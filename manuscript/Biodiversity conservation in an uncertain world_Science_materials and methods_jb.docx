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0A24DB" w14:textId="27931A11" w:rsidR="00355FC1" w:rsidRDefault="006B1440">
      <w:pPr>
        <w:spacing w:line="480" w:lineRule="auto"/>
        <w:rPr>
          <w:rFonts w:ascii="Times New Roman" w:eastAsia="Times New Roman" w:hAnsi="Times New Roman" w:cs="Times New Roman"/>
        </w:rPr>
      </w:pPr>
      <w:del w:id="0" w:author="Joe Bennett" w:date="2021-06-03T09:06:00Z">
        <w:r w:rsidDel="00407928">
          <w:rPr>
            <w:rFonts w:ascii="Times New Roman" w:eastAsia="Times New Roman" w:hAnsi="Times New Roman" w:cs="Times New Roman"/>
          </w:rPr>
          <w:delText xml:space="preserve">Title: </w:delText>
        </w:r>
      </w:del>
      <w:r>
        <w:rPr>
          <w:rFonts w:ascii="Times New Roman" w:eastAsia="Times New Roman" w:hAnsi="Times New Roman" w:cs="Times New Roman"/>
          <w:b/>
        </w:rPr>
        <w:t>Biodiversity conservation in an uncertain world</w:t>
      </w:r>
    </w:p>
    <w:p w14:paraId="7134A3F9" w14:textId="67A7B271" w:rsidR="00355FC1" w:rsidRPr="00407928" w:rsidRDefault="00407928">
      <w:pPr>
        <w:spacing w:line="480" w:lineRule="auto"/>
        <w:rPr>
          <w:rFonts w:ascii="Times New Roman" w:eastAsia="Times New Roman" w:hAnsi="Times New Roman" w:cs="Times New Roman"/>
          <w:b/>
          <w:bCs/>
          <w:rPrChange w:id="1" w:author="Joe Bennett" w:date="2021-06-03T09:07:00Z">
            <w:rPr>
              <w:rFonts w:ascii="Times New Roman" w:eastAsia="Times New Roman" w:hAnsi="Times New Roman" w:cs="Times New Roman"/>
            </w:rPr>
          </w:rPrChange>
        </w:rPr>
      </w:pPr>
      <w:ins w:id="2" w:author="Joe Bennett" w:date="2021-06-03T09:06:00Z">
        <w:r w:rsidRPr="00407928">
          <w:rPr>
            <w:rFonts w:ascii="Times New Roman" w:eastAsia="Times New Roman" w:hAnsi="Times New Roman" w:cs="Times New Roman"/>
            <w:b/>
            <w:bCs/>
            <w:rPrChange w:id="3" w:author="Joe Bennett" w:date="2021-06-03T09:07:00Z">
              <w:rPr>
                <w:rFonts w:ascii="Times New Roman" w:eastAsia="Times New Roman" w:hAnsi="Times New Roman" w:cs="Times New Roman"/>
              </w:rPr>
            </w:rPrChange>
          </w:rPr>
          <w:t>Materials and Metho</w:t>
        </w:r>
      </w:ins>
      <w:ins w:id="4" w:author="Joe Bennett" w:date="2021-06-03T09:07:00Z">
        <w:r w:rsidRPr="00407928">
          <w:rPr>
            <w:rFonts w:ascii="Times New Roman" w:eastAsia="Times New Roman" w:hAnsi="Times New Roman" w:cs="Times New Roman"/>
            <w:b/>
            <w:bCs/>
            <w:rPrChange w:id="5" w:author="Joe Bennett" w:date="2021-06-03T09:07:00Z">
              <w:rPr>
                <w:rFonts w:ascii="Times New Roman" w:eastAsia="Times New Roman" w:hAnsi="Times New Roman" w:cs="Times New Roman"/>
              </w:rPr>
            </w:rPrChange>
          </w:rPr>
          <w:t>ds</w:t>
        </w:r>
      </w:ins>
    </w:p>
    <w:p w14:paraId="48D7E1AB" w14:textId="1970A807" w:rsidR="00355FC1" w:rsidDel="00F43373" w:rsidRDefault="006B1440">
      <w:pPr>
        <w:spacing w:line="480" w:lineRule="auto"/>
        <w:rPr>
          <w:del w:id="6" w:author="Joe Bennett" w:date="2021-06-04T10:11:00Z"/>
          <w:rFonts w:ascii="Times New Roman" w:eastAsia="Times New Roman" w:hAnsi="Times New Roman" w:cs="Times New Roman"/>
        </w:rPr>
      </w:pPr>
      <w:del w:id="7" w:author="Joe Bennett" w:date="2021-06-04T10:11:00Z">
        <w:r w:rsidDel="00F43373">
          <w:rPr>
            <w:rFonts w:ascii="Times New Roman" w:eastAsia="Times New Roman" w:hAnsi="Times New Roman" w:cs="Times New Roman"/>
            <w:b/>
          </w:rPr>
          <w:delText>Methods</w:delText>
        </w:r>
      </w:del>
    </w:p>
    <w:p w14:paraId="1CF93204" w14:textId="3C16FE46"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color w:val="000000"/>
        </w:rPr>
        <w:t>We used a multi-objective optimization approach that incorporated governance, land use and climate constraints to prioritize the conservation of 30,930 verte</w:t>
      </w:r>
      <w:r>
        <w:rPr>
          <w:rFonts w:ascii="Times New Roman" w:eastAsia="Times New Roman" w:hAnsi="Times New Roman" w:cs="Times New Roman"/>
        </w:rPr>
        <w:t xml:space="preserve">brate </w:t>
      </w:r>
      <w:r>
        <w:rPr>
          <w:rFonts w:ascii="Times New Roman" w:eastAsia="Times New Roman" w:hAnsi="Times New Roman" w:cs="Times New Roman"/>
          <w:color w:val="000000"/>
        </w:rPr>
        <w:t xml:space="preserve">species. All scenarios we investigated assumed the current global protected area portfolio is locked in. We further set a target to protect 30% of the range of each species, which is broadly </w:t>
      </w:r>
      <w:r>
        <w:rPr>
          <w:rFonts w:ascii="Times New Roman" w:eastAsia="Times New Roman" w:hAnsi="Times New Roman" w:cs="Times New Roman"/>
        </w:rPr>
        <w:t xml:space="preserve">analogous to </w:t>
      </w:r>
      <w:r>
        <w:rPr>
          <w:rFonts w:ascii="Times New Roman" w:eastAsia="Times New Roman" w:hAnsi="Times New Roman" w:cs="Times New Roman"/>
          <w:color w:val="000000"/>
        </w:rPr>
        <w:t>current CDB discussions on post-2020 biodiversity targets</w:t>
      </w:r>
      <w:r w:rsidR="00AC43AF">
        <w:rPr>
          <w:rFonts w:ascii="Times New Roman" w:eastAsia="Times New Roman" w:hAnsi="Times New Roman" w:cs="Times New Roman"/>
          <w:color w:val="000000"/>
        </w:rPr>
        <w:fldChar w:fldCharType="begin"/>
      </w:r>
      <w:r w:rsidR="003668BB">
        <w:rPr>
          <w:rFonts w:ascii="Times New Roman" w:eastAsia="Times New Roman" w:hAnsi="Times New Roman" w:cs="Times New Roman"/>
          <w:color w:val="000000"/>
        </w:rPr>
        <w:instrText xml:space="preserve"> ADDIN ZOTERO_ITEM CSL_CITATION {"citationID":"7KolYJtv","properties":{"formattedCitation":"\\super 4\\nosupersub{}","plainCitation":"4","noteIndex":0},"citationItems":[{"id":840,"uris":["http://zotero.org/users/878981/items/SFEVMJYB"],"uri":["http://zotero.org/users/878981/items/SFEVMJYB"],"itemData":{"id":840,"type":"webpage","title":"Zero draft of the post-2020 global biodiversity framework","URL":"https://www.cbd.int/doc/c/efb0/1f84/a892b98d2982a829962b6371/wg2020-02-03-en.pdf","author":[{"family":"CBD (Convention on Biological Diversity)","given":""}],"issued":{"date-parts":[["2020"]]}}}],"schema":"https://github.com/citation-style-language/schema/raw/master/csl-citation.json"} </w:instrText>
      </w:r>
      <w:r w:rsidR="00AC43AF">
        <w:rPr>
          <w:rFonts w:ascii="Times New Roman" w:eastAsia="Times New Roman" w:hAnsi="Times New Roman" w:cs="Times New Roman"/>
          <w:color w:val="000000"/>
        </w:rPr>
        <w:fldChar w:fldCharType="separate"/>
      </w:r>
      <w:r w:rsidR="00AC43AF" w:rsidRPr="00AC43AF">
        <w:rPr>
          <w:rFonts w:ascii="Times New Roman" w:hAnsi="Times New Roman" w:cs="Times New Roman"/>
          <w:vertAlign w:val="superscript"/>
        </w:rPr>
        <w:t>4</w:t>
      </w:r>
      <w:r w:rsidR="00AC43AF">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w:t>
      </w:r>
    </w:p>
    <w:p w14:paraId="1F009594" w14:textId="77777777" w:rsidR="00355FC1" w:rsidRDefault="00355FC1">
      <w:pPr>
        <w:spacing w:line="480" w:lineRule="auto"/>
        <w:rPr>
          <w:rFonts w:ascii="Times New Roman" w:eastAsia="Times New Roman" w:hAnsi="Times New Roman" w:cs="Times New Roman"/>
          <w:color w:val="000000"/>
        </w:rPr>
      </w:pPr>
    </w:p>
    <w:p w14:paraId="7477053C" w14:textId="77777777" w:rsidR="00355FC1" w:rsidRDefault="006B1440">
      <w:pPr>
        <w:spacing w:line="480" w:lineRule="auto"/>
        <w:rPr>
          <w:rFonts w:ascii="Times New Roman" w:eastAsia="Times New Roman" w:hAnsi="Times New Roman" w:cs="Times New Roman"/>
          <w:i/>
          <w:color w:val="000000"/>
          <w:highlight w:val="white"/>
        </w:rPr>
      </w:pPr>
      <w:r>
        <w:rPr>
          <w:rFonts w:ascii="Times New Roman" w:eastAsia="Times New Roman" w:hAnsi="Times New Roman" w:cs="Times New Roman"/>
          <w:i/>
          <w:color w:val="000000"/>
          <w:highlight w:val="white"/>
        </w:rPr>
        <w:t>Species selection</w:t>
      </w:r>
    </w:p>
    <w:p w14:paraId="1510D106" w14:textId="4EF991CC"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color w:val="000000"/>
        </w:rPr>
        <w:tab/>
        <w:t>Our species list included all terrestrial vertebrate species from the IUCN Red List of threatened species, following Pouzols et al.</w:t>
      </w:r>
      <w:r w:rsidR="00C32F19">
        <w:rPr>
          <w:rFonts w:ascii="Times New Roman" w:eastAsia="Times New Roman" w:hAnsi="Times New Roman" w:cs="Times New Roman"/>
          <w:color w:val="000000"/>
        </w:rPr>
        <w:fldChar w:fldCharType="begin"/>
      </w:r>
      <w:r w:rsidR="00C32F19">
        <w:rPr>
          <w:rFonts w:ascii="Times New Roman" w:eastAsia="Times New Roman" w:hAnsi="Times New Roman" w:cs="Times New Roman"/>
          <w:color w:val="000000"/>
        </w:rPr>
        <w:instrText xml:space="preserve"> ADDIN ZOTERO_ITEM CSL_CITATION {"citationID":"86mmRyYH","properties":{"formattedCitation":"\\super 2\\nosupersub{}","plainCitation":"2","noteIndex":0},"citationItems":[{"id":842,"uris":["http://zotero.org/users/878981/items/6W536Z6L"],"uri":["http://zotero.org/users/878981/items/6W536Z6L"],"itemData":{"id":842,"type":"article-journal","container-title":"Nature","issue":"7531","note":"publisher: Nature Publishing Group","page":"383–386","source":"Google Scholar","title":"Global protected area expansion is compromised by projected land-use and parochialism","volume":"516","author":[{"family":"Pouzols","given":"Federico Montesino"},{"family":"Toivonen","given":"Tuuli"},{"family":"Di Minin","given":"Enrico"},{"family":"Kukkala","given":"Aija S."},{"family":"Kullberg","given":"Peter"},{"family":"Kuusterä","given":"Johanna"},{"family":"Lehtomäki","given":"Joona"},{"family":"Tenkanen","given":"Henrikki"},{"family":"Verburg","given":"Peter H."},{"family":"Moilanen","given":"Atte"}],"issued":{"date-parts":[["2014"]]}}}],"schema":"https://github.com/citation-style-language/schema/raw/master/csl-citation.json"} </w:instrText>
      </w:r>
      <w:r w:rsidR="00C32F19">
        <w:rPr>
          <w:rFonts w:ascii="Times New Roman" w:eastAsia="Times New Roman" w:hAnsi="Times New Roman" w:cs="Times New Roman"/>
          <w:color w:val="000000"/>
        </w:rPr>
        <w:fldChar w:fldCharType="separate"/>
      </w:r>
      <w:r w:rsidR="00C32F19" w:rsidRPr="00C32F19">
        <w:rPr>
          <w:rFonts w:ascii="Times New Roman" w:hAnsi="Times New Roman" w:cs="Times New Roman"/>
          <w:vertAlign w:val="superscript"/>
        </w:rPr>
        <w:t>2</w:t>
      </w:r>
      <w:r w:rsidR="00C32F19">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For mammal, amphibian and reptile species ranges, we used the IUCN Red List website (</w:t>
      </w:r>
      <w:hyperlink r:id="rId5">
        <w:r>
          <w:rPr>
            <w:rFonts w:ascii="Times New Roman" w:eastAsia="Times New Roman" w:hAnsi="Times New Roman" w:cs="Times New Roman"/>
            <w:color w:val="0000FF"/>
            <w:u w:val="single"/>
          </w:rPr>
          <w:t>http://www.iucnredlist.org/</w:t>
        </w:r>
      </w:hyperlink>
      <w:r>
        <w:rPr>
          <w:rFonts w:ascii="Times New Roman" w:eastAsia="Times New Roman" w:hAnsi="Times New Roman" w:cs="Times New Roman"/>
          <w:color w:val="000000"/>
        </w:rPr>
        <w:t>, accessed 2019-11-14) and for birds we used the BirdLife International data zone webpage (</w:t>
      </w:r>
      <w:hyperlink r:id="rId6">
        <w:r>
          <w:rPr>
            <w:rFonts w:ascii="Times New Roman" w:eastAsia="Times New Roman" w:hAnsi="Times New Roman" w:cs="Times New Roman"/>
            <w:color w:val="0000FF"/>
            <w:u w:val="single"/>
          </w:rPr>
          <w:t>http://www.birdlife.org/datazone/home</w:t>
        </w:r>
      </w:hyperlink>
      <w:r>
        <w:rPr>
          <w:rFonts w:ascii="Times New Roman" w:eastAsia="Times New Roman" w:hAnsi="Times New Roman" w:cs="Times New Roman"/>
          <w:color w:val="000000"/>
        </w:rPr>
        <w:t>, accessed 2019-11-14). We used these taxa because no analogous data are available for a high proportion of species in other taxonomic groups such as insects</w:t>
      </w:r>
      <w:r w:rsidR="00691194">
        <w:rPr>
          <w:rFonts w:ascii="Times New Roman" w:eastAsia="Times New Roman" w:hAnsi="Times New Roman" w:cs="Times New Roman"/>
          <w:color w:val="000000"/>
        </w:rPr>
        <w:fldChar w:fldCharType="begin"/>
      </w:r>
      <w:r w:rsidR="00892F56">
        <w:rPr>
          <w:rFonts w:ascii="Times New Roman" w:eastAsia="Times New Roman" w:hAnsi="Times New Roman" w:cs="Times New Roman"/>
          <w:color w:val="000000"/>
        </w:rPr>
        <w:instrText xml:space="preserve"> ADDIN ZOTERO_ITEM CSL_CITATION {"citationID":"WbhueEAk","properties":{"formattedCitation":"\\super 39\\nosupersub{}","plainCitation":"39","noteIndex":0},"citationItems":[{"id":852,"uris":["http://zotero.org/users/878981/items/T9WQJRQ6"],"uri":["http://zotero.org/users/878981/items/T9WQJRQ6"],"itemData":{"id":852,"type":"article-journal","abstract":"Invertebrates are central to the functioning of ecosystems, yet they are underappreciated and understudied. Recent work has shown that they are suffering from rapid decline. Here we call for a greater focus on invertebrates and make recommendations for future investigation.","container-title":"Nature Communications","DOI":"10.1038/s41467-018-07916-1","ISSN":"2041-1723","issue":"1","language":"en","note":"number: 1\npublisher: Nature Publishing Group","page":"1-3","source":"www.nature.com","title":"Recognizing the quiet extinction of invertebrates","volume":"10","author":[{"family":"Eisenhauer","given":"Nico"},{"family":"Bonn","given":"Aletta"},{"family":"A. Guerra","given":"Carlos"}],"issued":{"date-parts":[["2019",1,3]]}}}],"schema":"https://github.com/citation-style-language/schema/raw/master/csl-citation.json"} </w:instrText>
      </w:r>
      <w:r w:rsidR="00691194">
        <w:rPr>
          <w:rFonts w:ascii="Times New Roman" w:eastAsia="Times New Roman" w:hAnsi="Times New Roman" w:cs="Times New Roman"/>
          <w:color w:val="000000"/>
        </w:rPr>
        <w:fldChar w:fldCharType="separate"/>
      </w:r>
      <w:r w:rsidR="00892F56" w:rsidRPr="00892F56">
        <w:rPr>
          <w:rFonts w:ascii="Times New Roman" w:hAnsi="Times New Roman" w:cs="Times New Roman"/>
          <w:vertAlign w:val="superscript"/>
        </w:rPr>
        <w:t>39</w:t>
      </w:r>
      <w:r w:rsidR="00691194">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These data have certain limitations, including possible underestimation of the extent of occurrence and overestimation of the true area of occupancy</w:t>
      </w:r>
      <w:r w:rsidR="002403C5">
        <w:rPr>
          <w:rFonts w:ascii="Times New Roman" w:eastAsia="Times New Roman" w:hAnsi="Times New Roman" w:cs="Times New Roman"/>
          <w:color w:val="000000"/>
        </w:rPr>
        <w:fldChar w:fldCharType="begin"/>
      </w:r>
      <w:r w:rsidR="002403C5">
        <w:rPr>
          <w:rFonts w:ascii="Times New Roman" w:eastAsia="Times New Roman" w:hAnsi="Times New Roman" w:cs="Times New Roman"/>
          <w:color w:val="000000"/>
        </w:rPr>
        <w:instrText xml:space="preserve"> ADDIN ZOTERO_ITEM CSL_CITATION {"citationID":"4f4rVpB5","properties":{"formattedCitation":"\\super 2\\nosupersub{}","plainCitation":"2","noteIndex":0},"citationItems":[{"id":842,"uris":["http://zotero.org/users/878981/items/6W536Z6L"],"uri":["http://zotero.org/users/878981/items/6W536Z6L"],"itemData":{"id":842,"type":"article-journal","container-title":"Nature","issue":"7531","note":"publisher: Nature Publishing Group","page":"383–386","source":"Google Scholar","title":"Global protected area expansion is compromised by projected land-use and parochialism","volume":"516","author":[{"family":"Pouzols","given":"Federico Montesino"},{"family":"Toivonen","given":"Tuuli"},{"family":"Di Minin","given":"Enrico"},{"family":"Kukkala","given":"Aija S."},{"family":"Kullberg","given":"Peter"},{"family":"Kuusterä","given":"Johanna"},{"family":"Lehtomäki","given":"Joona"},{"family":"Tenkanen","given":"Henrikki"},{"family":"Verburg","given":"Peter H."},{"family":"Moilanen","given":"Atte"}],"issued":{"date-parts":[["2014"]]}}}],"schema":"https://github.com/citation-style-language/schema/raw/master/csl-citation.json"} </w:instrText>
      </w:r>
      <w:r w:rsidR="002403C5">
        <w:rPr>
          <w:rFonts w:ascii="Times New Roman" w:eastAsia="Times New Roman" w:hAnsi="Times New Roman" w:cs="Times New Roman"/>
          <w:color w:val="000000"/>
        </w:rPr>
        <w:fldChar w:fldCharType="separate"/>
      </w:r>
      <w:r w:rsidR="002403C5" w:rsidRPr="002403C5">
        <w:rPr>
          <w:rFonts w:ascii="Times New Roman" w:hAnsi="Times New Roman" w:cs="Times New Roman"/>
          <w:vertAlign w:val="superscript"/>
        </w:rPr>
        <w:t>2</w:t>
      </w:r>
      <w:r w:rsidR="002403C5">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but they have been shown to be robust to commission errors as long as the focus is on species assemblages rather than single species</w:t>
      </w:r>
      <w:r w:rsidR="000A4DB4">
        <w:rPr>
          <w:rFonts w:ascii="Times New Roman" w:eastAsia="Times New Roman" w:hAnsi="Times New Roman" w:cs="Times New Roman"/>
          <w:color w:val="000000"/>
        </w:rPr>
        <w:fldChar w:fldCharType="begin"/>
      </w:r>
      <w:r w:rsidR="000A4DB4">
        <w:rPr>
          <w:rFonts w:ascii="Times New Roman" w:eastAsia="Times New Roman" w:hAnsi="Times New Roman" w:cs="Times New Roman"/>
          <w:color w:val="000000"/>
        </w:rPr>
        <w:instrText xml:space="preserve"> ADDIN ZOTERO_ITEM CSL_CITATION {"citationID":"ETjzjaxb","properties":{"formattedCitation":"\\super 7\\nosupersub{}","plainCitation":"7","noteIndex":0},"citationItems":[{"id":987,"uris":["http://zotero.org/users/878981/items/3BJFD82E"],"uri":["http://zotero.org/users/878981/items/3BJFD82E"],"itemData":{"id":987,"type":"article-journal","abstract":"Meeting international targets for expanding protected areas could simultaneously contribute to species conservation, but only if the distribution of threatened species informs the future establishment of protected areas.","container-title":"PLOS Biology","issue":"6","note":"publisher: Public Library of Science","page":"e1001891","title":"Targeting Global Protected Area Expansion for Imperiled Biodiversity","volume":"12","author":[{"family":"Venter","given":"Oscar"},{"family":"Fuller","given":"Richard A"},{"family":"Segan","given":"Daniel B"},{"family":"Carwardine","given":"Josie"},{"family":"Brooks","given":"Thomas"},{"family":"Butchart","given":"Stuart H M"},{"family":"Di Marco","given":"Moreno"},{"family":"Iwamura","given":"Takuya"},{"family":"Joseph","given":"Liana"},{"family":"O'Grady","given":"Damien"},{"family":"Possingham","given":"Hugh P"},{"family":"Rondinini","given":"Carlo"},{"family":"Smith","given":"Robert J"},{"family":"Venter","given":"Michelle"},{"family":"Watson","given":"James E M"}],"issued":{"date-parts":[["2014",6,24]]}}}],"schema":"https://github.com/citation-style-language/schema/raw/master/csl-citation.json"} </w:instrText>
      </w:r>
      <w:r w:rsidR="000A4DB4">
        <w:rPr>
          <w:rFonts w:ascii="Times New Roman" w:eastAsia="Times New Roman" w:hAnsi="Times New Roman" w:cs="Times New Roman"/>
          <w:color w:val="000000"/>
        </w:rPr>
        <w:fldChar w:fldCharType="separate"/>
      </w:r>
      <w:r w:rsidR="000A4DB4" w:rsidRPr="000A4DB4">
        <w:rPr>
          <w:rFonts w:ascii="Times New Roman" w:hAnsi="Times New Roman" w:cs="Times New Roman"/>
          <w:vertAlign w:val="superscript"/>
        </w:rPr>
        <w:t>7</w:t>
      </w:r>
      <w:r w:rsidR="000A4DB4">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They are currently the most frequently used and updated source for vertebrate species distributions</w:t>
      </w:r>
      <w:r w:rsidR="000A4DB4">
        <w:rPr>
          <w:rFonts w:ascii="Times New Roman" w:eastAsia="Times New Roman" w:hAnsi="Times New Roman" w:cs="Times New Roman"/>
          <w:color w:val="000000"/>
        </w:rPr>
        <w:fldChar w:fldCharType="begin"/>
      </w:r>
      <w:r w:rsidR="00892F56">
        <w:rPr>
          <w:rFonts w:ascii="Times New Roman" w:eastAsia="Times New Roman" w:hAnsi="Times New Roman" w:cs="Times New Roman"/>
          <w:color w:val="000000"/>
        </w:rPr>
        <w:instrText xml:space="preserve"> ADDIN ZOTERO_ITEM CSL_CITATION {"citationID":"yNIfswKh","properties":{"formattedCitation":"\\super 40\\nosupersub{}","plainCitation":"40","noteIndex":0},"citationItems":[{"id":981,"uris":["http://zotero.org/users/878981/items/XUF2GGJZ"],"uri":["http://zotero.org/users/878981/items/XUF2GGJZ"],"itemData":{"id":981,"type":"article-journal","container-title":"Science","issue":"6160","note":"publisher: American Association for the Advancement of Science\nCitation Key: le2013protected","page":"803-805","title":"Protected areas and effective biodiversity conservation","volume":"342","author":[{"family":"Le Saout","given":"Soizic"},{"family":"Hoffmann","given":"Michael"},{"family":"Shi","given":"Yichuan"},{"family":"Hughes","given":"Adrian"},{"family":"Bernard","given":"Cyril"},{"family":"Brooks","given":"Thomas M"},{"family":"Bertzky","given":"Bastian"},{"family":"Butchart","given":"Stuart H M"},{"family":"Stuart","given":"Simon N"},{"family":"Badman","given":"Tim"},{"literal":"others"}],"issued":{"date-parts":[["2013"]]}}}],"schema":"https://github.com/citation-style-language/schema/raw/master/csl-citation.json"} </w:instrText>
      </w:r>
      <w:r w:rsidR="000A4DB4">
        <w:rPr>
          <w:rFonts w:ascii="Times New Roman" w:eastAsia="Times New Roman" w:hAnsi="Times New Roman" w:cs="Times New Roman"/>
          <w:color w:val="000000"/>
        </w:rPr>
        <w:fldChar w:fldCharType="separate"/>
      </w:r>
      <w:r w:rsidR="00892F56" w:rsidRPr="00892F56">
        <w:rPr>
          <w:rFonts w:ascii="Times New Roman" w:hAnsi="Times New Roman" w:cs="Times New Roman"/>
          <w:vertAlign w:val="superscript"/>
        </w:rPr>
        <w:t>40</w:t>
      </w:r>
      <w:r w:rsidR="000A4DB4">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w:t>
      </w:r>
    </w:p>
    <w:p w14:paraId="412FA155" w14:textId="77777777" w:rsidR="00355FC1" w:rsidRDefault="006B1440">
      <w:pPr>
        <w:spacing w:line="480" w:lineRule="auto"/>
        <w:ind w:firstLine="720"/>
        <w:rPr>
          <w:rFonts w:ascii="Times New Roman" w:eastAsia="Times New Roman" w:hAnsi="Times New Roman" w:cs="Times New Roman"/>
        </w:rPr>
      </w:pPr>
      <w:bookmarkStart w:id="8" w:name="_gjdgxs" w:colFirst="0" w:colLast="0"/>
      <w:bookmarkEnd w:id="8"/>
      <w:r>
        <w:rPr>
          <w:rFonts w:ascii="Times New Roman" w:eastAsia="Times New Roman" w:hAnsi="Times New Roman" w:cs="Times New Roman"/>
          <w:color w:val="000000"/>
        </w:rPr>
        <w:t xml:space="preserve">For each taxonomic group, we restricted our analysis to species that fell into the presence category of ‘Extant’, the origin categories of ‘Native’ or ‘Reintroduced’ and the seasonality categories ‘Resident’, ‘Breeding Season’ or ‘Non-breeding Season’, thus only focusing on stationary periods of the life cycle of migratory species. This resulted in the following final numbers of amphibian, bird, mammal and reptile species ranges: </w:t>
      </w:r>
      <w:commentRangeStart w:id="9"/>
      <w:r>
        <w:rPr>
          <w:rFonts w:ascii="Times New Roman" w:eastAsia="Times New Roman" w:hAnsi="Times New Roman" w:cs="Times New Roman"/>
          <w:color w:val="000000"/>
        </w:rPr>
        <w:t>5660, 13375, 5442, and 6153, res</w:t>
      </w:r>
      <w:r>
        <w:rPr>
          <w:rFonts w:ascii="Times New Roman" w:eastAsia="Times New Roman" w:hAnsi="Times New Roman" w:cs="Times New Roman"/>
        </w:rPr>
        <w:t>pectively</w:t>
      </w:r>
      <w:commentRangeEnd w:id="9"/>
      <w:r w:rsidR="004C3B6F">
        <w:rPr>
          <w:rStyle w:val="CommentReference"/>
        </w:rPr>
        <w:commentReference w:id="9"/>
      </w:r>
      <w:commentRangeStart w:id="10"/>
      <w:r>
        <w:rPr>
          <w:rFonts w:ascii="Times New Roman" w:eastAsia="Times New Roman" w:hAnsi="Times New Roman" w:cs="Times New Roman"/>
          <w:color w:val="000000"/>
        </w:rPr>
        <w:t>.</w:t>
      </w:r>
      <w:commentRangeEnd w:id="10"/>
      <w:r w:rsidR="00E74F75">
        <w:rPr>
          <w:rStyle w:val="CommentReference"/>
        </w:rPr>
        <w:commentReference w:id="10"/>
      </w:r>
    </w:p>
    <w:p w14:paraId="5B4CFEA9" w14:textId="77777777" w:rsidR="00355FC1" w:rsidRDefault="00355FC1">
      <w:pPr>
        <w:spacing w:line="480" w:lineRule="auto"/>
        <w:rPr>
          <w:rFonts w:ascii="Times New Roman" w:eastAsia="Times New Roman" w:hAnsi="Times New Roman" w:cs="Times New Roman"/>
          <w:color w:val="000000"/>
          <w:highlight w:val="white"/>
        </w:rPr>
      </w:pPr>
    </w:p>
    <w:p w14:paraId="33D28FDB" w14:textId="77777777" w:rsidR="00355FC1" w:rsidRDefault="006B1440">
      <w:pPr>
        <w:spacing w:line="480" w:lineRule="auto"/>
        <w:rPr>
          <w:rFonts w:ascii="Times New Roman" w:eastAsia="Times New Roman" w:hAnsi="Times New Roman" w:cs="Times New Roman"/>
          <w:i/>
        </w:rPr>
      </w:pPr>
      <w:r>
        <w:rPr>
          <w:rFonts w:ascii="Times New Roman" w:eastAsia="Times New Roman" w:hAnsi="Times New Roman" w:cs="Times New Roman"/>
          <w:i/>
        </w:rPr>
        <w:t>Basic administrative delineations</w:t>
      </w:r>
    </w:p>
    <w:p w14:paraId="2FE5A511" w14:textId="1F6E0F24"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color w:val="000000"/>
        </w:rPr>
        <w:tab/>
        <w:t>National boundaries were derived from the Global Administrative Areas database (</w:t>
      </w:r>
      <w:hyperlink r:id="rId11">
        <w:r>
          <w:rPr>
            <w:rFonts w:ascii="Times New Roman" w:eastAsia="Times New Roman" w:hAnsi="Times New Roman" w:cs="Times New Roman"/>
            <w:color w:val="0000FF"/>
            <w:u w:val="single"/>
          </w:rPr>
          <w:t>http://gadm.org/</w:t>
        </w:r>
      </w:hyperlink>
      <w:r>
        <w:rPr>
          <w:rFonts w:ascii="Times New Roman" w:eastAsia="Times New Roman" w:hAnsi="Times New Roman" w:cs="Times New Roman"/>
          <w:color w:val="000000"/>
        </w:rPr>
        <w:t xml:space="preserve">, accessed 2019-10-31). We obtained protected area boundaries from the World Database on Protected Areas (WDPA, </w:t>
      </w:r>
      <w:hyperlink r:id="rId12">
        <w:r>
          <w:rPr>
            <w:rFonts w:ascii="Times New Roman" w:eastAsia="Times New Roman" w:hAnsi="Times New Roman" w:cs="Times New Roman"/>
            <w:color w:val="0000FF"/>
            <w:u w:val="single"/>
          </w:rPr>
          <w:t>https://www.protectedplanet.net</w:t>
        </w:r>
      </w:hyperlink>
      <w:r>
        <w:rPr>
          <w:rFonts w:ascii="Times New Roman" w:eastAsia="Times New Roman" w:hAnsi="Times New Roman" w:cs="Times New Roman"/>
          <w:color w:val="000000"/>
        </w:rPr>
        <w:t>). Following standard procedures for cleaning the protected area dataset</w:t>
      </w:r>
      <w:r w:rsidR="0020169E">
        <w:rPr>
          <w:rFonts w:ascii="Times New Roman" w:eastAsia="Times New Roman" w:hAnsi="Times New Roman" w:cs="Times New Roman"/>
          <w:color w:val="000000"/>
        </w:rPr>
        <w:fldChar w:fldCharType="begin"/>
      </w:r>
      <w:r w:rsidR="00892F56">
        <w:rPr>
          <w:rFonts w:ascii="Times New Roman" w:eastAsia="Times New Roman" w:hAnsi="Times New Roman" w:cs="Times New Roman"/>
          <w:color w:val="000000"/>
        </w:rPr>
        <w:instrText xml:space="preserve"> ADDIN ZOTERO_ITEM CSL_CITATION {"citationID":"aQymz9zo","properties":{"formattedCitation":"\\super 41,42\\nosupersub{}","plainCitation":"41,42","noteIndex":0},"citationItems":[{"id":10,"uris":["http://zotero.org/users/878981/items/DKSDZ6NR"],"uri":["http://zotero.org/users/878981/items/DKSDZ6NR"],"itemData":{"id":10,"type":"article-journal","container-title":"Conservation Letters","DOI":"10.1111/conl.12158","ISSN":"1755263X","issue":"5","page":"329-337","title":"Shortfalls and Solutions for Meeting National and Global Conservation Area Targets","volume":"8","author":[{"family":"Butchart","given":"Stuart H.M."},{"family":"Clarke","given":"Martin"},{"family":"Smith","given":"Robert J."},{"family":"Sykes","given":"Rachel E."},{"family":"Scharlemann","given":"Jörn P.W."},{"family":"Harfoot","given":"Mike"},{"family":"Buchanan","given":"Graeme M."},{"family":"Angulo","given":"Ariadne"},{"family":"Balmford","given":"Andrew"},{"family":"Bertzky","given":"Bastian"},{"family":"Brooks","given":"Thomas M."},{"family":"Carpenter","given":"Kent E."},{"family":"Comeros-Raynal","given":"Mia T."},{"family":"Cornell","given":"John"},{"family":"Ficetola","given":"G. Francesco"},{"family":"Fishpool","given":"Lincoln D.C."},{"family":"Fuller","given":"Richard A."},{"family":"Geldmann","given":"Jonas"},{"family":"Harwell","given":"Heather"},{"family":"Hilton-Taylor","given":"Craig"},{"family":"Hoffmann","given":"Michael"},{"family":"Joolia","given":"Ackbar"},{"family":"Joppa","given":"Lucas"},{"family":"Kingston","given":"Naomi"},{"family":"May","given":"Ian"},{"family":"Milam","given":"Amy"},{"family":"Polidoro","given":"Beth"},{"family":"Ralph","given":"Gina"},{"family":"Richman","given":"Nadia"},{"family":"Rondinini","given":"Carlo"},{"family":"Segan","given":"Daniel B."},{"family":"Skolnik","given":"Benjamin"},{"family":"Spalding","given":"Mark D."},{"family":"Stuart","given":"Simon N."},{"family":"Symes","given":"Andy"},{"family":"Taylor","given":"Joseph"},{"family":"Visconti","given":"Piero"},{"family":"Watson","given":"James E.M."},{"family":"Wood","given":"Louisa"},{"family":"Burgess","given":"Neil D."}],"issued":{"date-parts":[["2015",9,24]]}}},{"id":849,"uris":["http://zotero.org/users/878981/items/AEP6D364"],"uri":["http://zotero.org/users/878981/items/AEP6D364"],"itemData":{"id":849,"type":"webpage","abstract":"Protected Planet is the online interface for the\n    World Database on Protected Areas (WDPA), and the most comprehensive\n    global database on terrestrial and marine protected areas.","container-title":"Protected Planet","note":"source: www.protectedplanet.net","title":"Calculating protected area coverage","URL":"https://www.protectedplanet.net/c/calculating-protected-area-coverage","author":[{"family":"Planet","given":"Protected"}],"accessed":{"date-parts":[["2020",5,12]]}}}],"schema":"https://github.com/citation-style-language/schema/raw/master/csl-citation.json"} </w:instrText>
      </w:r>
      <w:r w:rsidR="0020169E">
        <w:rPr>
          <w:rFonts w:ascii="Times New Roman" w:eastAsia="Times New Roman" w:hAnsi="Times New Roman" w:cs="Times New Roman"/>
          <w:color w:val="000000"/>
        </w:rPr>
        <w:fldChar w:fldCharType="separate"/>
      </w:r>
      <w:r w:rsidR="00892F56" w:rsidRPr="00892F56">
        <w:rPr>
          <w:rFonts w:ascii="Times New Roman" w:hAnsi="Times New Roman" w:cs="Times New Roman"/>
          <w:vertAlign w:val="superscript"/>
        </w:rPr>
        <w:t>41,42</w:t>
      </w:r>
      <w:r w:rsidR="0020169E">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we (i) projected the data to an equal-area coordinate system (World Behrman), (ii) excluded reserves with unknown or proposed designations, (iii) excluded UNESCO Biosphere Reserves</w:t>
      </w:r>
      <w:r w:rsidR="00363249">
        <w:rPr>
          <w:rFonts w:ascii="Times New Roman" w:eastAsia="Times New Roman" w:hAnsi="Times New Roman" w:cs="Times New Roman"/>
          <w:color w:val="000000"/>
        </w:rPr>
        <w:fldChar w:fldCharType="begin"/>
      </w:r>
      <w:r w:rsidR="00892F56">
        <w:rPr>
          <w:rFonts w:ascii="Times New Roman" w:eastAsia="Times New Roman" w:hAnsi="Times New Roman" w:cs="Times New Roman"/>
          <w:color w:val="000000"/>
        </w:rPr>
        <w:instrText xml:space="preserve"> ADDIN ZOTERO_ITEM CSL_CITATION {"citationID":"e9Rf43Gb","properties":{"formattedCitation":"\\super 43\\nosupersub{}","plainCitation":"43","noteIndex":0},"citationItems":[{"id":872,"uris":["http://zotero.org/users/878981/items/LMZRMJZV"],"uri":["http://zotero.org/users/878981/items/LMZRMJZV"],"itemData":{"id":872,"type":"article-journal","container-title":"Biological Reviews","issue":"1","page":"82–104","source":"Google Scholar","title":"Reviewing B iosphere R eserves globally: effective conservation action or bureaucratic label?","title-short":"Reviewing B iosphere R eserves globally","volume":"89","author":[{"family":"Coetzer","given":"Kaera L."},{"family":"Witkowski","given":"Edward TF"},{"family":"Erasmus","given":"Barend FN"}],"issued":{"date-parts":[["2014"]]}}}],"schema":"https://github.com/citation-style-language/schema/raw/master/csl-citation.json"} </w:instrText>
      </w:r>
      <w:r w:rsidR="00363249">
        <w:rPr>
          <w:rFonts w:ascii="Times New Roman" w:eastAsia="Times New Roman" w:hAnsi="Times New Roman" w:cs="Times New Roman"/>
          <w:color w:val="000000"/>
        </w:rPr>
        <w:fldChar w:fldCharType="separate"/>
      </w:r>
      <w:r w:rsidR="00892F56" w:rsidRPr="00892F56">
        <w:rPr>
          <w:rFonts w:ascii="Times New Roman" w:hAnsi="Times New Roman" w:cs="Times New Roman"/>
          <w:vertAlign w:val="superscript"/>
        </w:rPr>
        <w:t>43</w:t>
      </w:r>
      <w:r w:rsidR="00363249">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(iv) buffered sites represented as point localities to their reported area, (v) dissolved boundaries to prevent issues with overlapping areas, and (vi) removed slivers (code available at https://github.com/jeffreyhanson/global-protected-areas).  After the protected area data were mod</w:t>
      </w:r>
      <w:r>
        <w:rPr>
          <w:rFonts w:ascii="Times New Roman" w:eastAsia="Times New Roman" w:hAnsi="Times New Roman" w:cs="Times New Roman"/>
        </w:rPr>
        <w:t>ified as described above</w:t>
      </w:r>
      <w:r>
        <w:rPr>
          <w:rFonts w:ascii="Times New Roman" w:eastAsia="Times New Roman" w:hAnsi="Times New Roman" w:cs="Times New Roman"/>
          <w:color w:val="000000"/>
        </w:rPr>
        <w:t xml:space="preserve">, we overlaid the protected area boundaries with a 10 x 10 km grid covering the Earth.  These spatial data procedures were </w:t>
      </w:r>
      <w:r>
        <w:rPr>
          <w:rFonts w:ascii="Times New Roman" w:eastAsia="Times New Roman" w:hAnsi="Times New Roman" w:cs="Times New Roman"/>
        </w:rPr>
        <w:t>implemented</w:t>
      </w:r>
      <w:r>
        <w:rPr>
          <w:rFonts w:ascii="Times New Roman" w:eastAsia="Times New Roman" w:hAnsi="Times New Roman" w:cs="Times New Roman"/>
          <w:color w:val="000000"/>
        </w:rPr>
        <w:t xml:space="preserve"> using ArcMap (version 10.3.1) and python (version 2.7.8).</w:t>
      </w:r>
    </w:p>
    <w:p w14:paraId="17FA5538" w14:textId="77777777" w:rsidR="00355FC1" w:rsidRDefault="00355FC1">
      <w:pPr>
        <w:spacing w:line="480" w:lineRule="auto"/>
        <w:rPr>
          <w:rFonts w:ascii="Times New Roman" w:eastAsia="Times New Roman" w:hAnsi="Times New Roman" w:cs="Times New Roman"/>
          <w:i/>
        </w:rPr>
      </w:pPr>
    </w:p>
    <w:p w14:paraId="79A4093A" w14:textId="77777777" w:rsidR="00355FC1" w:rsidRDefault="006B1440">
      <w:pPr>
        <w:spacing w:line="480" w:lineRule="auto"/>
        <w:rPr>
          <w:rFonts w:ascii="Times New Roman" w:eastAsia="Times New Roman" w:hAnsi="Times New Roman" w:cs="Times New Roman"/>
          <w:i/>
        </w:rPr>
      </w:pPr>
      <w:r>
        <w:rPr>
          <w:rFonts w:ascii="Times New Roman" w:eastAsia="Times New Roman" w:hAnsi="Times New Roman" w:cs="Times New Roman"/>
          <w:i/>
        </w:rPr>
        <w:t>Governance risk</w:t>
      </w:r>
    </w:p>
    <w:p w14:paraId="2502E5A4" w14:textId="19D4F01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Conservation risk due to governance can affect the outcomes of strategies, and effective governance can promote the resilience of conservation in the face of sociopolitical and economic shocks. We used worldwide governance indicators from the World Bank</w:t>
      </w:r>
      <w:r w:rsidR="00407F46">
        <w:rPr>
          <w:rFonts w:ascii="Times New Roman" w:eastAsia="Times New Roman" w:hAnsi="Times New Roman" w:cs="Times New Roman"/>
        </w:rPr>
        <w:fldChar w:fldCharType="begin"/>
      </w:r>
      <w:r w:rsidR="00407F46">
        <w:rPr>
          <w:rFonts w:ascii="Times New Roman" w:eastAsia="Times New Roman" w:hAnsi="Times New Roman" w:cs="Times New Roman"/>
        </w:rPr>
        <w:instrText xml:space="preserve"> ADDIN ZOTERO_ITEM CSL_CITATION {"citationID":"y4YO91ZZ","properties":{"formattedCitation":"\\super 18\\nosupersub{}","plainCitation":"18","noteIndex":0},"citationItems":[{"id":847,"uris":["http://zotero.org/users/878981/items/GVAE9FL5"],"uri":["http://zotero.org/users/878981/items/GVAE9FL5"],"itemData":{"id":847,"type":"article-journal","abstract":"This paper summarizes the methodology of the Worldwide Governance Indicators (WGI) project, and related analytical issues. The WGI has covered over two hundred countries and territories, measuring six dimensions of governance starting in 1996: Voice and Accountability, Political Stability and Absence of Violence/Terrorism, Government Effectiveness, Regulatory Quality, Rule of Law, and Control of Corruption. The aggregate indicators are based on several hundred individual underlying variables, taken from a wide variety of existing data sources. The data reflect the views on governance of survey respondents and public, private, and NGO sector experts worldwide. We also explicitly report margins of error accompanying each country estimate. These reflect the inherent difficulties in measuring governance using any kind of data. We find that even after taking margins of error into account, the WGI permit meaningful cross-country and over-time comparisons. The aggregate indicators, together with the disaggregated underlying source data, are available at &lt;www.govindicators.org&gt;.","container-title":"Hague Journal on the Rule of Law","DOI":"10.1017/S1876404511200046","ISSN":"1876-4053, 1876-4045","issue":"2","language":"en","note":"publisher: Cambridge University Press","page":"220-246","source":"Cambridge Core","title":"The Worldwide Governance Indicators: Methodology and Analytical Issues1","title-short":"The Worldwide Governance Indicators","volume":"3","author":[{"family":"Kaufmann","given":"Daniel"},{"family":"Kraay","given":"Aart"},{"family":"Mastruzzi","given":"Massimo"}],"issued":{"date-parts":[["2011",9]]}}}],"schema":"https://github.com/citation-style-language/schema/raw/master/csl-citation.json"} </w:instrText>
      </w:r>
      <w:r w:rsidR="00407F46">
        <w:rPr>
          <w:rFonts w:ascii="Times New Roman" w:eastAsia="Times New Roman" w:hAnsi="Times New Roman" w:cs="Times New Roman"/>
        </w:rPr>
        <w:fldChar w:fldCharType="separate"/>
      </w:r>
      <w:r w:rsidR="00407F46" w:rsidRPr="00407F46">
        <w:rPr>
          <w:rFonts w:ascii="Times New Roman" w:hAnsi="Times New Roman" w:cs="Times New Roman"/>
          <w:vertAlign w:val="superscript"/>
        </w:rPr>
        <w:t>18</w:t>
      </w:r>
      <w:r w:rsidR="00407F46">
        <w:rPr>
          <w:rFonts w:ascii="Times New Roman" w:eastAsia="Times New Roman" w:hAnsi="Times New Roman" w:cs="Times New Roman"/>
        </w:rPr>
        <w:fldChar w:fldCharType="end"/>
      </w:r>
      <w:r>
        <w:rPr>
          <w:rFonts w:ascii="Times New Roman" w:eastAsia="Times New Roman" w:hAnsi="Times New Roman" w:cs="Times New Roman"/>
        </w:rPr>
        <w:t xml:space="preserve"> to capture these pressures. The indicators include six scaled measures: voice and accountability; political stability and absence of violence; government effectiveness; regulatory quality; rule of law; and control of corruption (see Table S4 for definitions). We chose these indicators because evidence suggests that they reliably predict protected area effectiveness</w:t>
      </w:r>
      <w:r w:rsidR="00B979D6">
        <w:rPr>
          <w:rFonts w:ascii="Times New Roman" w:eastAsia="Times New Roman" w:hAnsi="Times New Roman" w:cs="Times New Roman"/>
        </w:rPr>
        <w:fldChar w:fldCharType="begin"/>
      </w:r>
      <w:r w:rsidR="00892F56">
        <w:rPr>
          <w:rFonts w:ascii="Times New Roman" w:eastAsia="Times New Roman" w:hAnsi="Times New Roman" w:cs="Times New Roman"/>
        </w:rPr>
        <w:instrText xml:space="preserve"> ADDIN ZOTERO_ITEM CSL_CITATION {"citationID":"a6WgrjMl","properties":{"formattedCitation":"\\super 44\\nosupersub{}","plainCitation":"44","noteIndex":0},"citationItems":[{"id":848,"uris":["http://zotero.org/users/878981/items/PGC3HQEK"],"uri":["http://zotero.org/users/878981/items/PGC3HQEK"],"itemData":{"id":848,"type":"article-journal","abstract":"Ensuring that protected areas (PAs) maintain the biodiversity within their boundaries is fundamental in achieving global conservation goals. Despite this objective, wildlife abundance changes in PAs are patchily documented and poorly understood. Here, we use linear mixed effect models to explore correlates of population change in 1,902 populations of birds and mammals from 447 PAs globally. On an average, we find PAs are maintaining populations of monitored birds and mammals within their boundaries. Wildlife population trends are more positive in PAs located in countries with higher development scores, and for larger-bodied species. These results suggest that active management can consistently overcome disadvantages of lower reproductive rates and more severe threats experienced by larger species of birds and mammals. The link between wildlife trends and national development shows that the social and economic conditions supporting PAs are critical for the successful maintenance of their wildlife populations.","container-title":"Nature Communications","DOI":"10.1038/ncomms12747","ISSN":"2041-1723","issue":"1","language":"en","note":"number: 1\npublisher: Nature Publishing Group","page":"12747","source":"www.nature.com","title":"Wildlife population trends in protected areas predicted by national socio-economic metrics and body size","volume":"7","author":[{"family":"Barnes","given":"Megan D."},{"family":"Craigie","given":"Ian D."},{"family":"Harrison","given":"Luke B."},{"family":"Geldmann","given":"Jonas"},{"family":"Collen","given":"Ben"},{"family":"Whitmee","given":"Sarah"},{"family":"Balmford","given":"Andrew"},{"family":"Burgess","given":"Neil D."},{"family":"Brooks","given":"Thomas"},{"family":"Hockings","given":"Marc"},{"family":"Woodley","given":"Stephen"}],"issued":{"date-parts":[["2016",9,1]]}}}],"schema":"https://github.com/citation-style-language/schema/raw/master/csl-citation.json"} </w:instrText>
      </w:r>
      <w:r w:rsidR="00B979D6">
        <w:rPr>
          <w:rFonts w:ascii="Times New Roman" w:eastAsia="Times New Roman" w:hAnsi="Times New Roman" w:cs="Times New Roman"/>
        </w:rPr>
        <w:fldChar w:fldCharType="separate"/>
      </w:r>
      <w:r w:rsidR="00892F56" w:rsidRPr="00892F56">
        <w:rPr>
          <w:rFonts w:ascii="Times New Roman" w:hAnsi="Times New Roman" w:cs="Times New Roman"/>
          <w:vertAlign w:val="superscript"/>
        </w:rPr>
        <w:t>44</w:t>
      </w:r>
      <w:r w:rsidR="00B979D6">
        <w:rPr>
          <w:rFonts w:ascii="Times New Roman" w:eastAsia="Times New Roman" w:hAnsi="Times New Roman" w:cs="Times New Roman"/>
        </w:rPr>
        <w:fldChar w:fldCharType="end"/>
      </w:r>
      <w:r>
        <w:rPr>
          <w:rFonts w:ascii="Times New Roman" w:eastAsia="Times New Roman" w:hAnsi="Times New Roman" w:cs="Times New Roman"/>
        </w:rPr>
        <w:t xml:space="preserve"> and state investment and efforts for biodiversity conservation</w:t>
      </w:r>
      <w:r w:rsidR="00306AB2">
        <w:rPr>
          <w:rFonts w:ascii="Times New Roman" w:eastAsia="Times New Roman" w:hAnsi="Times New Roman" w:cs="Times New Roman"/>
        </w:rPr>
        <w:fldChar w:fldCharType="begin"/>
      </w:r>
      <w:r w:rsidR="00306AB2">
        <w:rPr>
          <w:rFonts w:ascii="Times New Roman" w:eastAsia="Times New Roman" w:hAnsi="Times New Roman" w:cs="Times New Roman"/>
        </w:rPr>
        <w:instrText xml:space="preserve"> ADDIN ZOTERO_ITEM CSL_CITATION {"citationID":"4jmzDMfn","properties":{"formattedCitation":"\\super 8\\nosupersub{}","plainCitation":"8","noteIndex":0},"citationItems":[{"id":837,"uris":["http://zotero.org/users/878981/items/PI9T6SWC"],"uri":["http://zotero.org/users/878981/items/PI9T6SWC"],"itemData":{"id":837,"type":"article-journal","container-title":"Environmental Conservation","issue":"4","note":"publisher: Cambridge University Press","page":"407–418","source":"Google Scholar","title":"Governance explains variation in national responses to the biodiversity crisis","volume":"45","author":[{"family":"Baynham-Herd","given":"Zachary"},{"family":"Amano","given":"Tatsuya"},{"family":"Sutherland","given":"William J."},{"family":"Donald","given":"Paul F."}],"issued":{"date-parts":[["2018"]]}}}],"schema":"https://github.com/citation-style-language/schema/raw/master/csl-citation.json"} </w:instrText>
      </w:r>
      <w:r w:rsidR="00306AB2">
        <w:rPr>
          <w:rFonts w:ascii="Times New Roman" w:eastAsia="Times New Roman" w:hAnsi="Times New Roman" w:cs="Times New Roman"/>
        </w:rPr>
        <w:fldChar w:fldCharType="separate"/>
      </w:r>
      <w:r w:rsidR="00306AB2" w:rsidRPr="00306AB2">
        <w:rPr>
          <w:rFonts w:ascii="Times New Roman" w:hAnsi="Times New Roman" w:cs="Times New Roman"/>
          <w:vertAlign w:val="superscript"/>
        </w:rPr>
        <w:t>8</w:t>
      </w:r>
      <w:r w:rsidR="00306AB2">
        <w:rPr>
          <w:rFonts w:ascii="Times New Roman" w:eastAsia="Times New Roman" w:hAnsi="Times New Roman" w:cs="Times New Roman"/>
        </w:rPr>
        <w:fldChar w:fldCharType="end"/>
      </w:r>
      <w:r>
        <w:rPr>
          <w:rFonts w:ascii="Times New Roman" w:eastAsia="Times New Roman" w:hAnsi="Times New Roman" w:cs="Times New Roman"/>
        </w:rPr>
        <w:t>.  For each country, we used a mean of annual averages of all six measures</w:t>
      </w:r>
      <w:r w:rsidR="00306AB2">
        <w:rPr>
          <w:rFonts w:ascii="Times New Roman" w:eastAsia="Times New Roman" w:hAnsi="Times New Roman" w:cs="Times New Roman"/>
        </w:rPr>
        <w:fldChar w:fldCharType="begin"/>
      </w:r>
      <w:r w:rsidR="00C0689B">
        <w:rPr>
          <w:rFonts w:ascii="Times New Roman" w:eastAsia="Times New Roman" w:hAnsi="Times New Roman" w:cs="Times New Roman"/>
        </w:rPr>
        <w:instrText xml:space="preserve"> ADDIN ZOTERO_ITEM CSL_CITATION {"citationID":"ITzOPPqM","properties":{"formattedCitation":"\\super 8\\nosupersub{}","plainCitation":"8","noteIndex":0},"citationItems":[{"id":837,"uris":["http://zotero.org/users/878981/items/PI9T6SWC"],"uri":["http://zotero.org/users/878981/items/PI9T6SWC"],"itemData":{"id":837,"type":"article-journal","container-title":"Environmental Conservation","issue":"4","note":"publisher: Cambridge University Press","page":"407–418","source":"Google Scholar","title":"Governance explains variation in national responses to the biodiversity crisis","volume":"45","author":[{"family":"Baynham-Herd","given":"Zachary"},{"family":"Amano","given":"Tatsuya"},{"family":"Sutherland","given":"William J."},{"family":"Donald","given":"Paul F."}],"issued":{"date-parts":[["2018"]]}}}],"schema":"https://github.com/citation-style-language/schema/raw/master/csl-citation.json"} </w:instrText>
      </w:r>
      <w:r w:rsidR="00306AB2">
        <w:rPr>
          <w:rFonts w:ascii="Times New Roman" w:eastAsia="Times New Roman" w:hAnsi="Times New Roman" w:cs="Times New Roman"/>
        </w:rPr>
        <w:fldChar w:fldCharType="separate"/>
      </w:r>
      <w:r w:rsidR="00306AB2" w:rsidRPr="00306AB2">
        <w:rPr>
          <w:rFonts w:ascii="Times New Roman" w:hAnsi="Times New Roman" w:cs="Times New Roman"/>
          <w:vertAlign w:val="superscript"/>
        </w:rPr>
        <w:t>8</w:t>
      </w:r>
      <w:r w:rsidR="00306AB2">
        <w:rPr>
          <w:rFonts w:ascii="Times New Roman" w:eastAsia="Times New Roman" w:hAnsi="Times New Roman" w:cs="Times New Roman"/>
        </w:rPr>
        <w:fldChar w:fldCharType="end"/>
      </w:r>
      <w:r>
        <w:rPr>
          <w:rFonts w:ascii="Times New Roman" w:eastAsia="Times New Roman" w:hAnsi="Times New Roman" w:cs="Times New Roman"/>
        </w:rPr>
        <w:t xml:space="preserve"> (Figure S1).</w:t>
      </w:r>
    </w:p>
    <w:p w14:paraId="7B3089E2" w14:textId="77777777" w:rsidR="00355FC1" w:rsidRDefault="00355FC1">
      <w:pPr>
        <w:spacing w:line="480" w:lineRule="auto"/>
        <w:rPr>
          <w:rFonts w:ascii="Times New Roman" w:eastAsia="Times New Roman" w:hAnsi="Times New Roman" w:cs="Times New Roman"/>
        </w:rPr>
      </w:pPr>
    </w:p>
    <w:p w14:paraId="1026A3FB" w14:textId="77777777" w:rsidR="00355FC1" w:rsidRDefault="006B1440">
      <w:pPr>
        <w:spacing w:line="480" w:lineRule="auto"/>
        <w:rPr>
          <w:rFonts w:ascii="Times New Roman" w:eastAsia="Times New Roman" w:hAnsi="Times New Roman" w:cs="Times New Roman"/>
          <w:i/>
        </w:rPr>
      </w:pPr>
      <w:r>
        <w:rPr>
          <w:rFonts w:ascii="Times New Roman" w:eastAsia="Times New Roman" w:hAnsi="Times New Roman" w:cs="Times New Roman"/>
          <w:i/>
        </w:rPr>
        <w:t>Land use risk</w:t>
      </w:r>
    </w:p>
    <w:p w14:paraId="356D97D8" w14:textId="2A42059B"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lastRenderedPageBreak/>
        <w:tab/>
        <w:t>We used a recently developed global land systems map produced by Kehoe et al.</w:t>
      </w:r>
      <w:r w:rsidR="00C0689B">
        <w:rPr>
          <w:rFonts w:ascii="Times New Roman" w:eastAsia="Times New Roman" w:hAnsi="Times New Roman" w:cs="Times New Roman"/>
        </w:rPr>
        <w:fldChar w:fldCharType="begin"/>
      </w:r>
      <w:r w:rsidR="00C0689B">
        <w:rPr>
          <w:rFonts w:ascii="Times New Roman" w:eastAsia="Times New Roman" w:hAnsi="Times New Roman" w:cs="Times New Roman"/>
        </w:rPr>
        <w:instrText xml:space="preserve"> ADDIN ZOTERO_ITEM CSL_CITATION {"citationID":"9YHlRNaX","properties":{"formattedCitation":"\\super 19\\nosupersub{}","plainCitation":"19","noteIndex":0},"citationItems":[{"id":865,"uris":["http://zotero.org/users/878981/items/FH46N624"],"uri":["http://zotero.org/users/878981/items/FH46N624"],"itemData":{"id":865,"type":"article-journal","abstract":"The authors predict biodiversity loss under potential future agricultural change. Agricultural expansion threatens species richness and abundance worldwide (up to one-third in some areas), often&amp;nbsp;with little overlap between protected areas and high-risk expansion areas.","container-title":"Nature Ecology &amp; Evolution","DOI":"10.1038/s41559-017-0234-3","ISSN":"2397-334X","issue":"8","language":"en","note":"number: 8\npublisher: Nature Publishing Group","page":"1129-1135","source":"www.nature.com","title":"Biodiversity at risk under future cropland expansion and intensification","volume":"1","author":[{"family":"Kehoe","given":"Laura"},{"family":"Romero-Muñoz","given":"Alfredo"},{"family":"Polaina","given":"Ester"},{"family":"Estes","given":"Lyndon"},{"family":"Kreft","given":"Holger"},{"family":"Kuemmerle","given":"Tobias"}],"issued":{"date-parts":[["2017",8]]}}}],"schema":"https://github.com/citation-style-language/schema/raw/master/csl-citation.json"} </w:instrText>
      </w:r>
      <w:r w:rsidR="00C0689B">
        <w:rPr>
          <w:rFonts w:ascii="Times New Roman" w:eastAsia="Times New Roman" w:hAnsi="Times New Roman" w:cs="Times New Roman"/>
        </w:rPr>
        <w:fldChar w:fldCharType="separate"/>
      </w:r>
      <w:r w:rsidR="00C0689B" w:rsidRPr="00C0689B">
        <w:rPr>
          <w:rFonts w:ascii="Times New Roman" w:hAnsi="Times New Roman" w:cs="Times New Roman"/>
          <w:vertAlign w:val="superscript"/>
        </w:rPr>
        <w:t>19</w:t>
      </w:r>
      <w:r w:rsidR="00C0689B">
        <w:rPr>
          <w:rFonts w:ascii="Times New Roman" w:eastAsia="Times New Roman" w:hAnsi="Times New Roman" w:cs="Times New Roman"/>
        </w:rPr>
        <w:fldChar w:fldCharType="end"/>
      </w:r>
      <w:r>
        <w:rPr>
          <w:rFonts w:ascii="Times New Roman" w:eastAsia="Times New Roman" w:hAnsi="Times New Roman" w:cs="Times New Roman"/>
        </w:rPr>
        <w:t xml:space="preserve"> to incorporate the risk of land-use change. This map is based on a global land systems map for the year 2000</w:t>
      </w:r>
      <w:r w:rsidR="00BD5909">
        <w:rPr>
          <w:rFonts w:ascii="Times New Roman" w:eastAsia="Times New Roman" w:hAnsi="Times New Roman" w:cs="Times New Roman"/>
        </w:rPr>
        <w:fldChar w:fldCharType="begin"/>
      </w:r>
      <w:r w:rsidR="00892F56">
        <w:rPr>
          <w:rFonts w:ascii="Times New Roman" w:eastAsia="Times New Roman" w:hAnsi="Times New Roman" w:cs="Times New Roman"/>
        </w:rPr>
        <w:instrText xml:space="preserve"> ADDIN ZOTERO_ITEM CSL_CITATION {"citationID":"D42Rh6EM","properties":{"formattedCitation":"\\super 45\\nosupersub{}","plainCitation":"45","noteIndex":0},"citationItems":[{"id":864,"uris":["http://zotero.org/users/878981/items/M7N9GLJK"],"uri":["http://zotero.org/users/878981/items/M7N9GLJK"],"itemData":{"id":864,"type":"article-journal","abstract":"Current global scale land-change models used for integrated assessments and climate modeling are based on classifications of land cover. However, land-use management intensity and livestock keeping are also important aspects of land use, and are an integrated part of land systems. This article aims to classify, map, and to characterize Land Systems (LS) at a global scale and analyze the spatial determinants of these systems. Besides proposing such a classification, the article tests if global assessments can be based on globally uniform allocation rules. Land cover, livestock, and agricultural intensity data are used to map LS using a hierarchical classification method. Logistic regressions are used to analyze variation in spatial determinants of LS. The analysis of the spatial determinants of LS indicates strong associations between LS and a range of socioeconomic and biophysical indicators of human-environment interactions. The set of identified spatial determinants of a LS differs among regions and scales, especially for (mosaic) cropland systems, grassland systems with livestock, and settlements. (Semi-)Natural LS have more similar spatial determinants across regions and scales. Using LS in global models is expected to result in a more accurate representation of land use capturing important aspects of land systems and land architecture: the variation in land cover and the link between land-use intensity and landscape composition. Because the set of most important spatial determinants of LS varies among regions and scales, land-change models that include the human drivers of land change are best parameterized at sub-global level, where similar biophysical, socioeconomic and cultural conditions prevail in the specific regions.","container-title":"Global Change Biology","DOI":"10.1111/j.1365-2486.2012.02759.x","ISSN":"1365-2486","issue":"10","language":"en","note":"_eprint: https://onlinelibrary.wiley.com/doi/pdf/10.1111/j.1365-2486.2012.02759.x","page":"3125-3148","source":"Wiley Online Library","title":"A Land System representation for global assessments and land-use modeling","volume":"18","author":[{"family":"Asselen","given":"Sanneke","dropping-particle":"van"},{"family":"Verburg","given":"Peter H."}],"issued":{"date-parts":[["2012"]]}}}],"schema":"https://github.com/citation-style-language/schema/raw/master/csl-citation.json"} </w:instrText>
      </w:r>
      <w:r w:rsidR="00BD5909">
        <w:rPr>
          <w:rFonts w:ascii="Times New Roman" w:eastAsia="Times New Roman" w:hAnsi="Times New Roman" w:cs="Times New Roman"/>
        </w:rPr>
        <w:fldChar w:fldCharType="separate"/>
      </w:r>
      <w:r w:rsidR="00892F56" w:rsidRPr="00892F56">
        <w:rPr>
          <w:rFonts w:ascii="Times New Roman" w:hAnsi="Times New Roman" w:cs="Times New Roman"/>
          <w:vertAlign w:val="superscript"/>
        </w:rPr>
        <w:t>45</w:t>
      </w:r>
      <w:r w:rsidR="00BD5909">
        <w:rPr>
          <w:rFonts w:ascii="Times New Roman" w:eastAsia="Times New Roman" w:hAnsi="Times New Roman" w:cs="Times New Roman"/>
        </w:rPr>
        <w:fldChar w:fldCharType="end"/>
      </w:r>
      <w:r>
        <w:rPr>
          <w:rFonts w:ascii="Times New Roman" w:eastAsia="Times New Roman" w:hAnsi="Times New Roman" w:cs="Times New Roman"/>
        </w:rPr>
        <w:t xml:space="preserve"> at a 9.25 km</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spatial resolution, but is refined based on recent land-cover and land-use datasets to a spatial resolution of 1 km</w:t>
      </w:r>
      <w:r>
        <w:rPr>
          <w:rFonts w:ascii="Times New Roman" w:eastAsia="Times New Roman" w:hAnsi="Times New Roman" w:cs="Times New Roman"/>
          <w:vertAlign w:val="superscript"/>
        </w:rPr>
        <w:t>2</w:t>
      </w:r>
      <w:r>
        <w:rPr>
          <w:rFonts w:ascii="Times New Roman" w:eastAsia="Times New Roman" w:hAnsi="Times New Roman" w:cs="Times New Roman"/>
        </w:rPr>
        <w:t>. Kehoe et al.</w:t>
      </w:r>
      <w:r w:rsidR="00C0689B">
        <w:rPr>
          <w:rFonts w:ascii="Times New Roman" w:eastAsia="Times New Roman" w:hAnsi="Times New Roman" w:cs="Times New Roman"/>
        </w:rPr>
        <w:fldChar w:fldCharType="begin"/>
      </w:r>
      <w:r w:rsidR="00BD5909">
        <w:rPr>
          <w:rFonts w:ascii="Times New Roman" w:eastAsia="Times New Roman" w:hAnsi="Times New Roman" w:cs="Times New Roman"/>
        </w:rPr>
        <w:instrText xml:space="preserve"> ADDIN ZOTERO_ITEM CSL_CITATION {"citationID":"Vf82sXIp","properties":{"formattedCitation":"\\super 19\\nosupersub{}","plainCitation":"19","noteIndex":0},"citationItems":[{"id":865,"uris":["http://zotero.org/users/878981/items/FH46N624"],"uri":["http://zotero.org/users/878981/items/FH46N624"],"itemData":{"id":865,"type":"article-journal","abstract":"The authors predict biodiversity loss under potential future agricultural change. Agricultural expansion threatens species richness and abundance worldwide (up to one-third in some areas), often&amp;nbsp;with little overlap between protected areas and high-risk expansion areas.","container-title":"Nature Ecology &amp; Evolution","DOI":"10.1038/s41559-017-0234-3","ISSN":"2397-334X","issue":"8","language":"en","note":"number: 8\npublisher: Nature Publishing Group","page":"1129-1135","source":"www.nature.com","title":"Biodiversity at risk under future cropland expansion and intensification","volume":"1","author":[{"family":"Kehoe","given":"Laura"},{"family":"Romero-Muñoz","given":"Alfredo"},{"family":"Polaina","given":"Ester"},{"family":"Estes","given":"Lyndon"},{"family":"Kreft","given":"Holger"},{"family":"Kuemmerle","given":"Tobias"}],"issued":{"date-parts":[["2017",8]]}}}],"schema":"https://github.com/citation-style-language/schema/raw/master/csl-citation.json"} </w:instrText>
      </w:r>
      <w:r w:rsidR="00C0689B">
        <w:rPr>
          <w:rFonts w:ascii="Times New Roman" w:eastAsia="Times New Roman" w:hAnsi="Times New Roman" w:cs="Times New Roman"/>
        </w:rPr>
        <w:fldChar w:fldCharType="separate"/>
      </w:r>
      <w:r w:rsidR="00C0689B" w:rsidRPr="00C0689B">
        <w:rPr>
          <w:rFonts w:ascii="Times New Roman" w:hAnsi="Times New Roman" w:cs="Times New Roman"/>
          <w:vertAlign w:val="superscript"/>
        </w:rPr>
        <w:t>19</w:t>
      </w:r>
      <w:r w:rsidR="00C0689B">
        <w:rPr>
          <w:rFonts w:ascii="Times New Roman" w:eastAsia="Times New Roman" w:hAnsi="Times New Roman" w:cs="Times New Roman"/>
        </w:rPr>
        <w:fldChar w:fldCharType="end"/>
      </w:r>
      <w:r>
        <w:rPr>
          <w:rFonts w:ascii="Times New Roman" w:eastAsia="Times New Roman" w:hAnsi="Times New Roman" w:cs="Times New Roman"/>
        </w:rPr>
        <w:t xml:space="preserve"> further estimated the impact of land use and land use intensity on biodiversity, with data originating from the PREDICTS project</w:t>
      </w:r>
      <w:r w:rsidR="00A372A5">
        <w:rPr>
          <w:rFonts w:ascii="Times New Roman" w:eastAsia="Times New Roman" w:hAnsi="Times New Roman" w:cs="Times New Roman"/>
        </w:rPr>
        <w:fldChar w:fldCharType="begin"/>
      </w:r>
      <w:r w:rsidR="00892F56">
        <w:rPr>
          <w:rFonts w:ascii="Times New Roman" w:eastAsia="Times New Roman" w:hAnsi="Times New Roman" w:cs="Times New Roman"/>
        </w:rPr>
        <w:instrText xml:space="preserve"> ADDIN ZOTERO_ITEM CSL_CITATION {"citationID":"oEHLsUrU","properties":{"formattedCitation":"\\super 46\\nosupersub{}","plainCitation":"46","noteIndex":0},"citationItems":[{"id":976,"uris":["http://zotero.org/users/878981/items/W34RX56P"],"uri":["http://zotero.org/users/878981/items/W34RX56P"],"itemData":{"id":976,"type":"article-journal","container-title":"Ecology and Evolution","DOI":"10.1002/ece3.1303","ISSN":"20457758","issue":"24","page":"4701-4735","title":"The PREDICTS database: a global database of how local terrestrial biodiversity responds to human impacts","volume":"4","author":[{"family":"Hudson","given":"Lawrence N."},{"family":"Newbold","given":"Tim"},{"family":"Contu","given":"Sara"},{"family":"Hill","given":"Samantha L. L."},{"family":"Lysenko","given":"Igor"},{"family":"De Palma","given":"Adriana"},{"family":"Phillips","given":"Helen R. P."},{"family":"Senior","given":"Rebecca A."},{"family":"Bennett","given":"Dominic J."},{"family":"Booth","given":"Hollie"},{"family":"Choimes","given":"Argyrios"},{"family":"Correia","given":"David L. P."},{"family":"Day","given":"Julie"},{"family":"Echeverría-Londoño","given":"Susy"},{"family":"Garon","given":"Morgan"},{"family":"Harrison","given":"Michelle L. K."},{"family":"Ingram","given":"Daniel J."},{"family":"Jung","given":"Martin"},{"family":"Kemp","given":"Victoria"},{"family":"Kirkpatrick","given":"Lucinda"},{"family":"Martin","given":"Callum D."},{"family":"Pan","given":"Yuan"},{"family":"White","given":"Hannah J."},{"family":"Aben","given":"Job"},{"family":"Abrahamczyk","given":"Stefan"},{"family":"Adum","given":"Gilbert B."},{"family":"Aguilar-Barquero","given":"Virginia"},{"family":"Aizen","given":"Marcelo A."},{"family":"Ancrenaz","given":"Marc"},{"family":"Arbeláez-Cortés","given":"Enrique"},{"family":"Armbrecht","given":"Inge"},{"family":"Azhar","given":"Badrul"},{"family":"Azpiroz","given":"Adrián B."},{"family":"Baeten","given":"Lander"},{"family":"Báldi","given":"András"},{"family":"Banks","given":"John E."},{"family":"Barlow","given":"Jos"},{"family":"Batáry","given":"Péter"},{"family":"Bates","given":"Adam J."},{"family":"Bayne","given":"Erin M."},{"family":"Beja","given":"Pedro"},{"family":"Berg","given":"Åke"},{"family":"Berry","given":"Nicholas J."},{"family":"Bicknell","given":"Jake E."},{"family":"Bihn","given":"Jochen H."},{"family":"Böhning-Gaese","given":"Katrin"},{"family":"Boekhout","given":"Teun"},{"family":"Boutin","given":"Céline"},{"family":"Bouyer","given":"Jérémy"},{"family":"Brearley","given":"Francis Q."},{"family":"Brito","given":"Isabel"},{"family":"Brunet","given":"Jörg"},{"family":"Buczkowski","given":"Grzegorz"},{"family":"Buscardo","given":"Erika"},{"family":"Cabra-García","given":"Jimmy"},{"family":"Calviño-Cancela","given":"María"},{"family":"Cameron","given":"Sydney A."},{"family":"Cancello","given":"Eliana M."},{"family":"Carrijo","given":"Tiago F."},{"family":"Carvalho","given":"Anelena L."},{"family":"Castro","given":"Helena"},{"family":"Castro-Luna","given":"Alejandro A."},{"family":"Cerda","given":"Rolando"},{"family":"Cerezo","given":"Alexis"},{"family":"Chauvat","given":"Matthieu"},{"family":"Clarke","given":"Frank M."},{"family":"Cleary","given":"Daniel F. R."},{"family":"Connop","given":"Stuart P."},{"family":"D'Aniello","given":"Biagio"},{"family":"Silva","given":"Pedro Giovâni","non-dropping-particle":"da"},{"family":"Darvill","given":"Ben"},{"family":"Dauber","given":"Jens"},{"family":"Dejean","given":"Alain"},{"family":"Diekötter","given":"Tim"},{"family":"Dominguez-Haydar","given":"Yamileth"},{"family":"Dormann","given":"Carsten F."},{"family":"Dumont","given":"Bertrand"},{"family":"Dures","given":"Simon G."},{"family":"Dynesius","given":"Mats"},{"family":"Edenius","given":"Lars"},{"family":"Elek","given":"Zoltán"},{"family":"Entling","given":"Martin H."},{"family":"Farwig","given":"Nina"},{"family":"Fayle","given":"Tom M."},{"family":"Felicioli","given":"Antonio"},{"family":"Felton","given":"Annika M."},{"family":"Ficetola","given":"Gentile F."},{"family":"Filgueiras","given":"Bruno K. C."},{"family":"Fonte","given":"Steven J."},{"family":"Fraser","given":"Lauchlan H."},{"family":"Fukuda","given":"Daisuke"},{"family":"Furlani","given":"Dario"},{"family":"Ganzhorn","given":"Jörg U."},{"family":"Garden","given":"Jenni G."},{"family":"Gheler-Costa","given":"Carla"},{"family":"Giordani","given":"Paolo"},{"family":"Giordano","given":"Simonetta"},{"family":"Gottschalk","given":"Marco S."},{"family":"Goulson","given":"Dave"},{"family":"Gove","given":"Aaron D."},{"family":"Grogan","given":"James"},{"family":"Hanley","given":"Mick E."},{"family":"Hanson","given":"Thor"},{"family":"Hashim","given":"Nor R."},{"family":"Hawes","given":"Joseph E."},{"family":"Hébert","given":"Christian"},{"family":"Helden","given":"Alvin J."},{"family":"Henden","given":"John-André"},{"family":"Hernández","given":"Lionel"},{"family":"Herzog","given":"Felix"},{"family":"Higuera-Diaz","given":"Diego"},{"family":"Hilje","given":"Branko"},{"family":"Horgan","given":"Finbarr G."},{"family":"Horváth","given":"Roland"},{"family":"Hylander","given":"Kristoffer"},{"family":"Isaacs-Cubides","given":"Paola"},{"family":"Ishitani","given":"Masahiro"},{"family":"Jacobs","given":"Carmen T."},{"family":"Jaramillo","given":"Víctor J."},{"family":"Jauker","given":"Birgit"},{"family":"Jonsell","given":"Mats"},{"family":"Jung","given":"Thomas S."},{"family":"Kapoor","given":"Vena"},{"family":"Kati","given":"Vassiliki"},{"family":"Katovai","given":"Eric"},{"family":"Kessler","given":"Michael"},{"family":"Knop","given":"Eva"},{"family":"Kolb","given":"Annette"},{"family":"Kőrösi","given":"Ádám"},{"family":"Lachat","given":"Thibault"},{"family":"Lantschner","given":"Victoria"},{"family":"Le Féon","given":"Violette"},{"family":"LeBuhn","given":"Gretchen"},{"family":"Légaré","given":"Jean-Philippe"},{"family":"Letcher","given":"Susan G."},{"family":"Littlewood","given":"Nick A."},{"family":"López-Quintero","given":"Carlos A."},{"family":"Louhaichi","given":"Mounir"},{"family":"Lövei","given":"Gabor L."},{"family":"Lucas-Borja","given":"Manuel Esteban"},{"family":"Luja","given":"Victor H."},{"family":"Maeto","given":"Kaoru"},{"family":"Magura","given":"Tibor"},{"family":"Mallari","given":"Neil Aldrin"},{"family":"Marin-Spiotta","given":"Erika"},{"family":"Marshall","given":"E. J. P."},{"family":"Martínez","given":"Eliana"},{"family":"Mayfield","given":"Margaret M."},{"family":"Mikusinski","given":"Grzegorz"},{"family":"Milder","given":"Jeffrey C."},{"family":"Miller","given":"James R."},{"family":"Morales","given":"Carolina L."},{"family":"Muchane","given":"Mary N."},{"family":"Muchane","given":"Muchai"},{"family":"Naidoo","given":"Robin"},{"family":"Nakamura","given":"Akihiro"},{"family":"Naoe","given":"Shoji"},{"family":"Nates-Parra","given":"Guiomar"},{"family":"Navarrete Gutierrez","given":"Dario A."},{"family":"Neuschulz","given":"Eike L."},{"family":"Noreika","given":"Norbertas"},{"family":"Norfolk","given":"Olivia"},{"family":"Noriega","given":"Jorge Ari"},{"family":"Nöske","given":"Nicole M."},{"family":"O'Dea","given":"Niall"},{"family":"Oduro","given":"William"},{"family":"Ofori-Boateng","given":"Caleb"},{"family":"Oke","given":"Chris O."},{"family":"Osgathorpe","given":"Lynne M."},{"family":"Paritsis","given":"Juan"},{"family":"Parra-H","given":"Alejandro"},{"family":"Pelegrin","given":"Nicolás"},{"family":"Peres","given":"Carlos A."},{"family":"Persson","given":"Anna S."},{"family":"Petanidou","given":"Theodora"},{"family":"Phalan","given":"Ben"},{"family":"Philips","given":"T. Keith"},{"family":"Poveda","given":"Katja"},{"family":"Power","given":"Eileen F."},{"family":"Presley","given":"Steven J."},{"family":"Proença","given":"Vânia"},{"family":"Quaranta","given":"Marino"},{"family":"Quintero","given":"Carolina"},{"family":"Redpath-Downing","given":"Nicola A."},{"family":"Reid","given":"J. Leighton"},{"family":"Reis","given":"Yana T."},{"family":"Ribeiro","given":"Danilo B."},{"family":"Richardson","given":"Barbara A."},{"family":"Richardson","given":"Michael J."},{"family":"Robles","given":"Carolina A."},{"family":"Römbke","given":"Jörg"},{"family":"Romero-Duque","given":"Luz Piedad"},{"family":"Rosselli","given":"Loreta"},{"family":"Rossiter","given":"Stephen J."},{"family":"Roulston","given":"T'ai H."},{"family":"Rousseau","given":"Laurent"},{"family":"Sadler","given":"Jonathan P."},{"family":"Sáfián","given":"Szabolcs"},{"family":"Saldaña-Vázquez","given":"Romeo A."},{"family":"Samnegård","given":"Ulrika"},{"family":"Schüepp","given":"Christof"},{"family":"Schweiger","given":"Oliver"},{"family":"Sedlock","given":"Jodi L."},{"family":"Shahabuddin","given":"Ghazala"},{"family":"Sheil","given":"Douglas"},{"family":"Silva","given":"Fernando A. B."},{"family":"Slade","given":"Eleanor M."},{"family":"Smith-Pardo","given":"Allan H."},{"family":"Sodhi","given":"Navjot S."},{"family":"Somarriba","given":"Eduardo J."},{"family":"Sosa","given":"Ramón A."},{"family":"Stout","given":"Jane C."},{"family":"Struebig","given":"Matthew J."},{"family":"Sung","given":"Yik-Hei"},{"family":"Threlfall","given":"Caragh G."},{"family":"Tonietto","given":"Rebecca"},{"family":"Tóthmérész","given":"Béla"},{"family":"Tscharntke","given":"Teja"},{"family":"Turner","given":"Edgar C."},{"family":"Tylianakis","given":"Jason M."},{"family":"Vanbergen","given":"Adam J."},{"family":"Vassilev","given":"Kiril"},{"family":"Verboven","given":"Hans A. F."},{"family":"Vergara","given":"Carlos H."},{"family":"Vergara","given":"Pablo M."},{"family":"Verhulst","given":"Jort"},{"family":"Walker","given":"Tony R."},{"family":"Wang","given":"Yanping"},{"family":"Watling","given":"James I."},{"family":"Wells","given":"Konstans"},{"family":"Williams","given":"Christopher D."},{"family":"Willig","given":"Michael R."},{"family":"Woinarski","given":"John C. Z."},{"family":"Wolf","given":"Jan H. D."},{"family":"Woodcock","given":"Ben A."},{"family":"Yu","given":"Douglas W."},{"family":"Zaitsev","given":"Andrey S."},{"family":"Collen","given":"Ben"},{"family":"Ewers","given":"Rob M."},{"family":"Mace","given":"Georgina M."},{"family":"Purves","given":"Drew W."},{"family":"Scharlemann","given":"Jörn P. W."},{"family":"Purvis","given":"Andy"}],"issued":{"date-parts":[["2014",12]]}}}],"schema":"https://github.com/citation-style-language/schema/raw/master/csl-citation.json"} </w:instrText>
      </w:r>
      <w:r w:rsidR="00A372A5">
        <w:rPr>
          <w:rFonts w:ascii="Times New Roman" w:eastAsia="Times New Roman" w:hAnsi="Times New Roman" w:cs="Times New Roman"/>
        </w:rPr>
        <w:fldChar w:fldCharType="separate"/>
      </w:r>
      <w:r w:rsidR="00892F56" w:rsidRPr="00892F56">
        <w:rPr>
          <w:rFonts w:ascii="Times New Roman" w:hAnsi="Times New Roman" w:cs="Times New Roman"/>
          <w:vertAlign w:val="superscript"/>
        </w:rPr>
        <w:t>46</w:t>
      </w:r>
      <w:r w:rsidR="00A372A5">
        <w:rPr>
          <w:rFonts w:ascii="Times New Roman" w:eastAsia="Times New Roman" w:hAnsi="Times New Roman" w:cs="Times New Roman"/>
        </w:rPr>
        <w:fldChar w:fldCharType="end"/>
      </w:r>
      <w:r>
        <w:rPr>
          <w:rFonts w:ascii="Times New Roman" w:eastAsia="Times New Roman" w:hAnsi="Times New Roman" w:cs="Times New Roman"/>
        </w:rPr>
        <w:t>. They first matched their land-systems classes to varying intensity levels for each land-use type (for detailed conversion table, see ref</w:t>
      </w:r>
      <w:r w:rsidR="00FD31F3">
        <w:rPr>
          <w:rFonts w:ascii="Times New Roman" w:eastAsia="Times New Roman" w:hAnsi="Times New Roman" w:cs="Times New Roman"/>
        </w:rPr>
        <w:fldChar w:fldCharType="begin"/>
      </w:r>
      <w:r w:rsidR="00892F56">
        <w:rPr>
          <w:rFonts w:ascii="Times New Roman" w:eastAsia="Times New Roman" w:hAnsi="Times New Roman" w:cs="Times New Roman"/>
        </w:rPr>
        <w:instrText xml:space="preserve"> ADDIN ZOTERO_ITEM CSL_CITATION {"citationID":"s8kUdq3x","properties":{"formattedCitation":"\\super 47\\nosupersub{}","plainCitation":"47","noteIndex":0},"citationItems":[{"id":863,"uris":["http://zotero.org/users/878981/items/3U9VHLJ8"],"uri":["http://zotero.org/users/878981/items/3U9VHLJ8"],"itemData":{"id":863,"type":"article-journal","abstract":"Analysis of a global data set of local biodiversity comparisons reveals an average 13.6% reduction in species richness and 10.7% reduction in abundance as a result of past human land use, and projections based on these data under a business-as-usual land-use scenario predict further substantial loss this century, unless strong mitigation efforts are undertaken to reverse the effects.","container-title":"Nature","DOI":"10.1038/nature14324","ISSN":"1476-4687","issue":"7545","language":"en","note":"number: 7545\npublisher: Nature Publishing Group","page":"45-50","source":"www.nature.com","title":"Global effects of land use on local terrestrial biodiversity","volume":"520","author":[{"family":"Newbold","given":"Tim"},{"family":"Hudson","given":"Lawrence N."},{"family":"Hill","given":"Samantha L. L."},{"family":"Contu","given":"Sara"},{"family":"Lysenko","given":"Igor"},{"family":"Senior","given":"Rebecca A."},{"family":"Börger","given":"Luca"},{"family":"Bennett","given":"Dominic J."},{"family":"Choimes","given":"Argyrios"},{"family":"Collen","given":"Ben"},{"family":"Day","given":"Julie"},{"family":"De Palma","given":"Adriana"},{"family":"Díaz","given":"Sandra"},{"family":"Echeverria-Londoño","given":"Susy"},{"family":"Edgar","given":"Melanie J."},{"family":"Feldman","given":"Anat"},{"family":"Garon","given":"Morgan"},{"family":"Harrison","given":"Michelle L. K."},{"family":"Alhusseini","given":"Tamera"},{"family":"Ingram","given":"Daniel J."},{"family":"Itescu","given":"Yuval"},{"family":"Kattge","given":"Jens"},{"family":"Kemp","given":"Victoria"},{"family":"Kirkpatrick","given":"Lucinda"},{"family":"Kleyer","given":"Michael"},{"family":"Correia","given":"David Laginha Pinto"},{"family":"Martin","given":"Callum D."},{"family":"Meiri","given":"Shai"},{"family":"Novosolov","given":"Maria"},{"family":"Pan","given":"Yuan"},{"family":"Phillips","given":"Helen R. P."},{"family":"Purves","given":"Drew W."},{"family":"Robinson","given":"Alexandra"},{"family":"Simpson","given":"Jake"},{"family":"Tuck","given":"Sean L."},{"family":"Weiher","given":"Evan"},{"family":"White","given":"Hannah J."},{"family":"Ewers","given":"Robert M."},{"family":"Mace","given":"Georgina M."},{"family":"Scharlemann","given":"Jörn P. W."},{"family":"Purvis","given":"Andy"}],"issued":{"date-parts":[["2015",4]]}}}],"schema":"https://github.com/citation-style-language/schema/raw/master/csl-citation.json"} </w:instrText>
      </w:r>
      <w:r w:rsidR="00FD31F3">
        <w:rPr>
          <w:rFonts w:ascii="Times New Roman" w:eastAsia="Times New Roman" w:hAnsi="Times New Roman" w:cs="Times New Roman"/>
        </w:rPr>
        <w:fldChar w:fldCharType="separate"/>
      </w:r>
      <w:r w:rsidR="00892F56" w:rsidRPr="00892F56">
        <w:rPr>
          <w:rFonts w:ascii="Times New Roman" w:hAnsi="Times New Roman" w:cs="Times New Roman"/>
          <w:vertAlign w:val="superscript"/>
        </w:rPr>
        <w:t>47</w:t>
      </w:r>
      <w:r w:rsidR="00FD31F3">
        <w:rPr>
          <w:rFonts w:ascii="Times New Roman" w:eastAsia="Times New Roman" w:hAnsi="Times New Roman" w:cs="Times New Roman"/>
        </w:rPr>
        <w:fldChar w:fldCharType="end"/>
      </w:r>
      <w:r>
        <w:rPr>
          <w:rFonts w:ascii="Times New Roman" w:eastAsia="Times New Roman" w:hAnsi="Times New Roman" w:cs="Times New Roman"/>
        </w:rPr>
        <w:t>). This allowed Kehoe et al.</w:t>
      </w:r>
      <w:r w:rsidR="00F61B8D">
        <w:rPr>
          <w:rFonts w:ascii="Times New Roman" w:eastAsia="Times New Roman" w:hAnsi="Times New Roman" w:cs="Times New Roman"/>
        </w:rPr>
        <w:fldChar w:fldCharType="begin"/>
      </w:r>
      <w:r w:rsidR="00BD5909">
        <w:rPr>
          <w:rFonts w:ascii="Times New Roman" w:eastAsia="Times New Roman" w:hAnsi="Times New Roman" w:cs="Times New Roman"/>
        </w:rPr>
        <w:instrText xml:space="preserve"> ADDIN ZOTERO_ITEM CSL_CITATION {"citationID":"IpIiHMSV","properties":{"formattedCitation":"\\super 19\\nosupersub{}","plainCitation":"19","noteIndex":0},"citationItems":[{"id":865,"uris":["http://zotero.org/users/878981/items/FH46N624"],"uri":["http://zotero.org/users/878981/items/FH46N624"],"itemData":{"id":865,"type":"article-journal","abstract":"The authors predict biodiversity loss under potential future agricultural change. Agricultural expansion threatens species richness and abundance worldwide (up to one-third in some areas), often&amp;nbsp;with little overlap between protected areas and high-risk expansion areas.","container-title":"Nature Ecology &amp; Evolution","DOI":"10.1038/s41559-017-0234-3","ISSN":"2397-334X","issue":"8","language":"en","note":"number: 8\npublisher: Nature Publishing Group","page":"1129-1135","source":"www.nature.com","title":"Biodiversity at risk under future cropland expansion and intensification","volume":"1","author":[{"family":"Kehoe","given":"Laura"},{"family":"Romero-Muñoz","given":"Alfredo"},{"family":"Polaina","given":"Ester"},{"family":"Estes","given":"Lyndon"},{"family":"Kreft","given":"Holger"},{"family":"Kuemmerle","given":"Tobias"}],"issued":{"date-parts":[["2017",8]]}}}],"schema":"https://github.com/citation-style-language/schema/raw/master/csl-citation.json"} </w:instrText>
      </w:r>
      <w:r w:rsidR="00F61B8D">
        <w:rPr>
          <w:rFonts w:ascii="Times New Roman" w:eastAsia="Times New Roman" w:hAnsi="Times New Roman" w:cs="Times New Roman"/>
        </w:rPr>
        <w:fldChar w:fldCharType="separate"/>
      </w:r>
      <w:r w:rsidR="00F61B8D" w:rsidRPr="00C0689B">
        <w:rPr>
          <w:rFonts w:ascii="Times New Roman" w:hAnsi="Times New Roman" w:cs="Times New Roman"/>
          <w:vertAlign w:val="superscript"/>
        </w:rPr>
        <w:t>19</w:t>
      </w:r>
      <w:r w:rsidR="00F61B8D">
        <w:rPr>
          <w:rFonts w:ascii="Times New Roman" w:eastAsia="Times New Roman" w:hAnsi="Times New Roman" w:cs="Times New Roman"/>
        </w:rPr>
        <w:fldChar w:fldCharType="end"/>
      </w:r>
      <w:r>
        <w:rPr>
          <w:rFonts w:ascii="Times New Roman" w:eastAsia="Times New Roman" w:hAnsi="Times New Roman" w:cs="Times New Roman"/>
        </w:rPr>
        <w:t xml:space="preserve"> to calculate average biodiversity loss per land system (relative to an unimpacted baseline) by taking the mean model estimates of biodiversity loss per land-use intensity class from previous work</w:t>
      </w:r>
      <w:r w:rsidR="00FD31F3">
        <w:rPr>
          <w:rFonts w:ascii="Times New Roman" w:eastAsia="Times New Roman" w:hAnsi="Times New Roman" w:cs="Times New Roman"/>
        </w:rPr>
        <w:fldChar w:fldCharType="begin"/>
      </w:r>
      <w:r w:rsidR="00892F56">
        <w:rPr>
          <w:rFonts w:ascii="Times New Roman" w:eastAsia="Times New Roman" w:hAnsi="Times New Roman" w:cs="Times New Roman"/>
        </w:rPr>
        <w:instrText xml:space="preserve"> ADDIN ZOTERO_ITEM CSL_CITATION {"citationID":"s1M20SoG","properties":{"formattedCitation":"\\super 47\\nosupersub{}","plainCitation":"47","noteIndex":0},"citationItems":[{"id":863,"uris":["http://zotero.org/users/878981/items/3U9VHLJ8"],"uri":["http://zotero.org/users/878981/items/3U9VHLJ8"],"itemData":{"id":863,"type":"article-journal","abstract":"Analysis of a global data set of local biodiversity comparisons reveals an average 13.6% reduction in species richness and 10.7% reduction in abundance as a result of past human land use, and projections based on these data under a business-as-usual land-use scenario predict further substantial loss this century, unless strong mitigation efforts are undertaken to reverse the effects.","container-title":"Nature","DOI":"10.1038/nature14324","ISSN":"1476-4687","issue":"7545","language":"en","note":"number: 7545\npublisher: Nature Publishing Group","page":"45-50","source":"www.nature.com","title":"Global effects of land use on local terrestrial biodiversity","volume":"520","author":[{"family":"Newbold","given":"Tim"},{"family":"Hudson","given":"Lawrence N."},{"family":"Hill","given":"Samantha L. L."},{"family":"Contu","given":"Sara"},{"family":"Lysenko","given":"Igor"},{"family":"Senior","given":"Rebecca A."},{"family":"Börger","given":"Luca"},{"family":"Bennett","given":"Dominic J."},{"family":"Choimes","given":"Argyrios"},{"family":"Collen","given":"Ben"},{"family":"Day","given":"Julie"},{"family":"De Palma","given":"Adriana"},{"family":"Díaz","given":"Sandra"},{"family":"Echeverria-Londoño","given":"Susy"},{"family":"Edgar","given":"Melanie J."},{"family":"Feldman","given":"Anat"},{"family":"Garon","given":"Morgan"},{"family":"Harrison","given":"Michelle L. K."},{"family":"Alhusseini","given":"Tamera"},{"family":"Ingram","given":"Daniel J."},{"family":"Itescu","given":"Yuval"},{"family":"Kattge","given":"Jens"},{"family":"Kemp","given":"Victoria"},{"family":"Kirkpatrick","given":"Lucinda"},{"family":"Kleyer","given":"Michael"},{"family":"Correia","given":"David Laginha Pinto"},{"family":"Martin","given":"Callum D."},{"family":"Meiri","given":"Shai"},{"family":"Novosolov","given":"Maria"},{"family":"Pan","given":"Yuan"},{"family":"Phillips","given":"Helen R. P."},{"family":"Purves","given":"Drew W."},{"family":"Robinson","given":"Alexandra"},{"family":"Simpson","given":"Jake"},{"family":"Tuck","given":"Sean L."},{"family":"Weiher","given":"Evan"},{"family":"White","given":"Hannah J."},{"family":"Ewers","given":"Robert M."},{"family":"Mace","given":"Georgina M."},{"family":"Scharlemann","given":"Jörn P. W."},{"family":"Purvis","given":"Andy"}],"issued":{"date-parts":[["2015",4]]}}}],"schema":"https://github.com/citation-style-language/schema/raw/master/csl-citation.json"} </w:instrText>
      </w:r>
      <w:r w:rsidR="00FD31F3">
        <w:rPr>
          <w:rFonts w:ascii="Times New Roman" w:eastAsia="Times New Roman" w:hAnsi="Times New Roman" w:cs="Times New Roman"/>
        </w:rPr>
        <w:fldChar w:fldCharType="separate"/>
      </w:r>
      <w:r w:rsidR="00892F56" w:rsidRPr="00892F56">
        <w:rPr>
          <w:rFonts w:ascii="Times New Roman" w:hAnsi="Times New Roman" w:cs="Times New Roman"/>
          <w:vertAlign w:val="superscript"/>
        </w:rPr>
        <w:t>47</w:t>
      </w:r>
      <w:r w:rsidR="00FD31F3">
        <w:rPr>
          <w:rFonts w:ascii="Times New Roman" w:eastAsia="Times New Roman" w:hAnsi="Times New Roman" w:cs="Times New Roman"/>
        </w:rPr>
        <w:fldChar w:fldCharType="end"/>
      </w:r>
      <w:r>
        <w:rPr>
          <w:rFonts w:ascii="Times New Roman" w:eastAsia="Times New Roman" w:hAnsi="Times New Roman" w:cs="Times New Roman"/>
        </w:rPr>
        <w:t>. The result gives average relative biodiversity gain or loss per land-system class. Here, we used their modelled mean estimates (following Newbold et al.</w:t>
      </w:r>
      <w:r w:rsidR="007F53B7">
        <w:rPr>
          <w:rFonts w:ascii="Times New Roman" w:eastAsia="Times New Roman" w:hAnsi="Times New Roman" w:cs="Times New Roman"/>
        </w:rPr>
        <w:fldChar w:fldCharType="begin"/>
      </w:r>
      <w:r w:rsidR="00892F56">
        <w:rPr>
          <w:rFonts w:ascii="Times New Roman" w:eastAsia="Times New Roman" w:hAnsi="Times New Roman" w:cs="Times New Roman"/>
        </w:rPr>
        <w:instrText xml:space="preserve"> ADDIN ZOTERO_ITEM CSL_CITATION {"citationID":"H699ZfbY","properties":{"formattedCitation":"\\super 47\\nosupersub{}","plainCitation":"47","noteIndex":0},"citationItems":[{"id":863,"uris":["http://zotero.org/users/878981/items/3U9VHLJ8"],"uri":["http://zotero.org/users/878981/items/3U9VHLJ8"],"itemData":{"id":863,"type":"article-journal","abstract":"Analysis of a global data set of local biodiversity comparisons reveals an average 13.6% reduction in species richness and 10.7% reduction in abundance as a result of past human land use, and projections based on these data under a business-as-usual land-use scenario predict further substantial loss this century, unless strong mitigation efforts are undertaken to reverse the effects.","container-title":"Nature","DOI":"10.1038/nature14324","ISSN":"1476-4687","issue":"7545","language":"en","note":"number: 7545\npublisher: Nature Publishing Group","page":"45-50","source":"www.nature.com","title":"Global effects of land use on local terrestrial biodiversity","volume":"520","author":[{"family":"Newbold","given":"Tim"},{"family":"Hudson","given":"Lawrence N."},{"family":"Hill","given":"Samantha L. L."},{"family":"Contu","given":"Sara"},{"family":"Lysenko","given":"Igor"},{"family":"Senior","given":"Rebecca A."},{"family":"Börger","given":"Luca"},{"family":"Bennett","given":"Dominic J."},{"family":"Choimes","given":"Argyrios"},{"family":"Collen","given":"Ben"},{"family":"Day","given":"Julie"},{"family":"De Palma","given":"Adriana"},{"family":"Díaz","given":"Sandra"},{"family":"Echeverria-Londoño","given":"Susy"},{"family":"Edgar","given":"Melanie J."},{"family":"Feldman","given":"Anat"},{"family":"Garon","given":"Morgan"},{"family":"Harrison","given":"Michelle L. K."},{"family":"Alhusseini","given":"Tamera"},{"family":"Ingram","given":"Daniel J."},{"family":"Itescu","given":"Yuval"},{"family":"Kattge","given":"Jens"},{"family":"Kemp","given":"Victoria"},{"family":"Kirkpatrick","given":"Lucinda"},{"family":"Kleyer","given":"Michael"},{"family":"Correia","given":"David Laginha Pinto"},{"family":"Martin","given":"Callum D."},{"family":"Meiri","given":"Shai"},{"family":"Novosolov","given":"Maria"},{"family":"Pan","given":"Yuan"},{"family":"Phillips","given":"Helen R. P."},{"family":"Purves","given":"Drew W."},{"family":"Robinson","given":"Alexandra"},{"family":"Simpson","given":"Jake"},{"family":"Tuck","given":"Sean L."},{"family":"Weiher","given":"Evan"},{"family":"White","given":"Hannah J."},{"family":"Ewers","given":"Robert M."},{"family":"Mace","given":"Georgina M."},{"family":"Scharlemann","given":"Jörn P. W."},{"family":"Purvis","given":"Andy"}],"issued":{"date-parts":[["2015",4]]}}}],"schema":"https://github.com/citation-style-language/schema/raw/master/csl-citation.json"} </w:instrText>
      </w:r>
      <w:r w:rsidR="007F53B7">
        <w:rPr>
          <w:rFonts w:ascii="Times New Roman" w:eastAsia="Times New Roman" w:hAnsi="Times New Roman" w:cs="Times New Roman"/>
        </w:rPr>
        <w:fldChar w:fldCharType="separate"/>
      </w:r>
      <w:r w:rsidR="00892F56" w:rsidRPr="00892F56">
        <w:rPr>
          <w:rFonts w:ascii="Times New Roman" w:hAnsi="Times New Roman" w:cs="Times New Roman"/>
          <w:vertAlign w:val="superscript"/>
        </w:rPr>
        <w:t>47</w:t>
      </w:r>
      <w:r w:rsidR="007F53B7">
        <w:rPr>
          <w:rFonts w:ascii="Times New Roman" w:eastAsia="Times New Roman" w:hAnsi="Times New Roman" w:cs="Times New Roman"/>
        </w:rPr>
        <w:fldChar w:fldCharType="end"/>
      </w:r>
      <w:r>
        <w:rPr>
          <w:rFonts w:ascii="Times New Roman" w:eastAsia="Times New Roman" w:hAnsi="Times New Roman" w:cs="Times New Roman"/>
        </w:rPr>
        <w:t>) of relative percent biodiversity change for each land-system class for species abundance as a measure of the land-use pressure (Figure S2).</w:t>
      </w:r>
    </w:p>
    <w:p w14:paraId="48671422" w14:textId="77777777" w:rsidR="00355FC1" w:rsidRDefault="00355FC1">
      <w:pPr>
        <w:spacing w:line="480" w:lineRule="auto"/>
        <w:rPr>
          <w:rFonts w:ascii="Times New Roman" w:eastAsia="Times New Roman" w:hAnsi="Times New Roman" w:cs="Times New Roman"/>
        </w:rPr>
      </w:pPr>
    </w:p>
    <w:p w14:paraId="357C2DF3"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i/>
        </w:rPr>
        <w:t>Climate risk</w:t>
      </w:r>
    </w:p>
    <w:p w14:paraId="5DFD2ABB" w14:textId="7C875845" w:rsidR="004C3B6F" w:rsidRDefault="006B1440">
      <w:pPr>
        <w:spacing w:line="480" w:lineRule="auto"/>
        <w:rPr>
          <w:ins w:id="11" w:author="Joe Bennett" w:date="2021-06-02T08:55:00Z"/>
          <w:rFonts w:ascii="Times New Roman" w:eastAsia="Times New Roman" w:hAnsi="Times New Roman" w:cs="Times New Roman"/>
        </w:rPr>
      </w:pPr>
      <w:r>
        <w:rPr>
          <w:rFonts w:ascii="Times New Roman" w:eastAsia="Times New Roman" w:hAnsi="Times New Roman" w:cs="Times New Roman"/>
        </w:rPr>
        <w:tab/>
      </w:r>
      <w:ins w:id="12" w:author="Joe Bennett" w:date="2021-06-02T11:35:00Z">
        <w:r w:rsidR="00AC57AB">
          <w:rPr>
            <w:rFonts w:ascii="Times New Roman" w:eastAsia="Times New Roman" w:hAnsi="Times New Roman" w:cs="Times New Roman"/>
          </w:rPr>
          <w:t xml:space="preserve">[Placeholder – Richard mentioned Patrick could provide. Would be one </w:t>
        </w:r>
      </w:ins>
      <w:ins w:id="13" w:author="Joe Bennett" w:date="2021-06-02T11:36:00Z">
        <w:r w:rsidR="00AC57AB">
          <w:rPr>
            <w:rFonts w:ascii="Times New Roman" w:eastAsia="Times New Roman" w:hAnsi="Times New Roman" w:cs="Times New Roman"/>
          </w:rPr>
          <w:t>small paragraph</w:t>
        </w:r>
      </w:ins>
      <w:ins w:id="14" w:author="Joe Bennett" w:date="2021-06-02T11:35:00Z">
        <w:r w:rsidR="00AC57AB">
          <w:rPr>
            <w:rFonts w:ascii="Times New Roman" w:eastAsia="Times New Roman" w:hAnsi="Times New Roman" w:cs="Times New Roman"/>
          </w:rPr>
          <w:t xml:space="preserve"> re why climate velocity imp</w:t>
        </w:r>
      </w:ins>
      <w:ins w:id="15" w:author="Joe Bennett" w:date="2021-06-02T11:36:00Z">
        <w:r w:rsidR="00AC57AB">
          <w:rPr>
            <w:rFonts w:ascii="Times New Roman" w:eastAsia="Times New Roman" w:hAnsi="Times New Roman" w:cs="Times New Roman"/>
          </w:rPr>
          <w:t>ortant, then one paragraph description of method.]</w:t>
        </w:r>
      </w:ins>
    </w:p>
    <w:p w14:paraId="77BED8D5" w14:textId="77777777" w:rsidR="004C3B6F" w:rsidRDefault="004C3B6F">
      <w:pPr>
        <w:spacing w:line="480" w:lineRule="auto"/>
        <w:rPr>
          <w:ins w:id="16" w:author="Joe Bennett" w:date="2021-06-02T08:55:00Z"/>
          <w:rFonts w:ascii="Times New Roman" w:eastAsia="Times New Roman" w:hAnsi="Times New Roman" w:cs="Times New Roman"/>
        </w:rPr>
      </w:pPr>
    </w:p>
    <w:p w14:paraId="77FB95B2" w14:textId="5D0A85E0" w:rsidR="00355FC1" w:rsidRDefault="004C3B6F" w:rsidP="004C3B6F">
      <w:pPr>
        <w:spacing w:line="480" w:lineRule="auto"/>
        <w:ind w:firstLine="720"/>
        <w:rPr>
          <w:rFonts w:ascii="Times New Roman" w:eastAsia="Times New Roman" w:hAnsi="Times New Roman" w:cs="Times New Roman"/>
        </w:rPr>
        <w:pPrChange w:id="17" w:author="Joe Bennett" w:date="2021-06-02T08:55:00Z">
          <w:pPr>
            <w:spacing w:line="480" w:lineRule="auto"/>
          </w:pPr>
        </w:pPrChange>
      </w:pPr>
      <w:ins w:id="18" w:author="Joe Bennett" w:date="2021-06-02T08:55:00Z">
        <w:r>
          <w:rPr>
            <w:rFonts w:ascii="Times New Roman" w:eastAsia="Times New Roman" w:hAnsi="Times New Roman" w:cs="Times New Roman"/>
          </w:rPr>
          <w:t xml:space="preserve">We also explored an alternative measure of climate risk: exposure to extreme events. </w:t>
        </w:r>
      </w:ins>
      <w:r w:rsidR="006B1440">
        <w:rPr>
          <w:rFonts w:ascii="Times New Roman" w:eastAsia="Times New Roman" w:hAnsi="Times New Roman" w:cs="Times New Roman"/>
        </w:rPr>
        <w:t>Anthropogenic climate change is affecting the frequency and duration of extreme heat events</w:t>
      </w:r>
      <w:r w:rsidR="00DE22F8">
        <w:rPr>
          <w:rFonts w:ascii="Times New Roman" w:eastAsia="Times New Roman" w:hAnsi="Times New Roman" w:cs="Times New Roman"/>
        </w:rPr>
        <w:fldChar w:fldCharType="begin"/>
      </w:r>
      <w:r w:rsidR="00DE22F8">
        <w:rPr>
          <w:rFonts w:ascii="Times New Roman" w:eastAsia="Times New Roman" w:hAnsi="Times New Roman" w:cs="Times New Roman"/>
        </w:rPr>
        <w:instrText xml:space="preserve"> ADDIN ZOTERO_ITEM CSL_CITATION {"citationID":"8V3nkTpG","properties":{"formattedCitation":"\\super 48,49\\nosupersub{}","plainCitation":"48,49","noteIndex":0},"citationItems":[{"id":2880,"uris":["http://zotero.org/users/878981/items/NGC76XSL"],"uri":["http://zotero.org/users/878981/items/NGC76XSL"],"itemData":{"id":2880,"type":"article-journal","abstract":"Climate extremes threaten human health, economic stability, and the well-being of natural and built environments (e.g., 2003 European heat wave). As the world continues to warm, climate hazards are expected to increase in frequency and intensity. The impacts of extreme events will also be more severe due to the increased exposure (growing population and development) and vulnerability (aging infrastructure) of human settlements. Climate models attribute part of the projected increases in the intensity and frequency of natural disasters to anthropogenic emissions and changes in land use and land cover. Here, we review the impacts, historical and projected changes,and theoretical research gaps of key extreme events (heat waves, droughts, wildfires, precipitation, and flooding). We also highlight the need to improve our understanding of the dependence between individual and interrelated climate extremes because anthropogenic-induced warming increases the risk of not only individual climate extremes but also compound (co-occurring) and cascading hazards. ▪ Climate hazards are expected to increase in frequency and intensity in a warming world. ▪ Anthropogenic-induced warming increases the risk of compound and cascading hazards. ▪ We need to improve our understanding of causes and drivers of compound and cascading hazards.","container-title":"Annual Review of Earth and Planetary Sciences","DOI":"10.1146/annurev-earth-071719-055228","issue":"1","note":"_eprint: https://doi.org/10.1146/annurev-earth-071719-055228","page":"519-548","source":"Annual Reviews","title":"Climate Extremes and Compound Hazards in a Warming World","volume":"48","author":[{"family":"AghaKouchak","given":"Amir"},{"family":"Chiang","given":"Felicia"},{"family":"Huning","given":"Laurie S."},{"family":"Love","given":"Charlotte A."},{"family":"Mallakpour","given":"Iman"},{"family":"Mazdiyasni","given":"Omid"},{"family":"Moftakhari","given":"Hamed"},{"family":"Papalexiou","given":"Simon Michael"},{"family":"Ragno","given":"Elisa"},{"family":"Sadegh","given":"Mojtaba"}],"issued":{"date-parts":[["2020"]]}}},{"id":2881,"uris":["http://zotero.org/users/878981/items/VA2SN7R7"],"uri":["http://zotero.org/users/878981/items/VA2SN7R7"],"itemData":{"id":2881,"type":"article-journal","abstract":"Efforts to understand the influence of historical global warming on individual extreme climate events have increased over the past decade. However, despite substantial progress, events that are unprecedented in the local observational record remain a persistent challenge. Leveraging observations and a large climate model ensemble, we quantify uncertainty in the influence of global warming on the severity and probability of the historically hottest month, hottest day, driest year, and wettest 5-d period for different areas of the globe. We find that historical warming has increased the severity and probability of the hottest month and hottest day of the year at &gt;80% of the available observational area. Our framework also suggests that the historical climate forcing has increased the probability of the driest year and wettest 5-d period at 57% and 41% of the observed area, respectively, although we note important caveats. For the most protracted hot and dry events, the strongest and most widespread contributions of anthropogenic climate forcing occur in the tropics, including increases in probability of at least a factor of 4 for the hottest month and at least a factor of 2 for the driest year. We also demonstrate the ability of our framework to systematically evaluate the role of dynamic and thermodynamic factors such as atmospheric circulation patterns and atmospheric water vapor, and find extremely high statistical confidence that anthropogenic forcing increased the probability of record-low Arctic sea ice extent.","container-title":"Proceedings of the National Academy of Sciences","DOI":"10.1073/pnas.1618082114","ISSN":"0027-8424, 1091-6490","issue":"19","journalAbbreviation":"PNAS","language":"en","note":"publisher: National Academy of Sciences\nsection: Physical Sciences\nPMID: 28439005","page":"4881-4886","source":"www.pnas.org","title":"Quantifying the influence of global warming on unprecedented extreme climate events","volume":"114","author":[{"family":"Diffenbaugh","given":"Noah S."},{"family":"Singh","given":"Deepti"},{"family":"Mankin","given":"Justin S."},{"family":"Horton","given":"Daniel E."},{"family":"Swain","given":"Daniel L."},{"family":"Touma","given":"Danielle"},{"family":"Charland","given":"Allison"},{"family":"Liu","given":"Yunjie"},{"family":"Haugen","given":"Matz"},{"family":"Tsiang","given":"Michael"},{"family":"Rajaratnam","given":"Bala"}],"issued":{"date-parts":[["2017",5,9]]}}}],"schema":"https://github.com/citation-style-language/schema/raw/master/csl-citation.json"} </w:instrText>
      </w:r>
      <w:r w:rsidR="00DE22F8">
        <w:rPr>
          <w:rFonts w:ascii="Times New Roman" w:eastAsia="Times New Roman" w:hAnsi="Times New Roman" w:cs="Times New Roman"/>
        </w:rPr>
        <w:fldChar w:fldCharType="separate"/>
      </w:r>
      <w:r w:rsidR="00DE22F8" w:rsidRPr="00DE22F8">
        <w:rPr>
          <w:rFonts w:ascii="Times New Roman" w:hAnsi="Times New Roman" w:cs="Times New Roman"/>
          <w:vertAlign w:val="superscript"/>
        </w:rPr>
        <w:t>48,49</w:t>
      </w:r>
      <w:r w:rsidR="00DE22F8">
        <w:rPr>
          <w:rFonts w:ascii="Times New Roman" w:eastAsia="Times New Roman" w:hAnsi="Times New Roman" w:cs="Times New Roman"/>
        </w:rPr>
        <w:fldChar w:fldCharType="end"/>
      </w:r>
      <w:r w:rsidR="006B1440">
        <w:rPr>
          <w:rFonts w:ascii="Times New Roman" w:eastAsia="Times New Roman" w:hAnsi="Times New Roman" w:cs="Times New Roman"/>
        </w:rPr>
        <w:t>. Exposure to these events can adversely affect human populations</w:t>
      </w:r>
      <w:r w:rsidR="0062225F">
        <w:rPr>
          <w:rFonts w:ascii="Times New Roman" w:eastAsia="Times New Roman" w:hAnsi="Times New Roman" w:cs="Times New Roman"/>
        </w:rPr>
        <w:fldChar w:fldCharType="begin"/>
      </w:r>
      <w:r w:rsidR="0062225F">
        <w:rPr>
          <w:rFonts w:ascii="Times New Roman" w:eastAsia="Times New Roman" w:hAnsi="Times New Roman" w:cs="Times New Roman"/>
        </w:rPr>
        <w:instrText xml:space="preserve"> ADDIN ZOTERO_ITEM CSL_CITATION {"citationID":"1hSR7ldX","properties":{"formattedCitation":"\\super 50\\uc0\\u8211{}52\\nosupersub{}","plainCitation":"50–52","noteIndex":0},"citationItems":[{"id":2896,"uris":["http://zotero.org/users/878981/items/D9J34LK9"],"uri":["http://zotero.org/users/878981/items/D9J34LK9"],"itemData":{"id":2896,"type":"article-journal","abstract":"BackgroundDevastating health effects from recent heat waves, and projected increases in frequency, duration, and severity of heat waves from climate change, highlight the importance of understanding health consequences of heat waves.ObjectivesWe analyzed mortality risk for heat waves in 43 U.S. cities (1987–2005) and investigated how effects relate to heat waves’ intensity, duration, or timing in season.MethodsHeat waves were defined as ≥ 2 days with temperature ≥ 95th percentile for the community for 1 May through 30 September. Heat waves were characterized by their intensity, duration, and timing in season. Within each community, we estimated mortality risk during each heat wave compared with non-heat wave days, controlling for potential confounders. We combined individual heat wave effect estimates using Bayesian hierarchical modeling to generate overall effects at the community, regional, and national levels. We estimated how heat wave mortality effects were modified by heat wave characteristics (intensity, duration, timing in season).ResultsNationally, mortality increased 3.74% [95% posterior interval (PI), 2.29–5.22%] during heat waves compared with non-heat wave days. Heat wave mortality risk increased 2.49% for every 1°F increase in heat wave intensity and 0.38% for every 1-day increase in heat wave duration. Mortality increased 5.04% (95% PI, 3.06–7.06%) during the first heat wave of the summer versus 2.65% (95% PI, 1.14–4.18%) during later heat waves, compared with non-heat wave days. Heat wave mortality impacts and effect modification by heat wave characteristics were more pronounced in the Northeast and Midwest compared with the South.ConclusionsWe found higher mortality risk from heat waves that were more intense or longer, or those occurring earlier in summer. These findings have implications for decision makers and researchers estimating health effects from climate change.","container-title":"Environmental Health Perspectives","DOI":"10.1289/ehp.1002313","issue":"2","journalAbbreviation":"Environmental Health Perspectives","note":"publisher: Environmental Health Perspectives","page":"210-218","source":"ehp.niehs.nih.gov (Atypon)","title":"Heat Waves in the United States: Mortality Risk during Heat Waves and Effect Modification by Heat Wave Characteristics in 43 U.S. Communities","title-short":"Heat Waves in the United States","volume":"119","author":[{"literal":"Anderson G. Brooke"},{"literal":"Bell Michelle L."}],"issued":{"date-parts":[["2011",2,1]]}}},{"id":2888,"uris":["http://zotero.org/users/878981/items/UIUCUPCM"],"uri":["http://zotero.org/users/878981/items/UIUCUPCM"],"itemData":{"id":2888,"type":"article-journal","abstract":"Higher growing season temperatures can have dramatic impacts on agricultural productivity, farm incomes, and food security. We used observational data and output from 23 global climate models to show a high probability (&gt;90%) that growing season temperatures in the tropics and subtropics by the end of the 21st century will exceed the most extreme seasonal temperatures recorded from 1900 to 2006. In temperate regions, the hottest seasons on record will represent the future norm in many locations. We used historical examples to illustrate the magnitude of damage to food systems caused by extreme seasonal heat and show that these short-run events could become long-term trends without sufficient investments in adaptation.\nBy analogy with past examples, higher growing season temperatures and extreme heat will cause major disruptions to global agriculture.\nBy analogy with past examples, higher growing season temperatures and extreme heat will cause major disruptions to global agriculture.","container-title":"Science","DOI":"10.1126/science.1164363","ISSN":"0036-8075, 1095-9203","issue":"5911","language":"en","note":"publisher: American Association for the Advancement of Science\nsection: Report\nPMID: 19131626","page":"240-244","source":"science.sciencemag.org","title":"Historical Warnings of Future Food Insecurity with Unprecedented Seasonal Heat","volume":"323","author":[{"family":"Battisti","given":"David S."},{"family":"Naylor","given":"Rosamond L."}],"issued":{"date-parts":[["2009",1,9]]}}},{"id":2894,"uris":["http://zotero.org/users/878981/items/VAZWEBX3"],"uri":["http://zotero.org/users/878981/items/VAZWEBX3"],"itemData":{"id":2894,"type":"article-journal","abstract":"It has been argued that climate change is the biggest global health threat of the 21st century. The extreme high temperatures of the summer of 2003 were associated with up to seventy thousand excess deaths across Europe. Previous studies have attributed the meteorological event to the human influence on climate, or examined the role of heat waves on human health. Here, for the first time, we explicitly quantify the role of human activity on climate and heat-related mortality in an event attribution framework, analysing both the Europe-wide temperature response in 2003, and localised responses over London and Paris. Using publicly-donated computing, we perform many thousands of climate simulations of a high-resolution regional climate model. This allows generation of a comprehensive statistical description of the 2003 event and the role of human influence within it, using the results as input to a health impact assessment model of human mortality. We find large-scale dynamical modes of atmospheric variability remain largely unchanged under anthropogenic climate change, and hence the direct thermodynamical response is mainly responsible for the increased mortality. In summer 2003, anthropogenic climate change increased the risk of heat-related mortality in Central Paris by </w:instrText>
      </w:r>
      <w:r w:rsidR="0062225F">
        <w:rPr>
          <w:rFonts w:ascii="Cambria Math" w:eastAsia="Times New Roman" w:hAnsi="Cambria Math" w:cs="Cambria Math"/>
        </w:rPr>
        <w:instrText>∼</w:instrText>
      </w:r>
      <w:r w:rsidR="0062225F">
        <w:rPr>
          <w:rFonts w:ascii="Times New Roman" w:eastAsia="Times New Roman" w:hAnsi="Times New Roman" w:cs="Times New Roman"/>
        </w:rPr>
        <w:instrText xml:space="preserve">70% and by </w:instrText>
      </w:r>
      <w:r w:rsidR="0062225F">
        <w:rPr>
          <w:rFonts w:ascii="Cambria Math" w:eastAsia="Times New Roman" w:hAnsi="Cambria Math" w:cs="Cambria Math"/>
        </w:rPr>
        <w:instrText>∼</w:instrText>
      </w:r>
      <w:r w:rsidR="0062225F">
        <w:rPr>
          <w:rFonts w:ascii="Times New Roman" w:eastAsia="Times New Roman" w:hAnsi="Times New Roman" w:cs="Times New Roman"/>
        </w:rPr>
        <w:instrText xml:space="preserve">20% in London, which experienced lower extreme heat. Out of the estimated </w:instrText>
      </w:r>
      <w:r w:rsidR="0062225F">
        <w:rPr>
          <w:rFonts w:ascii="Cambria Math" w:eastAsia="Times New Roman" w:hAnsi="Cambria Math" w:cs="Cambria Math"/>
        </w:rPr>
        <w:instrText>∼</w:instrText>
      </w:r>
      <w:r w:rsidR="0062225F">
        <w:rPr>
          <w:rFonts w:ascii="Times New Roman" w:eastAsia="Times New Roman" w:hAnsi="Times New Roman" w:cs="Times New Roman"/>
        </w:rPr>
        <w:instrText xml:space="preserve">315 and </w:instrText>
      </w:r>
      <w:r w:rsidR="0062225F">
        <w:rPr>
          <w:rFonts w:ascii="Cambria Math" w:eastAsia="Times New Roman" w:hAnsi="Cambria Math" w:cs="Cambria Math"/>
        </w:rPr>
        <w:instrText>∼</w:instrText>
      </w:r>
      <w:r w:rsidR="0062225F">
        <w:rPr>
          <w:rFonts w:ascii="Times New Roman" w:eastAsia="Times New Roman" w:hAnsi="Times New Roman" w:cs="Times New Roman"/>
        </w:rPr>
        <w:instrText xml:space="preserve">735 summer deaths attributed to the heatwave event in Greater London and Central Paris, respectively, 64 (±3) deaths were attributable to anthropogenic climate change in London, and 506 (±51) in Paris. Such an ability to robustly attribute specific damages to anthropogenic drivers of increased extreme heat can inform societal responses to, and responsibilities for, climate change.","container-title":"Environmental Research Letters","DOI":"10.1088/1748-9326/11/7/074006","ISSN":"1748-9326","issue":"7","journalAbbreviation":"Environ. Res. Lett.","language":"en","note":"publisher: IOP Publishing","page":"074006","source":"Institute of Physics","title":"Attributing human mortality during extreme heat waves to anthropogenic climate change","volume":"11","author":[{"family":"Mitchell","given":"Daniel"},{"family":"Heaviside","given":"Clare"},{"family":"Vardoulakis","given":"Sotiris"},{"family":"Huntingford","given":"Chris"},{"family":"Masato","given":"Giacomo"},{"family":"Guillod","given":"Benoit P."},{"family":"Frumhoff","given":"Peter"},{"family":"Bowery","given":"Andy"},{"family":"Wallom","given":"David"},{"family":"Allen","given":"Myles"}],"issued":{"date-parts":[["2016",7]]}}}],"schema":"https://github.com/citation-style-language/schema/raw/master/csl-citation.json"} </w:instrText>
      </w:r>
      <w:r w:rsidR="0062225F">
        <w:rPr>
          <w:rFonts w:ascii="Times New Roman" w:eastAsia="Times New Roman" w:hAnsi="Times New Roman" w:cs="Times New Roman"/>
        </w:rPr>
        <w:fldChar w:fldCharType="separate"/>
      </w:r>
      <w:r w:rsidR="0062225F" w:rsidRPr="0062225F">
        <w:rPr>
          <w:rFonts w:ascii="Times New Roman" w:hAnsi="Times New Roman" w:cs="Times New Roman"/>
          <w:vertAlign w:val="superscript"/>
        </w:rPr>
        <w:t>50–52</w:t>
      </w:r>
      <w:r w:rsidR="0062225F">
        <w:rPr>
          <w:rFonts w:ascii="Times New Roman" w:eastAsia="Times New Roman" w:hAnsi="Times New Roman" w:cs="Times New Roman"/>
        </w:rPr>
        <w:fldChar w:fldCharType="end"/>
      </w:r>
      <w:r w:rsidR="0062225F">
        <w:rPr>
          <w:rFonts w:ascii="Times New Roman" w:eastAsia="Times New Roman" w:hAnsi="Times New Roman" w:cs="Times New Roman"/>
        </w:rPr>
        <w:t xml:space="preserve"> </w:t>
      </w:r>
      <w:r w:rsidR="006B1440">
        <w:rPr>
          <w:rFonts w:ascii="Times New Roman" w:eastAsia="Times New Roman" w:hAnsi="Times New Roman" w:cs="Times New Roman"/>
        </w:rPr>
        <w:t>and natural systems</w:t>
      </w:r>
      <w:r w:rsidR="00B33711">
        <w:rPr>
          <w:rFonts w:ascii="Times New Roman" w:eastAsia="Times New Roman" w:hAnsi="Times New Roman" w:cs="Times New Roman"/>
        </w:rPr>
        <w:fldChar w:fldCharType="begin"/>
      </w:r>
      <w:r w:rsidR="00B33711">
        <w:rPr>
          <w:rFonts w:ascii="Times New Roman" w:eastAsia="Times New Roman" w:hAnsi="Times New Roman" w:cs="Times New Roman"/>
        </w:rPr>
        <w:instrText xml:space="preserve"> ADDIN ZOTERO_ITEM CSL_CITATION {"citationID":"bDwTfo6d","properties":{"formattedCitation":"\\super 13,53\\nosupersub{}","plainCitation":"13,53","noteIndex":0},"citationItems":[{"id":838,"uris":["http://zotero.org/users/878981/items/IYYXVTVI"],"uri":["http://zotero.org/users/878981/items/IYYXVTVI"],"itemData":{"id":838,"type":"article-journal","container-title":"Diversity and Distributions","issue":"4","note":"publisher: Wiley Online Library","page":"613–625","source":"Google Scholar","title":"Conservation implications of ecological responses to extreme weather and climate events","volume":"25","author":[{"family":"Maxwell","given":"Sean L."},{"family":"Butt","given":"Nathalie"},{"family":"Maron","given":"Martine"},{"family":"McAlpine","given":"Clive A."},{"family":"Chapman","given":"Sarah"},{"family":"Ullmann","given":"Ailish"},{"family":"Segan","given":"Dan B."},{"family":"Watson","given":"James EM"}],"issued":{"date-parts":[["2019"]]}}},{"id":2901,"uris":["http://zotero.org/users/878981/items/B9NFT8FD"],"uri":["http://zotero.org/users/878981/items/B9NFT8FD"],"itemData":{"id":2901,"type":"article-journal","abstract":"The interaction of gradual climate trends and extreme weather events since the turn of the century has triggered complex and, in some cases, catastrophic ecological responses around the world. We illustrate this using Australian examples within a press–pulse framework. Despite the Australian biota being adapted to high natural climate variability, recent combinations of climatic presses and pulses have led to population collapses, loss of relictual communities and shifts into novel ecosystems. These changes have been sudden and unpredictable, and may represent permanent transitions to new ecosystem states without adaptive management interventions. The press–pulse framework helps illuminate biological responses to climate change, grounds debate about suitable management interventions and highlights possible consequences of (non-) intervention.","container-title":"Nature Climate Change","DOI":"10.1038/s41558-018-0187-9","ISSN":"1758-6798","issue":"7","language":"en","note":"number: 7\npublisher: Nature Publishing Group","page":"579-587","source":"www.nature.com","title":"Biological responses to the press and pulse of climate trends and extreme events","volume":"8","author":[{"family":"Harris","given":"R. M. B."},{"family":"Beaumont","given":"L. J."},{"family":"Vance","given":"T. R."},{"family":"Tozer","given":"C. R."},{"family":"Remenyi","given":"T. A."},{"family":"Perkins-Kirkpatrick","given":"S. E."},{"family":"Mitchell","given":"P. J."},{"family":"Nicotra","given":"A. B."},{"family":"McGregor","given":"S."},{"family":"Andrew","given":"N. R."},{"family":"Letnic","given":"M."},{"family":"Kearney","given":"M. R."},{"family":"Wernberg","given":"T."},{"family":"Hutley","given":"L. B."},{"family":"Chambers","given":"L. E."},{"family":"Fletcher","given":"M.-S."},{"family":"Keatley","given":"M. R."},{"family":"Woodward","given":"C. A."},{"family":"Williamson","given":"G."},{"family":"Duke","given":"N. C."},{"family":"Bowman","given":"D. M. J. S."}],"issued":{"date-parts":[["2018",7]]}}}],"schema":"https://github.com/citation-style-language/schema/raw/master/csl-citation.json"} </w:instrText>
      </w:r>
      <w:r w:rsidR="00B33711">
        <w:rPr>
          <w:rFonts w:ascii="Times New Roman" w:eastAsia="Times New Roman" w:hAnsi="Times New Roman" w:cs="Times New Roman"/>
        </w:rPr>
        <w:fldChar w:fldCharType="separate"/>
      </w:r>
      <w:r w:rsidR="00B33711" w:rsidRPr="00B33711">
        <w:rPr>
          <w:rFonts w:ascii="Times New Roman" w:hAnsi="Times New Roman" w:cs="Times New Roman"/>
          <w:vertAlign w:val="superscript"/>
        </w:rPr>
        <w:t>13,53</w:t>
      </w:r>
      <w:r w:rsidR="00B33711">
        <w:rPr>
          <w:rFonts w:ascii="Times New Roman" w:eastAsia="Times New Roman" w:hAnsi="Times New Roman" w:cs="Times New Roman"/>
        </w:rPr>
        <w:fldChar w:fldCharType="end"/>
      </w:r>
      <w:r w:rsidR="006B1440">
        <w:rPr>
          <w:rFonts w:ascii="Times New Roman" w:eastAsia="Times New Roman" w:hAnsi="Times New Roman" w:cs="Times New Roman"/>
        </w:rPr>
        <w:t>. For species in natural systems, these events can further the decline and extirpation of populations, increasing the chances of extinction</w:t>
      </w:r>
      <w:r w:rsidR="00BD3054">
        <w:rPr>
          <w:rFonts w:ascii="Times New Roman" w:eastAsia="Times New Roman" w:hAnsi="Times New Roman" w:cs="Times New Roman"/>
        </w:rPr>
        <w:fldChar w:fldCharType="begin"/>
      </w:r>
      <w:r w:rsidR="00BD3054">
        <w:rPr>
          <w:rFonts w:ascii="Times New Roman" w:eastAsia="Times New Roman" w:hAnsi="Times New Roman" w:cs="Times New Roman"/>
        </w:rPr>
        <w:instrText xml:space="preserve"> ADDIN ZOTERO_ITEM CSL_CITATION {"citationID":"Iov8fF8O","properties":{"formattedCitation":"\\super 13,54\\nosupersub{}","plainCitation":"13,54","noteIndex":0},"citationItems":[{"id":838,"uris":["http://zotero.org/users/878981/items/IYYXVTVI"],"uri":["http://zotero.org/users/878981/items/IYYXVTVI"],"itemData":{"id":838,"type":"article-journal","container-title":"Diversity and Distributions","issue":"4","note":"publisher: Wiley Online Library","page":"613–625","source":"Google Scholar","title":"Conservation implications of ecological responses to extreme weather and climate events","volume":"25","author":[{"family":"Maxwell","given":"Sean L."},{"family":"Butt","given":"Nathalie"},{"family":"Maron","given":"Martine"},{"family":"McAlpine","given":"Clive A."},{"family":"Chapman","given":"Sarah"},{"family":"Ullmann","given":"Ailish"},{"family":"Segan","given":"Dan B."},{"family":"Watson","given":"James EM"}],"issued":{"date-parts":[["2019"]]}}},{"id":2906,"uris":["http://zotero.org/users/878981/items/D8GYWPQN"],"uri":["http://zotero.org/users/878981/items/D8GYWPQN"],"itemData":{"id":2906,"type":"article-journal","abstract":"Aim Resource bottlenecks – periods of severe restriction in resource availability – triggered by increased climate variability represent important and little-understood mechanisms through which climate change will affect biodiversity. In this review, we aim to synthesize the key global change processes that exacerbate the severity of bottlenecks in resource availability on animal populations, and outline how adaptation responses can help buffer the impacts. Location Global. Methods We collate examples from the literature of population-level impacts of resource bottlenecks induced by extreme weather and climate events to explore the types of population impacts that have most frequently been recorded, and the type of extreme events associated with them. We then develop a conceptual framework that captures the factors contributing to species’ vulnerability to climate-induced spatial and temporal resource bottlenecks in increasingly variable environments. Results Increases in the frequency, severity and/or duration of extreme weather and climate events can trigger resource bottlenecks that act as powerful demographic constraints on terrestrial fauna, and often exacerbate other human-induced pressures such as land use change. Such phenomena are likely to become more frequent and severe, with potentially nonlinear increases in impact. Forty-nine instances of population-level impacts from climate-induced resource bottlenecks were recorded from the literature, including four extinctions and ten population crashes. Anthropogenic land use change interacts with increasing climatic variability to exacerbate these resource ‘crunches’, but can sometimes act as a buffer for species. Main Conclusions Resource bottlenecks are likely to be a large class of climate-sensitive stressors whose impacts may play out at the population scale, even well within a species’ apparent climatic envelope. More effective conservation responses to climate-related threats include explicit actions, such as managing protected area networks for spatial and temporal resource complementarities, that buffer vulnerable species against bottlenecks.","container-title":"Diversity and Distributions","DOI":"https://doi.org/10.1111/ddi.12339","ISSN":"1472-4642","issue":"7","language":"en","note":"_eprint: https://onlinelibrary.wiley.com/doi/pdf/10.1111/ddi.12339","page":"731-743","source":"Wiley Online Library","title":"Climate-induced resource bottlenecks exacerbate species vulnerability: a review","title-short":"Climate-induced resource bottlenecks exacerbate species vulnerability","volume":"21","author":[{"family":"Maron","given":"Martine"},{"family":"McAlpine","given":"Clive A."},{"family":"Watson","given":"James E. M."},{"family":"Maxwell","given":"Sean"},{"family":"Barnard","given":"Phoebe"}],"issued":{"date-parts":[["2015"]]}}}],"schema":"https://github.com/citation-style-language/schema/raw/master/csl-citation.json"} </w:instrText>
      </w:r>
      <w:r w:rsidR="00BD3054">
        <w:rPr>
          <w:rFonts w:ascii="Times New Roman" w:eastAsia="Times New Roman" w:hAnsi="Times New Roman" w:cs="Times New Roman"/>
        </w:rPr>
        <w:fldChar w:fldCharType="separate"/>
      </w:r>
      <w:r w:rsidR="00BD3054" w:rsidRPr="00BD3054">
        <w:rPr>
          <w:rFonts w:ascii="Times New Roman" w:hAnsi="Times New Roman" w:cs="Times New Roman"/>
          <w:vertAlign w:val="superscript"/>
        </w:rPr>
        <w:t>13,54</w:t>
      </w:r>
      <w:r w:rsidR="00BD3054">
        <w:rPr>
          <w:rFonts w:ascii="Times New Roman" w:eastAsia="Times New Roman" w:hAnsi="Times New Roman" w:cs="Times New Roman"/>
        </w:rPr>
        <w:fldChar w:fldCharType="end"/>
      </w:r>
      <w:r w:rsidR="006B1440">
        <w:rPr>
          <w:rFonts w:ascii="Times New Roman" w:eastAsia="Times New Roman" w:hAnsi="Times New Roman" w:cs="Times New Roman"/>
        </w:rPr>
        <w:t>. EHE and ECE can also promote the formation of novel ecosystems</w:t>
      </w:r>
      <w:r w:rsidR="009B3780">
        <w:rPr>
          <w:rFonts w:ascii="Times New Roman" w:eastAsia="Times New Roman" w:hAnsi="Times New Roman" w:cs="Times New Roman"/>
        </w:rPr>
        <w:fldChar w:fldCharType="begin"/>
      </w:r>
      <w:r w:rsidR="009B3780">
        <w:rPr>
          <w:rFonts w:ascii="Times New Roman" w:eastAsia="Times New Roman" w:hAnsi="Times New Roman" w:cs="Times New Roman"/>
        </w:rPr>
        <w:instrText xml:space="preserve"> ADDIN ZOTERO_ITEM CSL_CITATION {"citationID":"Os2EsSMq","properties":{"formattedCitation":"\\super 53\\nosupersub{}","plainCitation":"53","noteIndex":0},"citationItems":[{"id":2901,"uris":["http://zotero.org/users/878981/items/B9NFT8FD"],"uri":["http://zotero.org/users/878981/items/B9NFT8FD"],"itemData":{"id":2901,"type":"article-journal","abstract":"The interaction of gradual climate trends and extreme weather events since the turn of the century has triggered complex and, in some cases, catastrophic ecological responses around the world. We illustrate this using Australian examples within a press–pulse framework. Despite the Australian biota being adapted to high natural climate variability, recent combinations of climatic presses and pulses have led to population collapses, loss of relictual communities and shifts into novel ecosystems. These changes have been sudden and unpredictable, and may represent permanent transitions to new ecosystem states without adaptive management interventions. The press–pulse framework helps illuminate biological responses to climate change, grounds debate about suitable management interventions and highlights possible consequences of (non-) intervention.","container-title":"Nature Climate Change","DOI":"10.1038/s41558-018-0187-9","ISSN":"1758-6798","issue":"7","language":"en","note":"number: 7\npublisher: Nature Publishing Group","page":"579-587","source":"www.nature.com","title":"Biological responses to the press and pulse of climate trends and extreme events","volume":"8","author":[{"family":"Harris","given":"R. M. B."},{"family":"Beaumont","given":"L. J."},{"family":"Vance","given":"T. R."},{"family":"Tozer","given":"C. R."},{"family":"Remenyi","given":"T. A."},{"family":"Perkins-Kirkpatrick","given":"S. E."},{"family":"Mitchell","given":"P. J."},{"family":"Nicotra","given":"A. B."},{"family":"McGregor","given":"S."},{"family":"Andrew","given":"N. R."},{"family":"Letnic","given":"M."},{"family":"Kearney","given":"M. R."},{"family":"Wernberg","given":"T."},{"family":"Hutley","given":"L. B."},{"family":"Chambers","given":"L. E."},{"family":"Fletcher","given":"M.-S."},{"family":"Keatley","given":"M. R."},{"family":"Woodward","given":"C. A."},{"family":"Williamson","given":"G."},{"family":"Duke","given":"N. C."},{"family":"Bowman","given":"D. M. J. S."}],"issued":{"date-parts":[["2018",7]]}}}],"schema":"https://github.com/citation-style-language/schema/raw/master/csl-citation.json"} </w:instrText>
      </w:r>
      <w:r w:rsidR="009B3780">
        <w:rPr>
          <w:rFonts w:ascii="Times New Roman" w:eastAsia="Times New Roman" w:hAnsi="Times New Roman" w:cs="Times New Roman"/>
        </w:rPr>
        <w:fldChar w:fldCharType="separate"/>
      </w:r>
      <w:r w:rsidR="009B3780" w:rsidRPr="009B3780">
        <w:rPr>
          <w:rFonts w:ascii="Times New Roman" w:hAnsi="Times New Roman" w:cs="Times New Roman"/>
          <w:vertAlign w:val="superscript"/>
        </w:rPr>
        <w:t>53</w:t>
      </w:r>
      <w:r w:rsidR="009B3780">
        <w:rPr>
          <w:rFonts w:ascii="Times New Roman" w:eastAsia="Times New Roman" w:hAnsi="Times New Roman" w:cs="Times New Roman"/>
        </w:rPr>
        <w:fldChar w:fldCharType="end"/>
      </w:r>
      <w:r w:rsidR="006B1440">
        <w:rPr>
          <w:rFonts w:ascii="Times New Roman" w:eastAsia="Times New Roman" w:hAnsi="Times New Roman" w:cs="Times New Roman"/>
        </w:rPr>
        <w:t>, generate enhanced selection pressures</w:t>
      </w:r>
      <w:r w:rsidR="0027208B">
        <w:rPr>
          <w:rFonts w:ascii="Times New Roman" w:eastAsia="Times New Roman" w:hAnsi="Times New Roman" w:cs="Times New Roman"/>
        </w:rPr>
        <w:fldChar w:fldCharType="begin"/>
      </w:r>
      <w:r w:rsidR="0027208B">
        <w:rPr>
          <w:rFonts w:ascii="Times New Roman" w:eastAsia="Times New Roman" w:hAnsi="Times New Roman" w:cs="Times New Roman"/>
        </w:rPr>
        <w:instrText xml:space="preserve"> ADDIN ZOTERO_ITEM CSL_CITATION {"citationID":"VFdVlFrn","properties":{"formattedCitation":"\\super 55,56\\nosupersub{}","plainCitation":"55,56","noteIndex":0},"citationItems":[{"id":2914,"uris":["http://zotero.org/users/878981/items/5TAQZMHS"],"uri":["http://zotero.org/users/878981/items/5TAQZMHS"],"itemData":{"id":2914,"type":"article-journal","abstract":"Extreme events can be a major driver of evolutionary change over geological and contemporary timescales. Outstanding examples are evolutionary diversification following mass extinctions caused by extreme volcanism or asteroid impact. The evolution of organisms in contemporary time is typically viewed as a gradual and incremental process that results from genetic change, environmental perturbation or both. However, contemporary environments occasionally experience strong perturbations such as heat waves, floods, hurricanes, droughts and pest outbreaks. These extreme events set up strong selection pressures on organisms, and are small-scale analogues of the dramatic changes documented in the fossil record. Because extreme events are rare, almost by definition, they are difficult to study. So far most attention has been given to their ecological rather than to their evolutionary consequences. We review several case studies of contemporary evolution in response to two types of extreme environmental perturbations, episodic (pulse) or prolonged (press). Evolution is most likely to occur when extreme events alter community composition. We encourage investigators to be prepared for evolutionary change in response to rare events during long-term field studies.This article is part of the themed issue ‘Behavioural, ecological and evolutionary responses to extreme climatic events’.","container-title":"Philosophical Transactions of the Royal Society B: Biological Sciences","DOI":"10.1098/rstb.2016.0146","issue":"1723","journalAbbreviation":"Philosophical Transactions of the Royal Society B: Biological Sciences","note":"publisher: Royal Society","page":"20160146","source":"royalsocietypublishing.org (Atypon)","title":"Evolution caused by extreme events","volume":"372","author":[{"family":"Grant","given":"Peter R."},{"family":"Grant","given":"B. Rosemary"},{"family":"Huey","given":"Raymond B."},{"family":"Johnson","given":"Marc T. J."},{"family":"Knoll","given":"Andrew H."},{"family":"Schmitt","given":"Johanna"}],"issued":{"date-parts":[["2017",6,19]]}}},{"id":2911,"uris":["http://zotero.org/users/878981/items/9J26UI8B"],"uri":["http://zotero.org/users/878981/items/9J26UI8B"],"itemData":{"id":2911,"type":"article-journal","abstract":"Contents I. Introduction 000 II. Moving to an organismally based definition of extreme events 000 III. Features to discern in extreme events 000 IV. Additional challenges in the study of extreme events 000 V. Evolutionary dimensions 000 VI. The mandate for new conceptual tools for ecological and evolutionary prediction 000 VII. Tools in hand, and tools needed, to study extreme events 000 VIII. Conclusions 000 Acknowledgements 000 References 000 Summary Here we consider how extreme events, particularly climatic and biotic, affect the physiology, development, ecology and evolution of organisms, focusing on plants. The marked effects on organisms are of increasing interest for ecological prediction, given the natural and anthropogenic changes in spectra of extreme events being induced by global change. Yet there is currently a paucity of knowledge or even a common world-view of how extreme events shape individuals, communities and ecosystems. We propose that extreme events need be defined in terms of organismal responses of acclimation and of de-acclimation or hysteresis. From this definition we proceed to develop a number of hypotheses, including that fitness effects of extreme events occur primarily during recovery. We review evidence that, on the evolutionary time scale, selection is virtually absent except during extreme events; these drive strong directional selection, even to trait fixation and speciation. We describe a number of new tools, both conceptual and technological, that are now at hand or that merit rapid development.","container-title":"New Phytologist","DOI":"https://doi.org/10.1046/j.1469-8137.2003.00866.x","ISSN":"1469-8137","issue":"1","language":"en","note":"_eprint: https://nph.onlinelibrary.wiley.com/doi/pdf/10.1046/j.1469-8137.2003.00866.x","page":"21-42","source":"Wiley Online Library","title":"Extreme events as shaping physiology, ecology, and evolution of plants: toward a unified definition and evaluation of their consequences","title-short":"Extreme events as shaping physiology, ecology, and evolution of plants","volume":"160","author":[{"family":"Gutschick","given":"Vincent P."},{"family":"BassiriRad","given":"Hormoz"}],"issued":{"date-parts":[["2003"]]}}}],"schema":"https://github.com/citation-style-language/schema/raw/master/csl-citation.json"} </w:instrText>
      </w:r>
      <w:r w:rsidR="0027208B">
        <w:rPr>
          <w:rFonts w:ascii="Times New Roman" w:eastAsia="Times New Roman" w:hAnsi="Times New Roman" w:cs="Times New Roman"/>
        </w:rPr>
        <w:fldChar w:fldCharType="separate"/>
      </w:r>
      <w:r w:rsidR="0027208B" w:rsidRPr="0027208B">
        <w:rPr>
          <w:rFonts w:ascii="Times New Roman" w:hAnsi="Times New Roman" w:cs="Times New Roman"/>
          <w:vertAlign w:val="superscript"/>
        </w:rPr>
        <w:t>55,56</w:t>
      </w:r>
      <w:r w:rsidR="0027208B">
        <w:rPr>
          <w:rFonts w:ascii="Times New Roman" w:eastAsia="Times New Roman" w:hAnsi="Times New Roman" w:cs="Times New Roman"/>
        </w:rPr>
        <w:fldChar w:fldCharType="end"/>
      </w:r>
      <w:r w:rsidR="006B1440">
        <w:rPr>
          <w:rFonts w:ascii="Times New Roman" w:eastAsia="Times New Roman" w:hAnsi="Times New Roman" w:cs="Times New Roman"/>
        </w:rPr>
        <w:t>, and change the phenology of life history events</w:t>
      </w:r>
      <w:r w:rsidR="007C57DA">
        <w:rPr>
          <w:rFonts w:ascii="Times New Roman" w:eastAsia="Times New Roman" w:hAnsi="Times New Roman" w:cs="Times New Roman"/>
        </w:rPr>
        <w:fldChar w:fldCharType="begin"/>
      </w:r>
      <w:r w:rsidR="007C57DA">
        <w:rPr>
          <w:rFonts w:ascii="Times New Roman" w:eastAsia="Times New Roman" w:hAnsi="Times New Roman" w:cs="Times New Roman"/>
        </w:rPr>
        <w:instrText xml:space="preserve"> ADDIN ZOTERO_ITEM CSL_CITATION {"citationID":"Q7nplWjR","properties":{"formattedCitation":"\\super 57,58\\nosupersub{}","plainCitation":"57,58","noteIndex":0},"citationItems":[{"id":2917,"uris":["http://zotero.org/users/878981/items/W5VNUEAT"],"uri":["http://zotero.org/users/878981/items/W5VNUEAT"],"itemData":{"id":2917,"type":"article-journal","abstract":"Climate extremes can have tremendous impacts on the terrestrial biosphere and their frequency is very likely going to increase in the coming years. In this study we examine the impact of the 2015 summer heat wave on a mountain grassland in the Western European Alps by jointly analyzing phenocam greenness (GCC) trajectories, proximal sensing, CO2 flux data and structural canopy traits. Phenocam effectively tracked the impact of the heat wave, showing 39% of reduction in maximum canopy greenness and a senescence advance of 32 days compared to mean values. The same patterns (i.e. reduction of maximum values and senescence advance) were observed for all considered canopy traits and photosynthetic ecosystem functional properties, in particular the maximum light-saturated rate of CO2 uptake (Amax), LAI and PRI. Pixel-level analysis of phenocam images allowed us to further highlight that forbs were more heavily impacted than grasses. Moreover the effect of the extreme event on greenness seasonal course was evaluated testing new formulations of the Growing Season Index (GSI) model. Results demonstrate that a combination of water and high temperature stress was responsible for the observed reduction of canopy greenness during the heat wave.","container-title":"Agricultural and Forest Meteorology","DOI":"10.1016/j.agrformet.2017.08.016","ISSN":"0168-1923","journalAbbreviation":"Agricultural and Forest Meteorology","language":"en","page":"320-330","source":"ScienceDirect","title":"Heat wave hinders green wave: The impact of climate extreme on the phenology of a mountain grassland","title-short":"Heat wave hinders green wave","volume":"247","author":[{"family":"Cremonese","given":"Edoardo"},{"family":"Filippa","given":"Gianluca"},{"family":"Galvagno","given":"Marta"},{"family":"Siniscalco","given":"Consolata"},{"family":"Oddi","given":"Ludovica"},{"family":"Morra di Cella","given":"Umberto"},{"family":"Migliavacca","given":"Mirco"}],"issued":{"date-parts":[["2017",12,15]]}}},{"id":2919,"uris":["http://zotero.org/users/878981/items/6FXEPJTU"],"uri":["http://zotero.org/users/878981/items/6FXEPJTU"],"itemData":{"id":2919,"type":"article-journal","abstract":"Mid-latitude climate extremes are projected to increase in frequency under global climate change. How this may affect migratory bird populations is not well understood. The mid-latitudes of North America experienced an extreme warming event during March 2012 that advanced the spring phenology of ecological productivity, resulting in lower levels of productivity during the summer. Here, we test the predictions that: (1) short-distance migratory birds, due to geographic proximity and more flexible migratory behavior, should advance their spring migration phenology; and (2) breeding populations, due to lower summer productivity, should have reduced occurrences. We used occurrence data for 353 bird species from the eBird database to calculate weekly occurrence anomalies for 2012 relative to the 2010–2014 average. We identified species having unusually large positive occurrence anomalies during March 2012 and species having unusually large negative occurrence anomalies during July–August 2012. For each category, we summarized migration strategies, geographic distributions, and annual associations with temperature and ecological productivity. Short-distance migrants whose winter and breeding ranges intersect the mid-latitudes advanced their spring migration phenology during March (n = 21). Long-distance migrants whose winter and breeding distributions were weakly associated with the mid-latitudes had lower occurrences during the summer (n = 32). Five species were shared between the two categories. Within species’ winter ranges, temperature and ecological productivity were higher than expected during March; within species’ breeding ranges, ecological productivity was lower than expected during the summer. These differences were strongest for the 21 short-distance migrants. Following our expectations, mid-latitude climate extremes and associated ecological consequences broadly affected avian migration and breeding activities within the region. Our findings suggest short-distance migrants are more flexible and resilient, whereas populations of long-distance migrants are at a distinct disadvantage, which may intensify if the frequency of these events increases.","container-title":"Ecosphere","DOI":"https://doi.org/10.1002/ecs2.1261","ISSN":"2150-8925","issue":"3","language":"en","note":"_eprint: https://esajournals.onlinelibrary.wiley.com/doi/pdf/10.1002/ecs2.1261","page":"e01261","source":"Wiley Online Library","title":"The implications of mid-latitude climate extremes for North American migratory bird populations","volume":"7","author":[{"family":"Sorte","given":"Frank A. La"},{"family":"Hochachka","given":"Wesley M."},{"family":"Farnsworth","given":"Andrew"},{"family":"Dhondt","given":"André A."},{"family":"Sheldon","given":"Daniel"}],"issued":{"date-parts":[["2016"]]}}}],"schema":"https://github.com/citation-style-language/schema/raw/master/csl-citation.json"} </w:instrText>
      </w:r>
      <w:r w:rsidR="007C57DA">
        <w:rPr>
          <w:rFonts w:ascii="Times New Roman" w:eastAsia="Times New Roman" w:hAnsi="Times New Roman" w:cs="Times New Roman"/>
        </w:rPr>
        <w:fldChar w:fldCharType="separate"/>
      </w:r>
      <w:r w:rsidR="007C57DA" w:rsidRPr="007C57DA">
        <w:rPr>
          <w:rFonts w:ascii="Times New Roman" w:hAnsi="Times New Roman" w:cs="Times New Roman"/>
          <w:vertAlign w:val="superscript"/>
        </w:rPr>
        <w:t>57,58</w:t>
      </w:r>
      <w:r w:rsidR="007C57DA">
        <w:rPr>
          <w:rFonts w:ascii="Times New Roman" w:eastAsia="Times New Roman" w:hAnsi="Times New Roman" w:cs="Times New Roman"/>
        </w:rPr>
        <w:fldChar w:fldCharType="end"/>
      </w:r>
      <w:r w:rsidR="006B1440">
        <w:rPr>
          <w:rFonts w:ascii="Times New Roman" w:eastAsia="Times New Roman" w:hAnsi="Times New Roman" w:cs="Times New Roman"/>
        </w:rPr>
        <w:t xml:space="preserve">. There are a number of climate indices that have been used to estimate the occurrence of </w:t>
      </w:r>
      <w:r w:rsidR="006B1440">
        <w:rPr>
          <w:rFonts w:ascii="Times New Roman" w:eastAsia="Times New Roman" w:hAnsi="Times New Roman" w:cs="Times New Roman"/>
        </w:rPr>
        <w:lastRenderedPageBreak/>
        <w:t>these events</w:t>
      </w:r>
      <w:r w:rsidR="00592ABC">
        <w:rPr>
          <w:rFonts w:ascii="Times New Roman" w:eastAsia="Times New Roman" w:hAnsi="Times New Roman" w:cs="Times New Roman"/>
        </w:rPr>
        <w:fldChar w:fldCharType="begin"/>
      </w:r>
      <w:r w:rsidR="00592ABC">
        <w:rPr>
          <w:rFonts w:ascii="Times New Roman" w:eastAsia="Times New Roman" w:hAnsi="Times New Roman" w:cs="Times New Roman"/>
        </w:rPr>
        <w:instrText xml:space="preserve"> ADDIN ZOTERO_ITEM CSL_CITATION {"citationID":"sYhIIzhF","properties":{"formattedCitation":"\\super 59,60\\nosupersub{}","plainCitation":"59,60","noteIndex":0},"citationItems":[{"id":2922,"uris":["http://zotero.org/users/878981/items/2YL6Z5YA"],"uri":["http://zotero.org/users/878981/items/2YL6Z5YA"],"itemData":{"id":2922,"type":"article-journal","abstract":"Heat waves (HWs) are natural hazards characterised by episodes of hot weather. However, in the absence of a universal definition a wide variety of definitions is applied. In this study, ten different air temperature (T) based HW definitions are applied to the urban region of Berlin, Germany, to investigate and compare the occurrence and duration of HWs, and their long-term trends from 1893 to 2017. We studied how long-term trends depend on different definition of HWs, as well as if long-term mean values and trends differ between inner-city and peripheral locations of Berlin. Generally, results show significant increases in HW occurrence and duration for most definitions, although large differences exist between them. Temporal agreement between the definitions is low, 15 episodes in 125 years are identified by all definitions as HWs. Inner-city regions of Berlin are subject to more frequent and longer HWs than peripheral regions, if definitions based on daily minimum or mean T are applied. Results also show that trend estimations of HW characteristics for HW definitions with “extreme” values for their detection criteria (e.g., in terms of duration or threshold) are highly sensitive to the applied method. We conclude that depending on the question under investigation, different HW definitions might be optimal and hence attempts for the development of “universal” definitions need to take this into account.","container-title":"International Journal of Climatology","DOI":"https://doi.org/10.1002/joc.5962","ISSN":"1097-0088","issue":"4","language":"en","note":"_eprint: https://rmets.onlinelibrary.wiley.com/doi/pdf/10.1002/joc.5962","page":"2422-2437","source":"Wiley Online Library","title":"Heat waves in Berlin and Potsdam, Germany – Long-term trends and comparison of heat wave definitions from 1893 to 2017","volume":"39","author":[{"family":"Fenner","given":"Daniel"},{"family":"Holtmann","given":"Achim"},{"family":"Krug","given":"Alexander"},{"family":"Scherer","given":"Dieter"}],"issued":{"date-parts":[["2019"]]}}},{"id":2924,"uris":["http://zotero.org/users/878981/items/QKA62WP3"],"uri":["http://zotero.org/users/878981/items/QKA62WP3"],"itemData":{"id":2924,"type":"article-journal","abstract":"High temperatures and heat waves are related but not synonymous concepts. Heat waves, generally understood to be acute periods of extreme warmth, are relevant to a wide range of stakeholders because of the impacts that these events have on human health and activities and on natural environments. Perhaps because of the diversity of communities engaged in heat wave monitoring and research, there is no single, standard definition of a heat wave. Experts differ in which threshold values (absolute versus relative), duration and ancillary variables to incorporate into heat wave definitions. While there is value in this diversity of perspectives, the lack of a unified index can cause confusion when discussing patterns, trends, and impacts. Here, we use data from the North American Land Data Assimilation System to examine patterns and trends in 15 previously published heat wave indices for the period 1979–2011 across the Continental United States. Over this period the Southeast region saw the highest number of heat wave days for the majority of indices considered. Positive trends (increases in number of heat wave days per year) were greatest in the Southeast and Great Plains regions, where more than 12 % of the land area experienced significant increases in the number of heat wave days per year for the majority of heat wave indices. Significant negative trends were relatively rare, but were found in portions of the Southwest, Northwest, and Great Plains.","container-title":"Climatic Change","DOI":"10.1007/s10584-012-0659-2","ISSN":"1573-1480","issue":"3","journalAbbreviation":"Climatic Change","language":"en","page":"811-825","source":"Springer Link","title":"Heat waves in the United States: definitions, patterns and trends","title-short":"Heat waves in the United States","volume":"118","author":[{"family":"Smith","given":"Tiffany T."},{"family":"Zaitchik","given":"Benjamin F."},{"family":"Gohlke","given":"Julia M."}],"issued":{"date-parts":[["2013",6,1]]}}}],"schema":"https://github.com/citation-style-language/schema/raw/master/csl-citation.json"} </w:instrText>
      </w:r>
      <w:r w:rsidR="00592ABC">
        <w:rPr>
          <w:rFonts w:ascii="Times New Roman" w:eastAsia="Times New Roman" w:hAnsi="Times New Roman" w:cs="Times New Roman"/>
        </w:rPr>
        <w:fldChar w:fldCharType="separate"/>
      </w:r>
      <w:r w:rsidR="00592ABC" w:rsidRPr="00592ABC">
        <w:rPr>
          <w:rFonts w:ascii="Times New Roman" w:hAnsi="Times New Roman" w:cs="Times New Roman"/>
          <w:vertAlign w:val="superscript"/>
        </w:rPr>
        <w:t>59,60</w:t>
      </w:r>
      <w:r w:rsidR="00592ABC">
        <w:rPr>
          <w:rFonts w:ascii="Times New Roman" w:eastAsia="Times New Roman" w:hAnsi="Times New Roman" w:cs="Times New Roman"/>
        </w:rPr>
        <w:fldChar w:fldCharType="end"/>
      </w:r>
      <w:r w:rsidR="006B1440">
        <w:rPr>
          <w:rFonts w:ascii="Times New Roman" w:eastAsia="Times New Roman" w:hAnsi="Times New Roman" w:cs="Times New Roman"/>
        </w:rPr>
        <w:t>. These indices are often context specific and there is little consensus on the most appropriate technique</w:t>
      </w:r>
      <w:r w:rsidR="00592ABC">
        <w:rPr>
          <w:rFonts w:ascii="Times New Roman" w:eastAsia="Times New Roman" w:hAnsi="Times New Roman" w:cs="Times New Roman"/>
        </w:rPr>
        <w:fldChar w:fldCharType="begin"/>
      </w:r>
      <w:r w:rsidR="00592ABC">
        <w:rPr>
          <w:rFonts w:ascii="Times New Roman" w:eastAsia="Times New Roman" w:hAnsi="Times New Roman" w:cs="Times New Roman"/>
        </w:rPr>
        <w:instrText xml:space="preserve"> ADDIN ZOTERO_ITEM CSL_CITATION {"citationID":"j3xwvShN","properties":{"formattedCitation":"\\super 61\\nosupersub{}","plainCitation":"61","noteIndex":0},"citationItems":[{"id":2926,"uris":["http://zotero.org/users/878981/items/6YQGK7UB"],"uri":["http://zotero.org/users/878981/items/6YQGK7UB"],"itemData":{"id":2926,"type":"article-journal","abstract":"Extreme events are of interest worldwide given their potential for substantial impacts on social, ecological, and technical systems. Many climate-related extreme events are increasing in frequency and/or magnitude due to anthropogenic climate change, and there is increased potential for impacts due to the location of urbanization and the expansion of urban centers and infrastructures. Many disciplines are engaged in research and management of these events. However, a lack of coherence exists in what constitutes and defines an extreme event across these fields, which impedes our ability to holistically understand and manage these events. Here, we review 10 years of academic literature and use text analysis to elucidate how six major disciplines—climatology, earth sciences, ecology, engineering, hydrology, and social sciences—define and communicate extreme events. Our results highlight critical disciplinary differences in the language used to communicate extreme events. Additionally, we found a wide range in definitions and thresholds, with more than half of examined papers not providing an explicit definition, and disagreement over whether impacts are included in the definition. We urge distinction between extreme events and their impacts, so that we can better assess when responses to extreme events have actually enhanced resilience. Additionally, we suggest that all researchers and managers of extreme events be more explicit in their definition of such events as well as be more cognizant of how they are communicating extreme events. We believe clearer and more consistent definitions and communication can support transdisciplinary understanding and management of extreme events.","container-title":"Earth's Future","DOI":"https://doi.org/10.1002/2017EF000686","ISSN":"2328-4277","issue":"3","language":"en","note":"_eprint: https://agupubs.onlinelibrary.wiley.com/doi/pdf/10.1002/2017EF000686","page":"441-455","source":"Wiley Online Library","title":"Defining Extreme Events: A Cross-Disciplinary Review","title-short":"Defining Extreme Events","volume":"6","author":[{"family":"McPhillips","given":"Lauren E."},{"family":"Chang","given":"Heejun"},{"family":"Chester","given":"Mikhail V."},{"family":"Depietri","given":"Yaella"},{"family":"Friedman","given":"Erin"},{"family":"Grimm","given":"Nancy B."},{"family":"Kominoski","given":"John S."},{"family":"McPhearson","given":"Timon"},{"family":"Méndez‐Lázaro","given":"Pablo"},{"family":"Rosi","given":"Emma J."},{"family":"Shiva","given":"Javad Shafiei"}],"issued":{"date-parts":[["2018"]]}}}],"schema":"https://github.com/citation-style-language/schema/raw/master/csl-citation.json"} </w:instrText>
      </w:r>
      <w:r w:rsidR="00592ABC">
        <w:rPr>
          <w:rFonts w:ascii="Times New Roman" w:eastAsia="Times New Roman" w:hAnsi="Times New Roman" w:cs="Times New Roman"/>
        </w:rPr>
        <w:fldChar w:fldCharType="separate"/>
      </w:r>
      <w:r w:rsidR="00592ABC" w:rsidRPr="00592ABC">
        <w:rPr>
          <w:rFonts w:ascii="Times New Roman" w:hAnsi="Times New Roman" w:cs="Times New Roman"/>
          <w:vertAlign w:val="superscript"/>
        </w:rPr>
        <w:t>61</w:t>
      </w:r>
      <w:r w:rsidR="00592ABC">
        <w:rPr>
          <w:rFonts w:ascii="Times New Roman" w:eastAsia="Times New Roman" w:hAnsi="Times New Roman" w:cs="Times New Roman"/>
        </w:rPr>
        <w:fldChar w:fldCharType="end"/>
      </w:r>
      <w:r w:rsidR="006B1440">
        <w:rPr>
          <w:rFonts w:ascii="Times New Roman" w:eastAsia="Times New Roman" w:hAnsi="Times New Roman" w:cs="Times New Roman"/>
        </w:rPr>
        <w:t>.</w:t>
      </w:r>
    </w:p>
    <w:p w14:paraId="09AAC661" w14:textId="6783E177" w:rsidR="00355FC1" w:rsidRDefault="006B1440">
      <w:pPr>
        <w:spacing w:line="480" w:lineRule="auto"/>
        <w:ind w:firstLine="720"/>
        <w:rPr>
          <w:rFonts w:ascii="Times New Roman" w:eastAsia="Times New Roman" w:hAnsi="Times New Roman" w:cs="Times New Roman"/>
        </w:rPr>
      </w:pPr>
      <w:r>
        <w:rPr>
          <w:rFonts w:ascii="Times New Roman" w:eastAsia="Times New Roman" w:hAnsi="Times New Roman" w:cs="Times New Roman"/>
        </w:rPr>
        <w:t>We estimated climatic risk based on the estimated trend in the annual proportion of days containing extreme heat events from 1979 to 2019</w:t>
      </w:r>
      <w:r>
        <w:rPr>
          <w:rFonts w:ascii="Times New Roman" w:eastAsia="Times New Roman" w:hAnsi="Times New Roman" w:cs="Times New Roman"/>
          <w:vertAlign w:val="superscript"/>
        </w:rPr>
        <w:t>17</w:t>
      </w:r>
      <w:r>
        <w:rPr>
          <w:rFonts w:ascii="Times New Roman" w:eastAsia="Times New Roman" w:hAnsi="Times New Roman" w:cs="Times New Roman"/>
        </w:rPr>
        <w:t>. Extreme heat events were estimated using hourly air temperature at 2 m above the surface and gridded at a 31 km (0.28125° at the equator) spatial resolution (DOI: 10.24381/cds.adbb2d47). The temperature data was acquired from the European Centre for Medium-Range Weather Forecasts (ECMWF) fifth generation atmospheric reanalysis of the global climate (ERA5)</w:t>
      </w:r>
      <w:r w:rsidR="00FC465C">
        <w:rPr>
          <w:rFonts w:ascii="Times New Roman" w:eastAsia="Times New Roman" w:hAnsi="Times New Roman" w:cs="Times New Roman"/>
        </w:rPr>
        <w:fldChar w:fldCharType="begin"/>
      </w:r>
      <w:r w:rsidR="00592ABC">
        <w:rPr>
          <w:rFonts w:ascii="Times New Roman" w:eastAsia="Times New Roman" w:hAnsi="Times New Roman" w:cs="Times New Roman"/>
        </w:rPr>
        <w:instrText xml:space="preserve"> ADDIN ZOTERO_ITEM CSL_CITATION {"citationID":"8s3yjJfR","properties":{"formattedCitation":"\\super 62,63\\nosupersub{}","plainCitation":"62,63","noteIndex":0},"citationItems":[{"id":806,"uris":["http://zotero.org/users/878981/items/RKX89D2I"],"uri":["http://zotero.org/users/878981/items/RKX89D2I"],"itemData":{"id":806,"type":"webpage","note":"DOI: 10.21957/vf291hehd7\nissue: 159\npage: 17-24","title":"Global reanalysis: goodbye ERA-Interim, hello ERA5","title-short":"Global reanalysis","author":[{"family":"Hersbach","given":"Hans"},{"family":"Bell","given":"W."},{"family":"Berrisford","given":"P."},{"family":"Horányi","given":"Andras"},{"family":"J.","given":"Muñoz-Sabater"},{"family":"Nicolas","given":"J."},{"family":"Radu","given":"Raluca"},{"family":"Schepers","given":"Dinand"},{"family":"Simmons","given":"Adrian"},{"family":"Soci","given":"Cornel"},{"family":"Dee","given":"Dick"},{"family":"Dee","given":"Dick"}],"issued":{"date-parts":[["2019"]]}}},{"id":805,"uris":["http://zotero.org/users/878981/items/XCTJANQ6"],"uri":["http://zotero.org/users/878981/items/XCTJANQ6"],"itemData":{"id":805,"type":"article-journal","abstract":"&lt;p&gt;&lt;strong&gt;Abstract.&lt;/strong&gt; The European Centre for Medium-Range Weather Forecasts' (ECMWF's) next-generation reanalysis ERA5 provides many improvements, but it also confronts the community with a “big data” challenge. Data storage requirements for ERA5 increase by a factor of &lt;span class=\"inline-formula\"&gt;</w:instrText>
      </w:r>
      <w:r w:rsidR="00592ABC">
        <w:rPr>
          <w:rFonts w:ascii="Cambria Math" w:eastAsia="Times New Roman" w:hAnsi="Cambria Math" w:cs="Cambria Math"/>
        </w:rPr>
        <w:instrText>∼</w:instrText>
      </w:r>
      <w:r w:rsidR="00592ABC">
        <w:rPr>
          <w:rFonts w:ascii="Times New Roman" w:eastAsia="Times New Roman" w:hAnsi="Times New Roman" w:cs="Times New Roman"/>
        </w:rPr>
        <w:instrText xml:space="preserve">80&lt;/span&gt; compared with the ERA-Interim reanalysis, introduced a decade ago. Considering the significant increase in resources required for working with the new ERA5 data set, it is important to assess its impact on Lagrangian transport simulations. To quantify the differences between transport simulations using ERA5 and ERA-Interim data, we analyzed comprehensive global sets of 10-day forward trajectories for the free troposphere and the stratosphere for the year 2017. The new ERA5 data have a considerable impact on the simulations. Spatial transport deviations between ERA5 and ERA-Interim trajectories are up to an order of magnitude larger than those caused by parameterized diffusion and subgrid-scale wind fluctuations after 1 day and still up to a factor of 2–3 larger after 10 days. Depending on the height range, the spatial differences between the trajectories map into deviations as large as 3&amp;thinsp;K in temperature, 30&amp;thinsp;% in specific humidity, 1.8&amp;thinsp;% in potential temperature, and 50&amp;thinsp;% in potential vorticity after 1 day. Part of the differences between ERA5 and ERA-Interim is attributed to the better spatial and temporal resolution of the ERA5 reanalysis, which allows for a better representation of convective updrafts, gravity waves, tropical cyclones, and other meso- to synoptic-scale features of the atmosphere. Another important finding is that ERA5 trajectories exhibit significantly improved conservation of potential temperature in the stratosphere, pointing to an improved consistency of ECMWF's forecast model and observations that leads to smaller data assimilation increments. We conducted a number of downsampling experiments with the ERA5 data, in which we reduced the numbers of meteorological time steps, vertical levels, and horizontal grid points. Significant differences remain present in the transport simulations, if we downsample the ERA5 data to a resolution similar to ERA-Interim. This points to substantial changes of the forecast model, observations, and assimilation system of ERA5 in addition to improved resolution. A comparison of two Lagrangian trajectory models allowed us to assess the readiness of the codes and workflows to handle the comprehensive ERA5 data and to demonstrate the consistency of the simulation results. Our results will help to guide future Lagrangian transport studies attempting to navigate the increased computational complexity and leverage the considerable benefits and improvements of ECMWF's new ERA5 data set.&lt;/p&gt;","container-title":"Atmospheric Chemistry and Physics","DOI":"https://doi.org/10.5194/acp-19-3097-2019","ISSN":"1680-7316","issue":"5","language":"English","note":"publisher: Copernicus GmbH","page":"3097-3124","source":"acp.copernicus.org","title":"From ERA-Interim to ERA5: the considerable impact of ECMWF's next-generation reanalysis on Lagrangian transport simulations","title-short":"From ERA-Interim to ERA5","volume":"19","author":[{"family":"Hoffmann","given":"Lars"},{"family":"Günther","given":"Gebhard"},{"family":"Li","given":"Dan"},{"family":"Stein","given":"Olaf"},{"family":"Wu","given":"Xue"},{"family":"Griessbach","given":"Sabine"},{"family":"Heng","given":"Yi"},{"family":"Konopka","given":"Paul"},{"family":"Müller","given":"Rolf"},{"family":"Vogel","given":"Bärbel"},{"family":"Wright","given":"Jonathon S."}],"issued":{"date-parts":[["2019",3,11]]}}}],"schema":"https://github.com/citation-style-language/schema/raw/master/csl-citation.json"} </w:instrText>
      </w:r>
      <w:r w:rsidR="00FC465C">
        <w:rPr>
          <w:rFonts w:ascii="Times New Roman" w:eastAsia="Times New Roman" w:hAnsi="Times New Roman" w:cs="Times New Roman"/>
        </w:rPr>
        <w:fldChar w:fldCharType="separate"/>
      </w:r>
      <w:r w:rsidR="00592ABC" w:rsidRPr="00592ABC">
        <w:rPr>
          <w:rFonts w:ascii="Times New Roman" w:hAnsi="Times New Roman" w:cs="Times New Roman"/>
          <w:vertAlign w:val="superscript"/>
        </w:rPr>
        <w:t>62,63</w:t>
      </w:r>
      <w:r w:rsidR="00FC465C">
        <w:rPr>
          <w:rFonts w:ascii="Times New Roman" w:eastAsia="Times New Roman" w:hAnsi="Times New Roman" w:cs="Times New Roman"/>
        </w:rPr>
        <w:fldChar w:fldCharType="end"/>
      </w:r>
      <w:r>
        <w:rPr>
          <w:rFonts w:ascii="Times New Roman" w:eastAsia="Times New Roman" w:hAnsi="Times New Roman" w:cs="Times New Roman"/>
        </w:rPr>
        <w:t>. The approach first extracted daily minimum and maximum temperature for each grid cell over the 41-year period. To reduce the influence of warming trends, the daily minimum and maximum temperature was then detrended across years for each day and grid cell using empirical mode decomposition (EMD)</w:t>
      </w:r>
      <w:r w:rsidR="00BD481B">
        <w:rPr>
          <w:rFonts w:ascii="Times New Roman" w:eastAsia="Times New Roman" w:hAnsi="Times New Roman" w:cs="Times New Roman"/>
        </w:rPr>
        <w:fldChar w:fldCharType="begin"/>
      </w:r>
      <w:r w:rsidR="00592ABC">
        <w:rPr>
          <w:rFonts w:ascii="Times New Roman" w:eastAsia="Times New Roman" w:hAnsi="Times New Roman" w:cs="Times New Roman"/>
        </w:rPr>
        <w:instrText xml:space="preserve"> ADDIN ZOTERO_ITEM CSL_CITATION {"citationID":"sGEXIPUp","properties":{"formattedCitation":"\\super 64,65\\nosupersub{}","plainCitation":"64,65","noteIndex":0},"citationItems":[{"id":804,"uris":["http://zotero.org/users/878981/items/RZIHT543"],"uri":["http://zotero.org/users/878981/items/RZIHT543"],"itemData":{"id":804,"type":"article-journal","abstract":"A new method for analysing nonlinear and non-stationary data has been developed. The key part of the method is the ‘empirical mode decomposition’ method with which any complicated data set can be decomposed into a finite and often small number of ‘intrinsic mode functions’ that admit well-behaved Hilbert transforms. This decomposition method is adaptive, and, therefore, highly efficient. Since the decomposition is based on the local characteristic time scale of the data, it is applicable to nonlinear and non-stationary processes. With the Hilbert transform, the ‘instrinic mode functions’ yield instantaneous frequencies as functions of time that give sharp identifications of imbedded structures. The final presentation of the results is an energy-frequency-time distribution, designated as the Hilbert spectrum. In this method, the main conceptual innovations are the introduction of ‘intrinsic mode functions’ based on local properties of the signal, which make the instantaneous frequency meaningful; and the introduction of the instantaneous frequencies for complicated data sets, which eliminate the need for spurious harmonics to represent nonlinear and non-stationary signals. Examples from the numerical results of the classical nonlinear equation systems and data representing natural phenomena are given to demonstrate the power of this new method. Classical nonlinear system data are especially interesting, for they serve to illustrate the roles played by the nonlinear and non-stationary effects in the energy-frequency-time distribution.","container-title":"Proceedings of the Royal Society of London. Series A: Mathematical, Physical and Engineering Sciences","DOI":"10.1098/rspa.1998.0193","issue":"1971","journalAbbreviation":"Proceedings of the Royal Society of London. Series A: Mathematical, Physical and Engineering Sciences","note":"publisher: Royal Society","page":"903-995","source":"royalsocietypublishing.org (Atypon)","title":"The empirical mode decomposition and the Hilbert spectrum for nonlinear and non-stationary time series analysis","volume":"454","author":[{"family":"Huang","given":"Norden E."},{"family":"Shen","given":"Zheng"},{"family":"Long","given":"Steven R."},{"family":"Wu","given":"Manli C."},{"family":"Shih","given":"Hsing H."},{"family":"Zheng","given":"Quanan"},{"family":"Yen","given":"Nai-Chyuan"},{"family":"Tung","given":"Chi Chao"},{"family":"Liu","given":"Henry H."}],"issued":{"date-parts":[["1998",3,8]]}}},{"id":803,"uris":["http://zotero.org/users/878981/items/G9XQSZEV"],"uri":["http://zotero.org/users/878981/items/G9XQSZEV"],"itemData":{"id":803,"type":"article-journal","abstract":"Determining trend and implementing detrending operations are important steps in data analysis. Yet there is no precise definition of “trend” nor any logical algorithm for extracting it. As a result, various ad hoc extrinsic methods have been used to determine trend and to facilitate a detrending operation. In this article, a simple and logical definition of trend is given for any nonlinear and nonstationary time series as an intrinsically determined monotonic function within a certain temporal span (most often that of the data span), or a function in which there can be at most one extremum within that temporal span. Being intrinsic, the method to derive the trend has to be adaptive. This definition of trend also presumes the existence of a natural time scale. All these requirements suggest the Empirical Mode Decomposition (EMD) method as the logical choice of algorithm for extracting various trends from a data set. Once the trend is determined, the corresponding detrending operation can be implemented. With this definition of trend, the variability of the data on various time scales also can be derived naturally. Climate data are used to illustrate the determination of the intrinsic trend and natural variability.","container-title":"Proceedings of the National Academy of Sciences","DOI":"10.1073/pnas.0701020104","ISSN":"0027-8424, 1091-6490","issue":"38","journalAbbreviation":"PNAS","language":"en","note":"publisher: National Academy of Sciences\nsection: Physical Sciences\nPMID: 17846430","page":"14889-14894","source":"www.pnas.org","title":"On the trend, detrending, and variability of nonlinear and nonstationary time series","volume":"104","author":[{"family":"Wu","given":"Zhaohua"},{"family":"Huang","given":"Norden E."},{"family":"Long","given":"Steven R."},{"family":"Peng","given":"Chung-Kang"}],"issued":{"date-parts":[["2007",9,18]]}}}],"schema":"https://github.com/citation-style-language/schema/raw/master/csl-citation.json"} </w:instrText>
      </w:r>
      <w:r w:rsidR="00BD481B">
        <w:rPr>
          <w:rFonts w:ascii="Times New Roman" w:eastAsia="Times New Roman" w:hAnsi="Times New Roman" w:cs="Times New Roman"/>
        </w:rPr>
        <w:fldChar w:fldCharType="separate"/>
      </w:r>
      <w:r w:rsidR="00592ABC" w:rsidRPr="00592ABC">
        <w:rPr>
          <w:rFonts w:ascii="Times New Roman" w:hAnsi="Times New Roman" w:cs="Times New Roman"/>
          <w:vertAlign w:val="superscript"/>
        </w:rPr>
        <w:t>64,65</w:t>
      </w:r>
      <w:r w:rsidR="00BD481B">
        <w:rPr>
          <w:rFonts w:ascii="Times New Roman" w:eastAsia="Times New Roman" w:hAnsi="Times New Roman" w:cs="Times New Roman"/>
        </w:rPr>
        <w:fldChar w:fldCharType="end"/>
      </w:r>
      <w:r>
        <w:rPr>
          <w:rFonts w:ascii="Times New Roman" w:eastAsia="Times New Roman" w:hAnsi="Times New Roman" w:cs="Times New Roman"/>
        </w:rPr>
        <w:t>. The occurrence of extreme heat events was estimated using the following approach: The detrended minimum and maximum temperature data was treated as normally distributed across years for each day and grid cell. The probability density function for the detrended minimum and maximum temperature was then estimated using the mean and standard deviation calculated across years for each day and grid cell. Extreme heat events occurred when the probabilities for both minimum and maximum temperature on a given day and grid cell were within the 0.95-1.00 quartile of the probability density function. The trend in the annual proportion of days containing extreme heat events for each year was calculated for each grid cell using beta regression with a logit link function and an identity function in the precision model</w:t>
      </w:r>
      <w:r w:rsidR="00456973">
        <w:rPr>
          <w:rFonts w:ascii="Times New Roman" w:eastAsia="Times New Roman" w:hAnsi="Times New Roman" w:cs="Times New Roman"/>
        </w:rPr>
        <w:fldChar w:fldCharType="begin"/>
      </w:r>
      <w:r w:rsidR="00592ABC">
        <w:rPr>
          <w:rFonts w:ascii="Times New Roman" w:eastAsia="Times New Roman" w:hAnsi="Times New Roman" w:cs="Times New Roman"/>
        </w:rPr>
        <w:instrText xml:space="preserve"> ADDIN ZOTERO_ITEM CSL_CITATION {"citationID":"0dOhWerZ","properties":{"formattedCitation":"\\super 66,67\\nosupersub{}","plainCitation":"66,67","noteIndex":0},"citationItems":[{"id":802,"uris":["http://zotero.org/users/878981/items/YEXD36HB"],"uri":["http://zotero.org/users/878981/items/YEXD36HB"],"itemData":{"id":802,"type":"article-journal","abstract":"This paper proposes a regression model where the response is beta distributed using a parameterization of the beta law that is indexed by mean and dispersion parameters. The proposed model is useful for situations where the variable of interest is continuous and restricted to the interval (0, 1) and is related to other variables through a regression structure. The regression parameters of the beta regression model are interpretable in terms of the mean of the response and, when the logit link is used, of an odds ratio, unlike the parameters of a linear regression that employs a transformed response. Estimation is performed by maximum likelihood. We provide closed-form expressions for the score function, for Fisher's information matrix and its inverse. Hypothesis testing is performed using approximations obtained from the asymptotic normality of the maximum likelihood estimator. Some diagnostic measures are introduced. Finally, practical applications that employ real data are presented and discussed.","container-title":"Journal of Applied Statistics","DOI":"10.1080/0266476042000214501","ISSN":"0266-4763","issue":"7","note":"publisher: Taylor &amp; Francis\n_eprint: https://doi.org/10.1080/0266476042000214501","page":"799-815","source":"Taylor and Francis+NEJM","title":"Beta Regression for Modelling Rates and Proportions","volume":"31","author":[{"family":"Ferrari","given":"Silvia"},{"family":"Cribari-Neto","given":"Francisco"}],"issued":{"date-parts":[["2004",8,1]]}}},{"id":801,"uris":["http://zotero.org/users/878981/items/RIMSA2YT"],"uri":["http://zotero.org/users/878981/items/RIMSA2YT"],"itemData":{"id":801,"type":"article-journal","abstract":"In this article, we extend the beta regression model proposed by Ferrari and Cribari-Neto (2004), which is generally useful in situations where the response is restricted to the standard unit interval in two different ways: we let the regression structure to be nonlinear, and we allow a regression structure for the precision parameter (which may also be nonlinear). We derive general formulae for second order biases of the maximum likelihood estimators and use them to define bias-corrected estimators. Our formulae generalize the results obtained by Ospina et al. (2006), and are easily implemented by means of supplementary weighted linear regressions. We compare, by simulation, these bias-corrected estimators with three different estimators which are also bias-free to second order: one analytical, and two based on bootstrap methods. The simulation also suggests that one should prefer to estimate a nonlinear model, which is linearizable, directly in its nonlinear form. Our results additionally indicate that, whenever possible, dispersion covariates should be considered during the selection of the model, as we exemplify with two empirical applications. Finally, we also present simulation results on confidence intervals.","container-title":"Computational Statistics &amp; Data Analysis","DOI":"10.1016/j.csda.2009.08.017","ISSN":"0167-9473","issue":"2","journalAbbreviation":"Computational Statistics &amp; Data Analysis","language":"en","page":"348-366","source":"ScienceDirect","title":"Improved estimators for a general class of beta regression models","volume":"54","author":[{"family":"Simas","given":"Alexandre B."},{"family":"Barreto-Souza","given":"Wagner"},{"family":"Rocha","given":"Andréa V."}],"issued":{"date-parts":[["2010",2,1]]}}}],"schema":"https://github.com/citation-style-language/schema/raw/master/csl-citation.json"} </w:instrText>
      </w:r>
      <w:r w:rsidR="00456973">
        <w:rPr>
          <w:rFonts w:ascii="Times New Roman" w:eastAsia="Times New Roman" w:hAnsi="Times New Roman" w:cs="Times New Roman"/>
        </w:rPr>
        <w:fldChar w:fldCharType="separate"/>
      </w:r>
      <w:r w:rsidR="00592ABC" w:rsidRPr="00592ABC">
        <w:rPr>
          <w:rFonts w:ascii="Times New Roman" w:hAnsi="Times New Roman" w:cs="Times New Roman"/>
          <w:vertAlign w:val="superscript"/>
        </w:rPr>
        <w:t>66,67</w:t>
      </w:r>
      <w:r w:rsidR="00456973">
        <w:rPr>
          <w:rFonts w:ascii="Times New Roman" w:eastAsia="Times New Roman" w:hAnsi="Times New Roman" w:cs="Times New Roman"/>
        </w:rPr>
        <w:fldChar w:fldCharType="end"/>
      </w:r>
      <w:r>
        <w:rPr>
          <w:rFonts w:ascii="Times New Roman" w:eastAsia="Times New Roman" w:hAnsi="Times New Roman" w:cs="Times New Roman"/>
        </w:rPr>
        <w:t>.  (Figure S3). See La Sorte et al.</w:t>
      </w:r>
      <w:r w:rsidR="00707E09">
        <w:rPr>
          <w:rFonts w:ascii="Times New Roman" w:eastAsia="Times New Roman" w:hAnsi="Times New Roman" w:cs="Times New Roman"/>
        </w:rPr>
        <w:fldChar w:fldCharType="begin"/>
      </w:r>
      <w:r>
        <w:rPr>
          <w:rFonts w:ascii="Times New Roman" w:eastAsia="Times New Roman" w:hAnsi="Times New Roman" w:cs="Times New Roman"/>
        </w:rPr>
        <w:instrText xml:space="preserve"> ADDIN ZOTERO_ITEM CSL_CITATION {"citationID":"EeVdurZr","properties":{"formattedCitation":"\\super 20\\nosupersub{}","plainCitation":"20","noteIndex":0},"citationItems":[{"id":809,"uris":["http://zotero.org/users/878981/items/XHLNS2GG"],"uri":["http://zotero.org/users/878981/items/XHLNS2GG"],"itemData":{"id":809,"type":"article-journal","abstract":"Ault, T R","container-title":"Climate Change, In review","title":"Global trends in the frequency and duration of temperature extremes","author":[{"family":"La Sorte","given":"Frank A"},{"family":"Johnston","given":"Alison"},{"family":"Ault","given":"T.R."}]}}],"schema":"https://github.com/citation-style-language/schema/raw/master/csl-citation.json"} </w:instrText>
      </w:r>
      <w:r w:rsidR="00707E09">
        <w:rPr>
          <w:rFonts w:ascii="Times New Roman" w:eastAsia="Times New Roman" w:hAnsi="Times New Roman" w:cs="Times New Roman"/>
        </w:rPr>
        <w:fldChar w:fldCharType="separate"/>
      </w:r>
      <w:r w:rsidR="00707E09" w:rsidRPr="00707E09">
        <w:rPr>
          <w:rFonts w:ascii="Times New Roman" w:hAnsi="Times New Roman" w:cs="Times New Roman"/>
          <w:vertAlign w:val="superscript"/>
        </w:rPr>
        <w:t>20</w:t>
      </w:r>
      <w:r w:rsidR="00707E09">
        <w:rPr>
          <w:rFonts w:ascii="Times New Roman" w:eastAsia="Times New Roman" w:hAnsi="Times New Roman" w:cs="Times New Roman"/>
        </w:rPr>
        <w:fldChar w:fldCharType="end"/>
      </w:r>
      <w:r>
        <w:rPr>
          <w:rFonts w:ascii="Times New Roman" w:eastAsia="Times New Roman" w:hAnsi="Times New Roman" w:cs="Times New Roman"/>
        </w:rPr>
        <w:t xml:space="preserve"> for additional details.</w:t>
      </w:r>
    </w:p>
    <w:p w14:paraId="77891C53" w14:textId="77777777" w:rsidR="00355FC1" w:rsidRDefault="00355FC1">
      <w:pPr>
        <w:spacing w:line="480" w:lineRule="auto"/>
        <w:rPr>
          <w:rFonts w:ascii="Times New Roman" w:eastAsia="Times New Roman" w:hAnsi="Times New Roman" w:cs="Times New Roman"/>
        </w:rPr>
      </w:pPr>
    </w:p>
    <w:p w14:paraId="621098FB" w14:textId="77777777" w:rsidR="00355FC1" w:rsidRDefault="006B1440">
      <w:pPr>
        <w:spacing w:line="480" w:lineRule="auto"/>
        <w:rPr>
          <w:rFonts w:ascii="Times New Roman" w:eastAsia="Times New Roman" w:hAnsi="Times New Roman" w:cs="Times New Roman"/>
          <w:i/>
        </w:rPr>
      </w:pPr>
      <w:r>
        <w:rPr>
          <w:rFonts w:ascii="Times New Roman" w:eastAsia="Times New Roman" w:hAnsi="Times New Roman" w:cs="Times New Roman"/>
          <w:i/>
        </w:rPr>
        <w:t>Multi-objective optimization of pressure reduction</w:t>
      </w:r>
    </w:p>
    <w:p w14:paraId="31C9C6B3" w14:textId="0036A274"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 xml:space="preserve">We processed all data described previously to a 10 x 10 km resolution and clipped data to the extent of land based on the global administrative areas database. We then developed an extension on the minimum set problem, which has the goal to identify a set of sites within a planning area that </w:t>
      </w:r>
      <w:r>
        <w:rPr>
          <w:rFonts w:ascii="Times New Roman" w:eastAsia="Times New Roman" w:hAnsi="Times New Roman" w:cs="Times New Roman"/>
        </w:rPr>
        <w:lastRenderedPageBreak/>
        <w:t>represents all conservation targets in the fewest number of sites</w:t>
      </w:r>
      <w:r w:rsidR="002B1DDF">
        <w:rPr>
          <w:rFonts w:ascii="Times New Roman" w:eastAsia="Times New Roman" w:hAnsi="Times New Roman" w:cs="Times New Roman"/>
        </w:rPr>
        <w:fldChar w:fldCharType="begin"/>
      </w:r>
      <w:r w:rsidR="002B1DDF">
        <w:rPr>
          <w:rFonts w:ascii="Times New Roman" w:eastAsia="Times New Roman" w:hAnsi="Times New Roman" w:cs="Times New Roman"/>
        </w:rPr>
        <w:instrText xml:space="preserve"> ADDIN ZOTERO_ITEM CSL_CITATION {"citationID":"ES6CXSKZ","properties":{"formattedCitation":"\\super 24\\nosupersub{}","plainCitation":"24","noteIndex":0},"citationItems":[{"id":833,"uris":["http://zotero.org/users/878981/items/GQQSSC7Z"],"uri":["http://zotero.org/users/878981/items/GQQSSC7Z"],"itemData":{"id":833,"type":"book","publisher":"Oxford University Press","source":"Google Scholar","title":"Spatial conservation prioritization: quantitative methods and computational tools","title-short":"Spatial conservation prioritization","author":[{"family":"Moilanen","given":"Atte"},{"family":"Wilson","given":"Kerrie"},{"family":"Possingham","given":"Hugh"}],"issued":{"date-parts":[["2009"]]}}}],"schema":"https://github.com/citation-style-language/schema/raw/master/csl-citation.json"} </w:instrText>
      </w:r>
      <w:r w:rsidR="002B1DDF">
        <w:rPr>
          <w:rFonts w:ascii="Times New Roman" w:eastAsia="Times New Roman" w:hAnsi="Times New Roman" w:cs="Times New Roman"/>
        </w:rPr>
        <w:fldChar w:fldCharType="separate"/>
      </w:r>
      <w:r w:rsidR="002B1DDF" w:rsidRPr="002B1DDF">
        <w:rPr>
          <w:rFonts w:ascii="Times New Roman" w:hAnsi="Times New Roman" w:cs="Times New Roman"/>
          <w:vertAlign w:val="superscript"/>
        </w:rPr>
        <w:t>24</w:t>
      </w:r>
      <w:r w:rsidR="002B1DDF">
        <w:rPr>
          <w:rFonts w:ascii="Times New Roman" w:eastAsia="Times New Roman" w:hAnsi="Times New Roman" w:cs="Times New Roman"/>
        </w:rPr>
        <w:fldChar w:fldCharType="end"/>
      </w:r>
      <w:r>
        <w:rPr>
          <w:rFonts w:ascii="Times New Roman" w:eastAsia="Times New Roman" w:hAnsi="Times New Roman" w:cs="Times New Roman"/>
        </w:rPr>
        <w:t xml:space="preserve">. </w:t>
      </w:r>
      <w:r w:rsidR="00792D7C" w:rsidRPr="00792D7C">
        <w:rPr>
          <w:rFonts w:ascii="Times New Roman" w:eastAsia="Times New Roman" w:hAnsi="Times New Roman" w:cs="Times New Roman"/>
        </w:rPr>
        <w:t>Instead of including a single objective in the problem formulation, we expanded it to include multiple objectives. Specifically, we used a hierarchical (lexicographic) approach that assigns a priority to each objective, and sequentially optimizes for the objectives in order of decreasing priority. At each step, it finds the best solution for the current objective, but only from among those that would not degrade the solution quality for higher-priority objectives. We considered up to three objectives in our prioritization scenarios, i) governance risk, ii) land-use risk, and iii) climate risk. To compare different scenarios, we calculated solutions for each unique objective combination (n = 15), as well as one where we use a constant objective function as the null scenario, as the order of the hierarchy can influence the results.</w:t>
      </w:r>
    </w:p>
    <w:p w14:paraId="24D8A1FD" w14:textId="6C2B2D49"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In systematic conservation planning, conservation features describe the biodiversity units (</w:t>
      </w:r>
      <w:r w:rsidR="00E34E27">
        <w:rPr>
          <w:rFonts w:ascii="Times New Roman" w:eastAsia="Times New Roman" w:hAnsi="Times New Roman" w:cs="Times New Roman"/>
        </w:rPr>
        <w:t>e.g.,</w:t>
      </w:r>
      <w:r>
        <w:rPr>
          <w:rFonts w:ascii="Times New Roman" w:eastAsia="Times New Roman" w:hAnsi="Times New Roman" w:cs="Times New Roman"/>
        </w:rPr>
        <w:t xml:space="preserve"> species, communities, habitat types) that are used to inform protected area establishment. Planning units describe the candidate areas for protected area establishment (</w:t>
      </w:r>
      <w:r w:rsidR="00E34E27">
        <w:rPr>
          <w:rFonts w:ascii="Times New Roman" w:eastAsia="Times New Roman" w:hAnsi="Times New Roman" w:cs="Times New Roman"/>
        </w:rPr>
        <w:t>e.g.,</w:t>
      </w:r>
      <w:r>
        <w:rPr>
          <w:rFonts w:ascii="Times New Roman" w:eastAsia="Times New Roman" w:hAnsi="Times New Roman" w:cs="Times New Roman"/>
        </w:rPr>
        <w:t xml:space="preserve"> cadastral units). Each planning unit contains an amount of each feature (</w:t>
      </w:r>
      <w:r w:rsidR="00E34E27">
        <w:rPr>
          <w:rFonts w:ascii="Times New Roman" w:eastAsia="Times New Roman" w:hAnsi="Times New Roman" w:cs="Times New Roman"/>
        </w:rPr>
        <w:t>e.g.,</w:t>
      </w:r>
      <w:r>
        <w:rPr>
          <w:rFonts w:ascii="Times New Roman" w:eastAsia="Times New Roman" w:hAnsi="Times New Roman" w:cs="Times New Roman"/>
        </w:rPr>
        <w:t xml:space="preserve"> presence/absence, number of individuals). A prioritization describes a candidate set of planning units selected for protected establishment. Each feature has a representation target indicating the minimum amount of each feature that ideally should be held in the prioritization (</w:t>
      </w:r>
      <w:r w:rsidR="00E34E27">
        <w:rPr>
          <w:rFonts w:ascii="Times New Roman" w:eastAsia="Times New Roman" w:hAnsi="Times New Roman" w:cs="Times New Roman"/>
        </w:rPr>
        <w:t>e.g.,</w:t>
      </w:r>
      <w:r>
        <w:rPr>
          <w:rFonts w:ascii="Times New Roman" w:eastAsia="Times New Roman" w:hAnsi="Times New Roman" w:cs="Times New Roman"/>
        </w:rPr>
        <w:t xml:space="preserve"> 50 presences, 200 individuals). To minimize risk, we have a set of datasets describing the relative risk associated with selecting each planning unit for protected area establishment. </w:t>
      </w:r>
      <w:r w:rsidR="00E34E27">
        <w:rPr>
          <w:rFonts w:ascii="Times New Roman" w:eastAsia="Times New Roman" w:hAnsi="Times New Roman" w:cs="Times New Roman"/>
        </w:rPr>
        <w:t>Thus,</w:t>
      </w:r>
      <w:r>
        <w:rPr>
          <w:rFonts w:ascii="Times New Roman" w:eastAsia="Times New Roman" w:hAnsi="Times New Roman" w:cs="Times New Roman"/>
        </w:rPr>
        <w:t xml:space="preserve"> we wish to identify a prioritization that meets the representation targets for all of the conservation features, with minimal risk.</w:t>
      </w:r>
    </w:p>
    <w:p w14:paraId="25CB1C09" w14:textId="7B5C01DC" w:rsidR="00355FC1" w:rsidRPr="00427228"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 xml:space="preserve">Let I denote the set of conservation features (indexed by </w:t>
      </w:r>
      <w:r w:rsidRPr="00375129">
        <w:rPr>
          <w:rFonts w:ascii="Times New Roman" w:eastAsia="Times New Roman" w:hAnsi="Times New Roman" w:cs="Times New Roman"/>
          <w:u w:val="double"/>
        </w:rPr>
        <w:t>i</w:t>
      </w:r>
      <w:r>
        <w:rPr>
          <w:rFonts w:ascii="Times New Roman" w:eastAsia="Times New Roman" w:hAnsi="Times New Roman" w:cs="Times New Roman"/>
        </w:rPr>
        <w:t>), and J denote the set of planning units (</w:t>
      </w:r>
      <w:r w:rsidRPr="00427228">
        <w:rPr>
          <w:rFonts w:ascii="Times New Roman" w:eastAsia="Times New Roman" w:hAnsi="Times New Roman" w:cs="Times New Roman"/>
        </w:rPr>
        <w:t>indexed by j). To describe existing conservation efforts, let p</w:t>
      </w:r>
      <w:r w:rsidRPr="00375129">
        <w:rPr>
          <w:rFonts w:ascii="Times New Roman" w:eastAsia="Times New Roman" w:hAnsi="Times New Roman" w:cs="Times New Roman"/>
          <w:vertAlign w:val="subscript"/>
        </w:rPr>
        <w:t>j</w:t>
      </w:r>
      <w:r w:rsidRPr="00427228">
        <w:rPr>
          <w:rFonts w:ascii="Times New Roman" w:eastAsia="Gungsuh" w:hAnsi="Times New Roman" w:cs="Times New Roman"/>
        </w:rPr>
        <w:t xml:space="preserve"> indicate (i.e., using zeros and ones) if each planning unit j </w:t>
      </w:r>
      <w:r w:rsidRPr="00427228">
        <w:rPr>
          <w:rFonts w:ascii="Cambria Math" w:eastAsia="Gungsuh" w:hAnsi="Cambria Math" w:cs="Cambria Math"/>
        </w:rPr>
        <w:t>∈</w:t>
      </w:r>
      <w:r w:rsidRPr="00427228">
        <w:rPr>
          <w:rFonts w:ascii="Times New Roman" w:eastAsia="Gungsuh" w:hAnsi="Times New Roman" w:cs="Times New Roman"/>
        </w:rPr>
        <w:t xml:space="preserve"> J is already part of the global protected area system. To describe the spatial distribution of the features, let A</w:t>
      </w:r>
      <w:r w:rsidRPr="00375129">
        <w:rPr>
          <w:rFonts w:ascii="Times New Roman" w:eastAsia="Gungsuh" w:hAnsi="Times New Roman" w:cs="Times New Roman"/>
          <w:vertAlign w:val="subscript"/>
        </w:rPr>
        <w:t>ij</w:t>
      </w:r>
      <w:r w:rsidRPr="00427228">
        <w:rPr>
          <w:rFonts w:ascii="Times New Roman" w:eastAsia="Gungsuh" w:hAnsi="Times New Roman" w:cs="Times New Roman"/>
        </w:rPr>
        <w:t xml:space="preserve"> denote (i.e., using zeros and ones) if each feature is present or absent from each planning unit. To ensure the features are adequately represented by the solution, let </w:t>
      </w:r>
      <w:r w:rsidR="00A7246C">
        <w:rPr>
          <w:rFonts w:ascii="Times New Roman" w:eastAsia="Gungsuh" w:hAnsi="Times New Roman" w:cs="Times New Roman"/>
        </w:rPr>
        <w:t>t</w:t>
      </w:r>
      <w:r w:rsidRPr="00375129">
        <w:rPr>
          <w:rFonts w:ascii="Times New Roman" w:eastAsia="Gungsuh" w:hAnsi="Times New Roman" w:cs="Times New Roman"/>
          <w:vertAlign w:val="subscript"/>
        </w:rPr>
        <w:t>i</w:t>
      </w:r>
      <w:r w:rsidRPr="00427228">
        <w:rPr>
          <w:rFonts w:ascii="Times New Roman" w:eastAsia="Gungsuh" w:hAnsi="Times New Roman" w:cs="Times New Roman"/>
        </w:rPr>
        <w:t xml:space="preserve"> denote the conservation target for each feature i </w:t>
      </w:r>
      <w:r w:rsidRPr="00427228">
        <w:rPr>
          <w:rFonts w:ascii="Cambria Math" w:eastAsia="Gungsuh" w:hAnsi="Cambria Math" w:cs="Cambria Math"/>
        </w:rPr>
        <w:t>∈</w:t>
      </w:r>
      <w:r w:rsidRPr="00427228">
        <w:rPr>
          <w:rFonts w:ascii="Times New Roman" w:eastAsia="Gungsuh" w:hAnsi="Times New Roman" w:cs="Times New Roman"/>
        </w:rPr>
        <w:t xml:space="preserve"> I. Next, let D denote the set of risk datasets (indexed by d). </w:t>
      </w:r>
      <w:r w:rsidRPr="00427228">
        <w:rPr>
          <w:rFonts w:ascii="Times New Roman" w:eastAsia="Gungsuh" w:hAnsi="Times New Roman" w:cs="Times New Roman"/>
        </w:rPr>
        <w:lastRenderedPageBreak/>
        <w:t>To describe the relative risk associated with each planning unit, let R</w:t>
      </w:r>
      <w:r w:rsidRPr="00375129">
        <w:rPr>
          <w:rFonts w:ascii="Times New Roman" w:eastAsia="Gungsuh" w:hAnsi="Times New Roman" w:cs="Times New Roman"/>
          <w:vertAlign w:val="subscript"/>
        </w:rPr>
        <w:t>dj</w:t>
      </w:r>
      <w:r w:rsidRPr="00427228">
        <w:rPr>
          <w:rFonts w:ascii="Times New Roman" w:eastAsia="Gungsuh" w:hAnsi="Times New Roman" w:cs="Times New Roman"/>
        </w:rPr>
        <w:t xml:space="preserve"> denote the risk for planning units j </w:t>
      </w:r>
      <w:r w:rsidRPr="00427228">
        <w:rPr>
          <w:rFonts w:ascii="Cambria Math" w:eastAsia="Gungsuh" w:hAnsi="Cambria Math" w:cs="Cambria Math"/>
        </w:rPr>
        <w:t>∈</w:t>
      </w:r>
      <w:r w:rsidRPr="00427228">
        <w:rPr>
          <w:rFonts w:ascii="Times New Roman" w:eastAsia="Gungsuh" w:hAnsi="Times New Roman" w:cs="Times New Roman"/>
        </w:rPr>
        <w:t xml:space="preserve"> J according to risk datasets d </w:t>
      </w:r>
      <w:r w:rsidRPr="00427228">
        <w:rPr>
          <w:rFonts w:ascii="Cambria Math" w:eastAsia="Gungsuh" w:hAnsi="Cambria Math" w:cs="Cambria Math"/>
        </w:rPr>
        <w:t>∈</w:t>
      </w:r>
      <w:r w:rsidRPr="00427228">
        <w:rPr>
          <w:rFonts w:ascii="Times New Roman" w:eastAsia="Gungsuh" w:hAnsi="Times New Roman" w:cs="Times New Roman"/>
        </w:rPr>
        <w:t xml:space="preserve"> D.</w:t>
      </w:r>
    </w:p>
    <w:p w14:paraId="7BFF56CA" w14:textId="77777777" w:rsidR="00355FC1" w:rsidRPr="00427228" w:rsidRDefault="00355FC1">
      <w:pPr>
        <w:spacing w:line="480" w:lineRule="auto"/>
        <w:rPr>
          <w:rFonts w:ascii="Times New Roman" w:eastAsia="Times New Roman" w:hAnsi="Times New Roman" w:cs="Times New Roman"/>
          <w:b/>
          <w:highlight w:val="yellow"/>
        </w:rPr>
      </w:pPr>
    </w:p>
    <w:p w14:paraId="0DB17534" w14:textId="77777777" w:rsidR="00355FC1" w:rsidRPr="00427228" w:rsidRDefault="006B1440">
      <w:pPr>
        <w:spacing w:line="480" w:lineRule="auto"/>
        <w:rPr>
          <w:rFonts w:ascii="Times New Roman" w:eastAsia="Times New Roman" w:hAnsi="Times New Roman" w:cs="Times New Roman"/>
        </w:rPr>
      </w:pPr>
      <w:r w:rsidRPr="00427228">
        <w:rPr>
          <w:rFonts w:ascii="Times New Roman" w:eastAsia="Gungsuh" w:hAnsi="Times New Roman" w:cs="Times New Roman"/>
        </w:rPr>
        <w:t>The problem contains the binary decision variables x</w:t>
      </w:r>
      <w:r w:rsidRPr="00375129">
        <w:rPr>
          <w:rFonts w:ascii="Times New Roman" w:eastAsia="Gungsuh" w:hAnsi="Times New Roman" w:cs="Times New Roman"/>
          <w:vertAlign w:val="subscript"/>
        </w:rPr>
        <w:t>j</w:t>
      </w:r>
      <w:r w:rsidRPr="00427228">
        <w:rPr>
          <w:rFonts w:ascii="Times New Roman" w:eastAsia="Gungsuh" w:hAnsi="Times New Roman" w:cs="Times New Roman"/>
        </w:rPr>
        <w:t xml:space="preserve"> for planning units j </w:t>
      </w:r>
      <w:r w:rsidRPr="00427228">
        <w:rPr>
          <w:rFonts w:ascii="Cambria Math" w:eastAsia="Gungsuh" w:hAnsi="Cambria Math" w:cs="Cambria Math"/>
        </w:rPr>
        <w:t>∈</w:t>
      </w:r>
      <w:r w:rsidRPr="00427228">
        <w:rPr>
          <w:rFonts w:ascii="Times New Roman" w:eastAsia="Gungsuh" w:hAnsi="Times New Roman" w:cs="Times New Roman"/>
        </w:rPr>
        <w:t xml:space="preserve"> J.</w:t>
      </w:r>
    </w:p>
    <w:p w14:paraId="6BE9FC11" w14:textId="77777777" w:rsidR="00355FC1" w:rsidRDefault="006B1440">
      <w:pPr>
        <w:spacing w:line="480" w:lineRule="auto"/>
        <w:rPr>
          <w:rFonts w:ascii="Times New Roman" w:eastAsia="Times New Roman" w:hAnsi="Times New Roman" w:cs="Times New Roman"/>
        </w:rPr>
      </w:pPr>
      <w:r>
        <w:rPr>
          <w:noProof/>
        </w:rPr>
        <w:drawing>
          <wp:anchor distT="0" distB="0" distL="0" distR="0" simplePos="0" relativeHeight="251660288" behindDoc="0" locked="0" layoutInCell="1" hidden="0" allowOverlap="1" wp14:anchorId="54F79C4C" wp14:editId="3A33E002">
            <wp:simplePos x="0" y="0"/>
            <wp:positionH relativeFrom="column">
              <wp:posOffset>0</wp:posOffset>
            </wp:positionH>
            <wp:positionV relativeFrom="paragraph">
              <wp:posOffset>635</wp:posOffset>
            </wp:positionV>
            <wp:extent cx="6332220" cy="1477010"/>
            <wp:effectExtent l="0" t="0" r="0" b="0"/>
            <wp:wrapTopAndBottom distT="0" dist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6332220" cy="1477010"/>
                    </a:xfrm>
                    <a:prstGeom prst="rect">
                      <a:avLst/>
                    </a:prstGeom>
                    <a:ln/>
                  </pic:spPr>
                </pic:pic>
              </a:graphicData>
            </a:graphic>
          </wp:anchor>
        </w:drawing>
      </w:r>
    </w:p>
    <w:p w14:paraId="0A781084"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The reserve selection problem is formulated following:</w:t>
      </w:r>
    </w:p>
    <w:p w14:paraId="3B1E40A4" w14:textId="77777777" w:rsidR="00355FC1" w:rsidRDefault="00355FC1">
      <w:pPr>
        <w:spacing w:line="480" w:lineRule="auto"/>
        <w:rPr>
          <w:rFonts w:ascii="Times New Roman" w:eastAsia="Times New Roman" w:hAnsi="Times New Roman" w:cs="Times New Roman"/>
        </w:rPr>
      </w:pPr>
    </w:p>
    <w:p w14:paraId="12A29F42" w14:textId="5BDE2101" w:rsidR="00355FC1" w:rsidRDefault="00A7246C">
      <w:pPr>
        <w:spacing w:line="480" w:lineRule="auto"/>
        <w:rPr>
          <w:rFonts w:ascii="Times New Roman" w:eastAsia="Times New Roman" w:hAnsi="Times New Roman" w:cs="Times New Roman"/>
        </w:rPr>
      </w:pPr>
      <w:r>
        <w:rPr>
          <w:noProof/>
        </w:rPr>
        <w:drawing>
          <wp:inline distT="0" distB="0" distL="0" distR="0" wp14:anchorId="73A4FEC6" wp14:editId="05DF06F2">
            <wp:extent cx="6332220" cy="24911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32220" cy="2491105"/>
                    </a:xfrm>
                    <a:prstGeom prst="rect">
                      <a:avLst/>
                    </a:prstGeom>
                  </pic:spPr>
                </pic:pic>
              </a:graphicData>
            </a:graphic>
          </wp:inline>
        </w:drawing>
      </w:r>
    </w:p>
    <w:p w14:paraId="03C46BFD" w14:textId="2CFFB6F8"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 xml:space="preserve">The objective function (eqn 2a) is to </w:t>
      </w:r>
      <w:r w:rsidR="00F275B0">
        <w:rPr>
          <w:rFonts w:ascii="Times New Roman" w:eastAsia="Times New Roman" w:hAnsi="Times New Roman" w:cs="Times New Roman"/>
        </w:rPr>
        <w:t xml:space="preserve">hierarchically </w:t>
      </w:r>
      <w:r>
        <w:rPr>
          <w:rFonts w:ascii="Times New Roman" w:eastAsia="Times New Roman" w:hAnsi="Times New Roman" w:cs="Times New Roman"/>
        </w:rPr>
        <w:t>(</w:t>
      </w:r>
      <w:r w:rsidR="00F275B0">
        <w:rPr>
          <w:rFonts w:ascii="Times New Roman" w:eastAsia="Times New Roman" w:hAnsi="Times New Roman" w:cs="Times New Roman"/>
        </w:rPr>
        <w:t>lexicographically</w:t>
      </w:r>
      <w:r>
        <w:rPr>
          <w:rFonts w:ascii="Times New Roman" w:eastAsia="Times New Roman" w:hAnsi="Times New Roman" w:cs="Times New Roman"/>
        </w:rPr>
        <w:t>) minimize multiple functions. Constraints (eqn 2b) define each of these functions as the total risk encompassed by selected planning units given each risk dataset. Constraints (eqn 2c) ensure that the representation targets (</w:t>
      </w:r>
      <w:r w:rsidR="0031423C">
        <w:rPr>
          <w:rFonts w:ascii="Times New Roman" w:eastAsia="Times New Roman" w:hAnsi="Times New Roman" w:cs="Times New Roman"/>
        </w:rPr>
        <w:t>t</w:t>
      </w:r>
      <w:r>
        <w:rPr>
          <w:rFonts w:ascii="Times New Roman" w:eastAsia="Times New Roman" w:hAnsi="Times New Roman" w:cs="Times New Roman"/>
        </w:rPr>
        <w:t>i ) are met for all features. Constraints (eqn 2d) ensure that the existing protected areas are selected in the</w:t>
      </w:r>
    </w:p>
    <w:p w14:paraId="216F878D"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solution. Finally, constraints (eqns 2e) ensure that the decision variables x</w:t>
      </w:r>
      <w:r w:rsidRPr="008A18EE">
        <w:rPr>
          <w:rFonts w:ascii="Times New Roman" w:eastAsia="Times New Roman" w:hAnsi="Times New Roman" w:cs="Times New Roman"/>
          <w:vertAlign w:val="subscript"/>
        </w:rPr>
        <w:t>j</w:t>
      </w:r>
      <w:r>
        <w:rPr>
          <w:rFonts w:ascii="Times New Roman" w:eastAsia="Times New Roman" w:hAnsi="Times New Roman" w:cs="Times New Roman"/>
        </w:rPr>
        <w:t xml:space="preserve"> contain zeros or ones.</w:t>
      </w:r>
    </w:p>
    <w:p w14:paraId="0CEC7BA5" w14:textId="4E8EBF12" w:rsidR="00355FC1" w:rsidRPr="000B2466"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lastRenderedPageBreak/>
        <w:tab/>
        <w:t>For all scenarios we locked in current protected areas and</w:t>
      </w:r>
      <w:ins w:id="19" w:author="Joe Bennett" w:date="2021-05-30T07:04:00Z">
        <w:r w:rsidR="00181D77">
          <w:rPr>
            <w:rFonts w:ascii="Times New Roman" w:eastAsia="Times New Roman" w:hAnsi="Times New Roman" w:cs="Times New Roman"/>
          </w:rPr>
          <w:t xml:space="preserve">, following Hanson et al.[cite], </w:t>
        </w:r>
      </w:ins>
      <w:del w:id="20" w:author="Joe Bennett" w:date="2021-05-30T07:04:00Z">
        <w:r w:rsidDel="00181D77">
          <w:rPr>
            <w:rFonts w:ascii="Times New Roman" w:eastAsia="Times New Roman" w:hAnsi="Times New Roman" w:cs="Times New Roman"/>
          </w:rPr>
          <w:delText xml:space="preserve"> </w:delText>
        </w:r>
      </w:del>
      <w:ins w:id="21" w:author="Joe Bennett" w:date="2021-05-30T07:04:00Z">
        <w:r w:rsidR="00181D77">
          <w:rPr>
            <w:rFonts w:ascii="Times New Roman" w:eastAsia="Times New Roman" w:hAnsi="Times New Roman" w:cs="Times New Roman"/>
          </w:rPr>
          <w:t xml:space="preserve">we </w:t>
        </w:r>
      </w:ins>
      <w:r>
        <w:rPr>
          <w:rFonts w:ascii="Times New Roman" w:eastAsia="Times New Roman" w:hAnsi="Times New Roman" w:cs="Times New Roman"/>
        </w:rPr>
        <w:t>used</w:t>
      </w:r>
      <w:ins w:id="22" w:author="Joe Bennett" w:date="2021-05-30T07:02:00Z">
        <w:r w:rsidR="00181D77">
          <w:rPr>
            <w:rFonts w:ascii="Times New Roman" w:eastAsia="Times New Roman" w:hAnsi="Times New Roman" w:cs="Times New Roman"/>
          </w:rPr>
          <w:t xml:space="preserve"> </w:t>
        </w:r>
      </w:ins>
      <w:ins w:id="23" w:author="Joe Bennett" w:date="2021-05-30T07:03:00Z">
        <w:r w:rsidR="00181D77">
          <w:rPr>
            <w:rFonts w:ascii="Times New Roman" w:eastAsia="Times New Roman" w:hAnsi="Times New Roman" w:cs="Times New Roman"/>
          </w:rPr>
          <w:t>flexible targets for suitable habitat based on species’ ranges. S</w:t>
        </w:r>
      </w:ins>
      <w:ins w:id="24" w:author="Joe Bennett" w:date="2021-05-30T07:01:00Z">
        <w:r w:rsidR="00181D77" w:rsidRPr="00181D77">
          <w:rPr>
            <w:rFonts w:ascii="Times New Roman" w:eastAsia="Times New Roman" w:hAnsi="Times New Roman" w:cs="Times New Roman"/>
          </w:rPr>
          <w:t xml:space="preserve">pecies with less than </w:t>
        </w:r>
        <w:commentRangeStart w:id="25"/>
        <w:r w:rsidR="00181D77" w:rsidRPr="00181D77">
          <w:rPr>
            <w:rFonts w:ascii="Times New Roman" w:eastAsia="Times New Roman" w:hAnsi="Times New Roman" w:cs="Times New Roman"/>
          </w:rPr>
          <w:t>1,000 km2 of suitable habitat were</w:t>
        </w:r>
        <w:r w:rsidR="00181D77">
          <w:rPr>
            <w:rFonts w:ascii="Times New Roman" w:eastAsia="Times New Roman" w:hAnsi="Times New Roman" w:cs="Times New Roman"/>
          </w:rPr>
          <w:t xml:space="preserve"> </w:t>
        </w:r>
        <w:r w:rsidR="00181D77" w:rsidRPr="00181D77">
          <w:rPr>
            <w:rFonts w:ascii="Times New Roman" w:eastAsia="Times New Roman" w:hAnsi="Times New Roman" w:cs="Times New Roman"/>
          </w:rPr>
          <w:t>assigned a 100% target for their unpartitioned map (1,802</w:t>
        </w:r>
      </w:ins>
      <w:ins w:id="26" w:author="Joe Bennett" w:date="2021-05-30T07:02:00Z">
        <w:r w:rsidR="00181D77">
          <w:rPr>
            <w:rFonts w:ascii="Times New Roman" w:eastAsia="Times New Roman" w:hAnsi="Times New Roman" w:cs="Times New Roman"/>
          </w:rPr>
          <w:t xml:space="preserve"> </w:t>
        </w:r>
      </w:ins>
      <w:ins w:id="27" w:author="Joe Bennett" w:date="2021-05-30T07:01:00Z">
        <w:r w:rsidR="00181D77" w:rsidRPr="00181D77">
          <w:rPr>
            <w:rFonts w:ascii="Times New Roman" w:eastAsia="Times New Roman" w:hAnsi="Times New Roman" w:cs="Times New Roman"/>
          </w:rPr>
          <w:t>amphibians,</w:t>
        </w:r>
        <w:r w:rsidR="00181D77">
          <w:rPr>
            <w:rFonts w:ascii="Times New Roman" w:eastAsia="Times New Roman" w:hAnsi="Times New Roman" w:cs="Times New Roman"/>
          </w:rPr>
          <w:t xml:space="preserve"> </w:t>
        </w:r>
        <w:r w:rsidR="00181D77" w:rsidRPr="00181D77">
          <w:rPr>
            <w:rFonts w:ascii="Times New Roman" w:eastAsia="Times New Roman" w:hAnsi="Times New Roman" w:cs="Times New Roman"/>
          </w:rPr>
          <w:t>893 avian and 645 mammalian species), species with more than</w:t>
        </w:r>
      </w:ins>
      <w:ins w:id="28" w:author="Joe Bennett" w:date="2021-06-01T12:17:00Z">
        <w:r w:rsidR="00763D5B">
          <w:rPr>
            <w:rFonts w:ascii="Times New Roman" w:eastAsia="Times New Roman" w:hAnsi="Times New Roman" w:cs="Times New Roman"/>
          </w:rPr>
          <w:t xml:space="preserve"> </w:t>
        </w:r>
      </w:ins>
      <w:ins w:id="29" w:author="Joe Bennett" w:date="2021-05-30T07:01:00Z">
        <w:r w:rsidR="00181D77" w:rsidRPr="00181D77">
          <w:rPr>
            <w:rFonts w:ascii="Times New Roman" w:eastAsia="Times New Roman" w:hAnsi="Times New Roman" w:cs="Times New Roman"/>
          </w:rPr>
          <w:t xml:space="preserve">250,000 km2 of suitable </w:t>
        </w:r>
        <w:r w:rsidR="00181D77">
          <w:rPr>
            <w:rFonts w:ascii="Times New Roman" w:eastAsia="Times New Roman" w:hAnsi="Times New Roman" w:cs="Times New Roman"/>
          </w:rPr>
          <w:t xml:space="preserve"> </w:t>
        </w:r>
        <w:r w:rsidR="00181D77" w:rsidRPr="00181D77">
          <w:rPr>
            <w:rFonts w:ascii="Times New Roman" w:eastAsia="Times New Roman" w:hAnsi="Times New Roman" w:cs="Times New Roman"/>
          </w:rPr>
          <w:t>habitat were assigned a 10% target for their</w:t>
        </w:r>
        <w:r w:rsidR="00181D77">
          <w:rPr>
            <w:rFonts w:ascii="Times New Roman" w:eastAsia="Times New Roman" w:hAnsi="Times New Roman" w:cs="Times New Roman"/>
          </w:rPr>
          <w:t xml:space="preserve"> </w:t>
        </w:r>
        <w:r w:rsidR="00181D77" w:rsidRPr="00181D77">
          <w:rPr>
            <w:rFonts w:ascii="Times New Roman" w:eastAsia="Times New Roman" w:hAnsi="Times New Roman" w:cs="Times New Roman"/>
          </w:rPr>
          <w:t>unpartitioned map (712 amphibians, 4,518 avian and 1,868 mammalian</w:t>
        </w:r>
        <w:r w:rsidR="00181D77">
          <w:rPr>
            <w:rFonts w:ascii="Times New Roman" w:eastAsia="Times New Roman" w:hAnsi="Times New Roman" w:cs="Times New Roman"/>
          </w:rPr>
          <w:t xml:space="preserve"> </w:t>
        </w:r>
        <w:r w:rsidR="00181D77" w:rsidRPr="00181D77">
          <w:rPr>
            <w:rFonts w:ascii="Times New Roman" w:eastAsia="Times New Roman" w:hAnsi="Times New Roman" w:cs="Times New Roman"/>
          </w:rPr>
          <w:t>species) and species with an intermediate amount of suitable habitat</w:t>
        </w:r>
        <w:r w:rsidR="00181D77">
          <w:rPr>
            <w:rFonts w:ascii="Times New Roman" w:eastAsia="Times New Roman" w:hAnsi="Times New Roman" w:cs="Times New Roman"/>
          </w:rPr>
          <w:t xml:space="preserve"> </w:t>
        </w:r>
        <w:r w:rsidR="00181D77" w:rsidRPr="00181D77">
          <w:rPr>
            <w:rFonts w:ascii="Times New Roman" w:eastAsia="Times New Roman" w:hAnsi="Times New Roman" w:cs="Times New Roman"/>
          </w:rPr>
          <w:t>were assigned a target</w:t>
        </w:r>
        <w:r w:rsidR="00181D77">
          <w:rPr>
            <w:rFonts w:ascii="Times New Roman" w:eastAsia="Times New Roman" w:hAnsi="Times New Roman" w:cs="Times New Roman"/>
          </w:rPr>
          <w:t xml:space="preserve"> </w:t>
        </w:r>
        <w:r w:rsidR="00181D77" w:rsidRPr="00181D77">
          <w:rPr>
            <w:rFonts w:ascii="Times New Roman" w:eastAsia="Times New Roman" w:hAnsi="Times New Roman" w:cs="Times New Roman"/>
          </w:rPr>
          <w:t>by log-linearly interpolating values between the</w:t>
        </w:r>
        <w:r w:rsidR="00181D77">
          <w:rPr>
            <w:rFonts w:ascii="Times New Roman" w:eastAsia="Times New Roman" w:hAnsi="Times New Roman" w:cs="Times New Roman"/>
          </w:rPr>
          <w:t xml:space="preserve"> </w:t>
        </w:r>
        <w:r w:rsidR="00181D77" w:rsidRPr="00181D77">
          <w:rPr>
            <w:rFonts w:ascii="Times New Roman" w:eastAsia="Times New Roman" w:hAnsi="Times New Roman" w:cs="Times New Roman"/>
          </w:rPr>
          <w:t>previous two thresholds (2,683 amphibians, 5,190 avian and 2,557 mammalian</w:t>
        </w:r>
        <w:r w:rsidR="00181D77">
          <w:rPr>
            <w:rFonts w:ascii="Times New Roman" w:eastAsia="Times New Roman" w:hAnsi="Times New Roman" w:cs="Times New Roman"/>
          </w:rPr>
          <w:t xml:space="preserve"> </w:t>
        </w:r>
        <w:r w:rsidR="00181D77" w:rsidRPr="00181D77">
          <w:rPr>
            <w:rFonts w:ascii="Times New Roman" w:eastAsia="Times New Roman" w:hAnsi="Times New Roman" w:cs="Times New Roman"/>
          </w:rPr>
          <w:t>species; migratory bird species were assigned targets for each</w:t>
        </w:r>
        <w:r w:rsidR="00181D77">
          <w:rPr>
            <w:rFonts w:ascii="Times New Roman" w:eastAsia="Times New Roman" w:hAnsi="Times New Roman" w:cs="Times New Roman"/>
          </w:rPr>
          <w:t xml:space="preserve"> </w:t>
        </w:r>
        <w:r w:rsidR="00181D77" w:rsidRPr="00181D77">
          <w:rPr>
            <w:rFonts w:ascii="Times New Roman" w:eastAsia="Times New Roman" w:hAnsi="Times New Roman" w:cs="Times New Roman"/>
          </w:rPr>
          <w:t>seasonal distribution separately). Additionally, to prevent species with</w:t>
        </w:r>
      </w:ins>
      <w:ins w:id="30" w:author="Joe Bennett" w:date="2021-05-30T07:02:00Z">
        <w:r w:rsidR="00181D77">
          <w:rPr>
            <w:rFonts w:ascii="Times New Roman" w:eastAsia="Times New Roman" w:hAnsi="Times New Roman" w:cs="Times New Roman"/>
          </w:rPr>
          <w:t xml:space="preserve"> </w:t>
        </w:r>
      </w:ins>
      <w:ins w:id="31" w:author="Joe Bennett" w:date="2021-05-30T07:01:00Z">
        <w:r w:rsidR="00181D77" w:rsidRPr="00181D77">
          <w:rPr>
            <w:rFonts w:ascii="Times New Roman" w:eastAsia="Times New Roman" w:hAnsi="Times New Roman" w:cs="Times New Roman"/>
          </w:rPr>
          <w:t>very large suitable habitats from requiring excessively large amounts</w:t>
        </w:r>
      </w:ins>
      <w:ins w:id="32" w:author="Joe Bennett" w:date="2021-05-30T07:02:00Z">
        <w:r w:rsidR="00181D77">
          <w:rPr>
            <w:rFonts w:ascii="Times New Roman" w:eastAsia="Times New Roman" w:hAnsi="Times New Roman" w:cs="Times New Roman"/>
          </w:rPr>
          <w:t xml:space="preserve"> </w:t>
        </w:r>
      </w:ins>
      <w:ins w:id="33" w:author="Joe Bennett" w:date="2021-05-30T07:01:00Z">
        <w:r w:rsidR="00181D77" w:rsidRPr="00181D77">
          <w:rPr>
            <w:rFonts w:ascii="Times New Roman" w:eastAsia="Times New Roman" w:hAnsi="Times New Roman" w:cs="Times New Roman"/>
          </w:rPr>
          <w:t>of area to be protected, the targets for species’ distributions larger</w:t>
        </w:r>
      </w:ins>
      <w:ins w:id="34" w:author="Joe Bennett" w:date="2021-05-30T07:02:00Z">
        <w:r w:rsidR="00181D77">
          <w:rPr>
            <w:rFonts w:ascii="Times New Roman" w:eastAsia="Times New Roman" w:hAnsi="Times New Roman" w:cs="Times New Roman"/>
          </w:rPr>
          <w:t xml:space="preserve"> </w:t>
        </w:r>
      </w:ins>
      <w:ins w:id="35" w:author="Joe Bennett" w:date="2021-05-30T07:01:00Z">
        <w:r w:rsidR="00181D77" w:rsidRPr="00181D77">
          <w:rPr>
            <w:rFonts w:ascii="Times New Roman" w:eastAsia="Times New Roman" w:hAnsi="Times New Roman" w:cs="Times New Roman"/>
          </w:rPr>
          <w:t>than 10,000,000 km2 were capped at 1,000,000 km2. This cap affected</w:t>
        </w:r>
      </w:ins>
      <w:ins w:id="36" w:author="Joe Bennett" w:date="2021-05-30T07:02:00Z">
        <w:r w:rsidR="00181D77">
          <w:rPr>
            <w:rFonts w:ascii="Times New Roman" w:eastAsia="Times New Roman" w:hAnsi="Times New Roman" w:cs="Times New Roman"/>
          </w:rPr>
          <w:t xml:space="preserve"> </w:t>
        </w:r>
      </w:ins>
      <w:ins w:id="37" w:author="Joe Bennett" w:date="2021-05-30T07:01:00Z">
        <w:r w:rsidR="00181D77" w:rsidRPr="00181D77">
          <w:rPr>
            <w:rFonts w:ascii="Times New Roman" w:eastAsia="Times New Roman" w:hAnsi="Times New Roman" w:cs="Times New Roman"/>
          </w:rPr>
          <w:t>only 206 (1%) species, and sensitivity analyses showed that it had little</w:t>
        </w:r>
      </w:ins>
      <w:ins w:id="38" w:author="Joe Bennett" w:date="2021-05-30T07:02:00Z">
        <w:r w:rsidR="00181D77">
          <w:rPr>
            <w:rFonts w:ascii="Times New Roman" w:eastAsia="Times New Roman" w:hAnsi="Times New Roman" w:cs="Times New Roman"/>
          </w:rPr>
          <w:t xml:space="preserve"> </w:t>
        </w:r>
      </w:ins>
      <w:ins w:id="39" w:author="Joe Bennett" w:date="2021-05-30T07:01:00Z">
        <w:r w:rsidR="00181D77" w:rsidRPr="00181D77">
          <w:rPr>
            <w:rFonts w:ascii="Times New Roman" w:eastAsia="Times New Roman" w:hAnsi="Times New Roman" w:cs="Times New Roman"/>
          </w:rPr>
          <w:t>effect on our results</w:t>
        </w:r>
      </w:ins>
      <w:del w:id="40" w:author="Joe Bennett" w:date="2021-05-30T07:01:00Z">
        <w:r w:rsidDel="00181D77">
          <w:rPr>
            <w:rFonts w:ascii="Times New Roman" w:eastAsia="Times New Roman" w:hAnsi="Times New Roman" w:cs="Times New Roman"/>
          </w:rPr>
          <w:delText xml:space="preserve"> </w:delText>
        </w:r>
      </w:del>
      <w:commentRangeEnd w:id="25"/>
      <w:r w:rsidR="00181D77">
        <w:rPr>
          <w:rStyle w:val="CommentReference"/>
        </w:rPr>
        <w:commentReference w:id="25"/>
      </w:r>
      <w:del w:id="41" w:author="Joe Bennett" w:date="2021-05-30T07:01:00Z">
        <w:r w:rsidDel="00181D77">
          <w:rPr>
            <w:rFonts w:ascii="Times New Roman" w:eastAsia="Times New Roman" w:hAnsi="Times New Roman" w:cs="Times New Roman"/>
          </w:rPr>
          <w:delText xml:space="preserve">the same feature set of 30,930 vertebrates. The </w:delText>
        </w:r>
        <w:commentRangeStart w:id="42"/>
        <w:r w:rsidDel="00181D77">
          <w:rPr>
            <w:rFonts w:ascii="Times New Roman" w:eastAsia="Times New Roman" w:hAnsi="Times New Roman" w:cs="Times New Roman"/>
          </w:rPr>
          <w:delText>target</w:delText>
        </w:r>
        <w:commentRangeEnd w:id="42"/>
        <w:r w:rsidR="006164E1" w:rsidDel="00181D77">
          <w:rPr>
            <w:rStyle w:val="CommentReference"/>
          </w:rPr>
          <w:commentReference w:id="42"/>
        </w:r>
        <w:r w:rsidDel="00181D77">
          <w:rPr>
            <w:rFonts w:ascii="Times New Roman" w:eastAsia="Times New Roman" w:hAnsi="Times New Roman" w:cs="Times New Roman"/>
          </w:rPr>
          <w:delText xml:space="preserve"> for each feature was set to 30% of their range. The optimality gap, which specifies how far from numerical optimality we would allow the solution to be, was 10% for each objective in the hierarchy. We chose a 10% optimality gap to allow for some flexibility in the result of each step in the hierarchy to avoid getting too restricted in the solution space</w:delText>
        </w:r>
      </w:del>
      <w:r>
        <w:rPr>
          <w:rFonts w:ascii="Times New Roman" w:eastAsia="Times New Roman" w:hAnsi="Times New Roman" w:cs="Times New Roman"/>
        </w:rPr>
        <w:t>.</w:t>
      </w:r>
      <w:ins w:id="43" w:author="Joe Bennett" w:date="2021-05-30T07:03:00Z">
        <w:r w:rsidR="00181D77">
          <w:rPr>
            <w:rFonts w:ascii="Times New Roman" w:eastAsia="Times New Roman" w:hAnsi="Times New Roman" w:cs="Times New Roman"/>
          </w:rPr>
          <w:t xml:space="preserve"> </w:t>
        </w:r>
      </w:ins>
      <w:commentRangeStart w:id="44"/>
      <w:ins w:id="45" w:author="Joe Bennett" w:date="2021-05-30T07:04:00Z">
        <w:r w:rsidR="00181D77">
          <w:rPr>
            <w:rFonts w:ascii="Times New Roman" w:eastAsia="Times New Roman" w:hAnsi="Times New Roman" w:cs="Times New Roman"/>
          </w:rPr>
          <w:t>We acknowledge that these targets are arbitrary; however,</w:t>
        </w:r>
      </w:ins>
      <w:ins w:id="46" w:author="Joe Bennett" w:date="2021-05-30T07:05:00Z">
        <w:r w:rsidR="00181D77">
          <w:rPr>
            <w:rFonts w:ascii="Times New Roman" w:eastAsia="Times New Roman" w:hAnsi="Times New Roman" w:cs="Times New Roman"/>
          </w:rPr>
          <w:t xml:space="preserve"> they are more precise than previous </w:t>
        </w:r>
      </w:ins>
      <w:ins w:id="47" w:author="Joe Bennett" w:date="2021-06-02T08:40:00Z">
        <w:r w:rsidR="00864439">
          <w:rPr>
            <w:rFonts w:ascii="Times New Roman" w:eastAsia="Times New Roman" w:hAnsi="Times New Roman" w:cs="Times New Roman"/>
          </w:rPr>
          <w:t>targets</w:t>
        </w:r>
      </w:ins>
      <w:ins w:id="48" w:author="Joe Bennett" w:date="2021-05-30T07:05:00Z">
        <w:r w:rsidR="00181D77">
          <w:rPr>
            <w:rFonts w:ascii="Times New Roman" w:eastAsia="Times New Roman" w:hAnsi="Times New Roman" w:cs="Times New Roman"/>
          </w:rPr>
          <w:t xml:space="preserve"> based on species’ ranges (which can contain a large amount of unsuitable habitat), an</w:t>
        </w:r>
      </w:ins>
      <w:ins w:id="49" w:author="Joe Bennett" w:date="2021-05-30T07:06:00Z">
        <w:r w:rsidR="00181D77">
          <w:rPr>
            <w:rFonts w:ascii="Times New Roman" w:eastAsia="Times New Roman" w:hAnsi="Times New Roman" w:cs="Times New Roman"/>
          </w:rPr>
          <w:t xml:space="preserve">d </w:t>
        </w:r>
      </w:ins>
      <w:ins w:id="50" w:author="Joe Bennett" w:date="2021-06-02T08:52:00Z">
        <w:r w:rsidR="001739A1">
          <w:rPr>
            <w:rFonts w:ascii="Times New Roman" w:eastAsia="Times New Roman" w:hAnsi="Times New Roman" w:cs="Times New Roman"/>
          </w:rPr>
          <w:t>accounts for the increased vulnerability of species with smaller ran</w:t>
        </w:r>
      </w:ins>
      <w:ins w:id="51" w:author="Joe Bennett" w:date="2021-06-02T08:53:00Z">
        <w:r w:rsidR="001739A1">
          <w:rPr>
            <w:rFonts w:ascii="Times New Roman" w:eastAsia="Times New Roman" w:hAnsi="Times New Roman" w:cs="Times New Roman"/>
          </w:rPr>
          <w:t xml:space="preserve">ge </w:t>
        </w:r>
        <w:commentRangeStart w:id="52"/>
        <w:r w:rsidR="001739A1">
          <w:rPr>
            <w:rFonts w:ascii="Times New Roman" w:eastAsia="Times New Roman" w:hAnsi="Times New Roman" w:cs="Times New Roman"/>
          </w:rPr>
          <w:t>sizes</w:t>
        </w:r>
        <w:commentRangeEnd w:id="52"/>
        <w:r w:rsidR="001739A1">
          <w:rPr>
            <w:rStyle w:val="CommentReference"/>
          </w:rPr>
          <w:commentReference w:id="52"/>
        </w:r>
        <w:r w:rsidR="001739A1">
          <w:rPr>
            <w:rFonts w:ascii="Times New Roman" w:eastAsia="Times New Roman" w:hAnsi="Times New Roman" w:cs="Times New Roman"/>
          </w:rPr>
          <w:t>, as well as the difficulty in conserving all habitat for species that occur over large areas</w:t>
        </w:r>
      </w:ins>
      <w:ins w:id="53" w:author="Joe Bennett" w:date="2021-05-30T07:06:00Z">
        <w:r w:rsidR="00181D77">
          <w:rPr>
            <w:rFonts w:ascii="Times New Roman" w:eastAsia="Times New Roman" w:hAnsi="Times New Roman" w:cs="Times New Roman"/>
          </w:rPr>
          <w:t xml:space="preserve">. </w:t>
        </w:r>
      </w:ins>
      <w:ins w:id="54" w:author="Joe Bennett" w:date="2021-05-30T07:04:00Z">
        <w:r w:rsidR="00181D77">
          <w:rPr>
            <w:rFonts w:ascii="Times New Roman" w:eastAsia="Times New Roman" w:hAnsi="Times New Roman" w:cs="Times New Roman"/>
          </w:rPr>
          <w:t xml:space="preserve"> </w:t>
        </w:r>
      </w:ins>
      <w:commentRangeEnd w:id="44"/>
      <w:ins w:id="55" w:author="Joe Bennett" w:date="2021-05-30T07:06:00Z">
        <w:r w:rsidR="00181D77">
          <w:rPr>
            <w:rStyle w:val="CommentReference"/>
          </w:rPr>
          <w:commentReference w:id="44"/>
        </w:r>
      </w:ins>
      <w:r>
        <w:br w:type="page"/>
      </w:r>
      <w:r>
        <w:lastRenderedPageBreak/>
        <w:br w:type="page"/>
      </w:r>
    </w:p>
    <w:p w14:paraId="67501CA4" w14:textId="77777777" w:rsidR="00355FC1" w:rsidRDefault="00355FC1">
      <w:pPr>
        <w:spacing w:line="480" w:lineRule="auto"/>
        <w:rPr>
          <w:rFonts w:ascii="Times New Roman" w:eastAsia="Times New Roman" w:hAnsi="Times New Roman" w:cs="Times New Roman"/>
          <w:b/>
        </w:rPr>
      </w:pPr>
    </w:p>
    <w:p w14:paraId="0767A629"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b/>
        </w:rPr>
        <w:t xml:space="preserve">Table S1. </w:t>
      </w:r>
      <w:r>
        <w:rPr>
          <w:rFonts w:ascii="Times New Roman" w:eastAsia="Times New Roman" w:hAnsi="Times New Roman" w:cs="Times New Roman"/>
        </w:rPr>
        <w:t>Scenarios explored and global protection results. The risk factor order represents the order risk factors were included in the hierarchical prioritization. (G = governance, L = land use, C = Climate).</w:t>
      </w:r>
    </w:p>
    <w:p w14:paraId="2E5E198F" w14:textId="77777777" w:rsidR="00355FC1" w:rsidRDefault="00355FC1">
      <w:pPr>
        <w:spacing w:line="480" w:lineRule="auto"/>
        <w:rPr>
          <w:rFonts w:ascii="Times New Roman" w:eastAsia="Times New Roman" w:hAnsi="Times New Roman" w:cs="Times New Roman"/>
        </w:rPr>
      </w:pPr>
    </w:p>
    <w:tbl>
      <w:tblPr>
        <w:tblStyle w:val="a"/>
        <w:tblW w:w="8747" w:type="dxa"/>
        <w:tblBorders>
          <w:top w:val="single" w:sz="8" w:space="0" w:color="70AD47"/>
          <w:left w:val="single" w:sz="8" w:space="0" w:color="70AD47"/>
          <w:bottom w:val="single" w:sz="8" w:space="0" w:color="70AD47"/>
          <w:insideH w:val="single" w:sz="8" w:space="0" w:color="70AD47"/>
        </w:tblBorders>
        <w:tblLayout w:type="fixed"/>
        <w:tblLook w:val="0000" w:firstRow="0" w:lastRow="0" w:firstColumn="0" w:lastColumn="0" w:noHBand="0" w:noVBand="0"/>
      </w:tblPr>
      <w:tblGrid>
        <w:gridCol w:w="1768"/>
        <w:gridCol w:w="2616"/>
        <w:gridCol w:w="4363"/>
      </w:tblGrid>
      <w:tr w:rsidR="00355FC1" w14:paraId="5297BEE6" w14:textId="77777777">
        <w:trPr>
          <w:trHeight w:val="232"/>
        </w:trPr>
        <w:tc>
          <w:tcPr>
            <w:tcW w:w="1768" w:type="dxa"/>
            <w:tcBorders>
              <w:top w:val="single" w:sz="8" w:space="0" w:color="70AD47"/>
              <w:left w:val="single" w:sz="8" w:space="0" w:color="70AD47"/>
              <w:bottom w:val="single" w:sz="8" w:space="0" w:color="70AD47"/>
            </w:tcBorders>
            <w:shd w:val="clear" w:color="auto" w:fill="70AD47"/>
            <w:vAlign w:val="center"/>
          </w:tcPr>
          <w:p w14:paraId="6B07524C" w14:textId="77777777" w:rsidR="00355FC1" w:rsidRDefault="006B1440">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Scenario</w:t>
            </w:r>
          </w:p>
        </w:tc>
        <w:tc>
          <w:tcPr>
            <w:tcW w:w="2616" w:type="dxa"/>
            <w:tcBorders>
              <w:top w:val="single" w:sz="8" w:space="0" w:color="70AD47"/>
              <w:bottom w:val="single" w:sz="8" w:space="0" w:color="70AD47"/>
            </w:tcBorders>
            <w:shd w:val="clear" w:color="auto" w:fill="70AD47"/>
            <w:vAlign w:val="center"/>
          </w:tcPr>
          <w:p w14:paraId="12ED152A" w14:textId="77777777" w:rsidR="00355FC1" w:rsidRDefault="006B1440">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Risk factors included</w:t>
            </w:r>
          </w:p>
        </w:tc>
        <w:tc>
          <w:tcPr>
            <w:tcW w:w="4363" w:type="dxa"/>
            <w:tcBorders>
              <w:top w:val="single" w:sz="8" w:space="0" w:color="70AD47"/>
              <w:bottom w:val="single" w:sz="8" w:space="0" w:color="70AD47"/>
            </w:tcBorders>
            <w:shd w:val="clear" w:color="auto" w:fill="70AD47"/>
            <w:vAlign w:val="center"/>
          </w:tcPr>
          <w:p w14:paraId="2C51A0EF" w14:textId="77777777" w:rsidR="00355FC1" w:rsidRDefault="006B1440">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Global land area protected [%]</w:t>
            </w:r>
          </w:p>
        </w:tc>
      </w:tr>
      <w:tr w:rsidR="00565F8B" w14:paraId="2A67148E"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228361BC"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rPr>
              <w:t>null</w:t>
            </w:r>
          </w:p>
        </w:tc>
        <w:tc>
          <w:tcPr>
            <w:tcW w:w="2616" w:type="dxa"/>
            <w:tcBorders>
              <w:bottom w:val="single" w:sz="8" w:space="0" w:color="A8D08D"/>
              <w:right w:val="single" w:sz="8" w:space="0" w:color="A8D08D"/>
            </w:tcBorders>
            <w:shd w:val="clear" w:color="auto" w:fill="E2EFD9"/>
            <w:vAlign w:val="center"/>
          </w:tcPr>
          <w:p w14:paraId="25493D85"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4363" w:type="dxa"/>
            <w:tcBorders>
              <w:bottom w:val="single" w:sz="8" w:space="0" w:color="A8D08D"/>
              <w:right w:val="single" w:sz="8" w:space="0" w:color="A8D08D"/>
            </w:tcBorders>
            <w:shd w:val="clear" w:color="auto" w:fill="E2EFD9"/>
          </w:tcPr>
          <w:p w14:paraId="05C9D117" w14:textId="77EB5179" w:rsidR="00565F8B" w:rsidRDefault="00565F8B" w:rsidP="00565F8B">
            <w:pPr>
              <w:spacing w:line="480" w:lineRule="auto"/>
              <w:jc w:val="center"/>
              <w:rPr>
                <w:rFonts w:ascii="Times New Roman" w:eastAsia="Times New Roman" w:hAnsi="Times New Roman" w:cs="Times New Roman"/>
                <w:color w:val="000000"/>
              </w:rPr>
            </w:pPr>
            <w:r w:rsidRPr="00B64C77">
              <w:t>21.27</w:t>
            </w:r>
          </w:p>
        </w:tc>
      </w:tr>
      <w:tr w:rsidR="00565F8B" w14:paraId="0CA1BB15"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4F8C6413"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w:t>
            </w:r>
          </w:p>
        </w:tc>
        <w:tc>
          <w:tcPr>
            <w:tcW w:w="2616" w:type="dxa"/>
            <w:tcBorders>
              <w:bottom w:val="single" w:sz="8" w:space="0" w:color="A8D08D"/>
              <w:right w:val="single" w:sz="8" w:space="0" w:color="A8D08D"/>
            </w:tcBorders>
            <w:shd w:val="clear" w:color="auto" w:fill="auto"/>
            <w:vAlign w:val="center"/>
          </w:tcPr>
          <w:p w14:paraId="57E81A99"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G</w:t>
            </w:r>
          </w:p>
        </w:tc>
        <w:tc>
          <w:tcPr>
            <w:tcW w:w="4363" w:type="dxa"/>
            <w:tcBorders>
              <w:bottom w:val="single" w:sz="8" w:space="0" w:color="A8D08D"/>
              <w:right w:val="single" w:sz="8" w:space="0" w:color="A8D08D"/>
            </w:tcBorders>
            <w:shd w:val="clear" w:color="auto" w:fill="auto"/>
          </w:tcPr>
          <w:p w14:paraId="7E51366C" w14:textId="64E9F60E" w:rsidR="00565F8B" w:rsidRDefault="00565F8B" w:rsidP="00565F8B">
            <w:pPr>
              <w:spacing w:line="480" w:lineRule="auto"/>
              <w:jc w:val="center"/>
              <w:rPr>
                <w:rFonts w:ascii="Times New Roman" w:eastAsia="Times New Roman" w:hAnsi="Times New Roman" w:cs="Times New Roman"/>
                <w:color w:val="000000"/>
              </w:rPr>
            </w:pPr>
            <w:r w:rsidRPr="00B64C77">
              <w:t>21.35</w:t>
            </w:r>
          </w:p>
        </w:tc>
      </w:tr>
      <w:tr w:rsidR="00565F8B" w14:paraId="1EBF9A24"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3392D332"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2</w:t>
            </w:r>
          </w:p>
        </w:tc>
        <w:tc>
          <w:tcPr>
            <w:tcW w:w="2616" w:type="dxa"/>
            <w:tcBorders>
              <w:bottom w:val="single" w:sz="8" w:space="0" w:color="A8D08D"/>
              <w:right w:val="single" w:sz="8" w:space="0" w:color="A8D08D"/>
            </w:tcBorders>
            <w:shd w:val="clear" w:color="auto" w:fill="E2EFD9"/>
            <w:vAlign w:val="center"/>
          </w:tcPr>
          <w:p w14:paraId="22BCF258"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L</w:t>
            </w:r>
          </w:p>
        </w:tc>
        <w:tc>
          <w:tcPr>
            <w:tcW w:w="4363" w:type="dxa"/>
            <w:tcBorders>
              <w:bottom w:val="single" w:sz="8" w:space="0" w:color="A8D08D"/>
              <w:right w:val="single" w:sz="8" w:space="0" w:color="A8D08D"/>
            </w:tcBorders>
            <w:shd w:val="clear" w:color="auto" w:fill="E2EFD9"/>
          </w:tcPr>
          <w:p w14:paraId="45A9D0E4" w14:textId="2AA065D4" w:rsidR="00565F8B" w:rsidRDefault="00565F8B" w:rsidP="00565F8B">
            <w:pPr>
              <w:spacing w:line="480" w:lineRule="auto"/>
              <w:jc w:val="center"/>
              <w:rPr>
                <w:rFonts w:ascii="Times New Roman" w:eastAsia="Times New Roman" w:hAnsi="Times New Roman" w:cs="Times New Roman"/>
                <w:color w:val="000000"/>
              </w:rPr>
            </w:pPr>
            <w:r w:rsidRPr="00B64C77">
              <w:t>22.31</w:t>
            </w:r>
          </w:p>
        </w:tc>
      </w:tr>
      <w:tr w:rsidR="00565F8B" w14:paraId="264AE53E"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37890C5A"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3</w:t>
            </w:r>
          </w:p>
        </w:tc>
        <w:tc>
          <w:tcPr>
            <w:tcW w:w="2616" w:type="dxa"/>
            <w:tcBorders>
              <w:bottom w:val="single" w:sz="8" w:space="0" w:color="A8D08D"/>
              <w:right w:val="single" w:sz="8" w:space="0" w:color="A8D08D"/>
            </w:tcBorders>
            <w:shd w:val="clear" w:color="auto" w:fill="auto"/>
            <w:vAlign w:val="center"/>
          </w:tcPr>
          <w:p w14:paraId="1FABB828"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C</w:t>
            </w:r>
          </w:p>
        </w:tc>
        <w:tc>
          <w:tcPr>
            <w:tcW w:w="4363" w:type="dxa"/>
            <w:tcBorders>
              <w:bottom w:val="single" w:sz="8" w:space="0" w:color="A8D08D"/>
              <w:right w:val="single" w:sz="8" w:space="0" w:color="A8D08D"/>
            </w:tcBorders>
            <w:shd w:val="clear" w:color="auto" w:fill="auto"/>
          </w:tcPr>
          <w:p w14:paraId="19C499BF" w14:textId="54383A2F" w:rsidR="00565F8B" w:rsidRDefault="00565F8B" w:rsidP="00565F8B">
            <w:pPr>
              <w:spacing w:line="480" w:lineRule="auto"/>
              <w:jc w:val="center"/>
              <w:rPr>
                <w:rFonts w:ascii="Times New Roman" w:eastAsia="Times New Roman" w:hAnsi="Times New Roman" w:cs="Times New Roman"/>
                <w:color w:val="000000"/>
              </w:rPr>
            </w:pPr>
            <w:r w:rsidRPr="00B64C77">
              <w:t>23.79</w:t>
            </w:r>
          </w:p>
        </w:tc>
      </w:tr>
      <w:tr w:rsidR="00565F8B" w14:paraId="40E81349"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22493F7C"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4</w:t>
            </w:r>
          </w:p>
        </w:tc>
        <w:tc>
          <w:tcPr>
            <w:tcW w:w="2616" w:type="dxa"/>
            <w:tcBorders>
              <w:bottom w:val="single" w:sz="8" w:space="0" w:color="A8D08D"/>
              <w:right w:val="single" w:sz="8" w:space="0" w:color="A8D08D"/>
            </w:tcBorders>
            <w:shd w:val="clear" w:color="auto" w:fill="E2EFD9"/>
            <w:vAlign w:val="center"/>
          </w:tcPr>
          <w:p w14:paraId="6F154838"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G &gt; L</w:t>
            </w:r>
          </w:p>
        </w:tc>
        <w:tc>
          <w:tcPr>
            <w:tcW w:w="4363" w:type="dxa"/>
            <w:tcBorders>
              <w:bottom w:val="single" w:sz="8" w:space="0" w:color="A8D08D"/>
              <w:right w:val="single" w:sz="8" w:space="0" w:color="A8D08D"/>
            </w:tcBorders>
            <w:shd w:val="clear" w:color="auto" w:fill="E2EFD9"/>
          </w:tcPr>
          <w:p w14:paraId="1E8073D2" w14:textId="4D5ECA82" w:rsidR="00565F8B" w:rsidRDefault="00565F8B" w:rsidP="00565F8B">
            <w:pPr>
              <w:spacing w:line="480" w:lineRule="auto"/>
              <w:jc w:val="center"/>
              <w:rPr>
                <w:rFonts w:ascii="Times New Roman" w:eastAsia="Times New Roman" w:hAnsi="Times New Roman" w:cs="Times New Roman"/>
                <w:color w:val="000000"/>
              </w:rPr>
            </w:pPr>
            <w:r w:rsidRPr="00B64C77">
              <w:t>21.93</w:t>
            </w:r>
          </w:p>
        </w:tc>
      </w:tr>
      <w:tr w:rsidR="00565F8B" w14:paraId="478B7B02"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2238A2C0"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5</w:t>
            </w:r>
          </w:p>
        </w:tc>
        <w:tc>
          <w:tcPr>
            <w:tcW w:w="2616" w:type="dxa"/>
            <w:tcBorders>
              <w:bottom w:val="single" w:sz="8" w:space="0" w:color="A8D08D"/>
              <w:right w:val="single" w:sz="8" w:space="0" w:color="A8D08D"/>
            </w:tcBorders>
            <w:shd w:val="clear" w:color="auto" w:fill="auto"/>
            <w:vAlign w:val="center"/>
          </w:tcPr>
          <w:p w14:paraId="71C8614F"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L &gt; G</w:t>
            </w:r>
          </w:p>
        </w:tc>
        <w:tc>
          <w:tcPr>
            <w:tcW w:w="4363" w:type="dxa"/>
            <w:tcBorders>
              <w:bottom w:val="single" w:sz="8" w:space="0" w:color="A8D08D"/>
              <w:right w:val="single" w:sz="8" w:space="0" w:color="A8D08D"/>
            </w:tcBorders>
            <w:shd w:val="clear" w:color="auto" w:fill="auto"/>
          </w:tcPr>
          <w:p w14:paraId="2F4A116E" w14:textId="33DB0EC3" w:rsidR="00565F8B" w:rsidRDefault="00565F8B" w:rsidP="00565F8B">
            <w:pPr>
              <w:spacing w:line="480" w:lineRule="auto"/>
              <w:jc w:val="center"/>
              <w:rPr>
                <w:rFonts w:ascii="Times New Roman" w:eastAsia="Times New Roman" w:hAnsi="Times New Roman" w:cs="Times New Roman"/>
                <w:color w:val="000000"/>
              </w:rPr>
            </w:pPr>
            <w:r w:rsidRPr="00B64C77">
              <w:t>22.18</w:t>
            </w:r>
          </w:p>
        </w:tc>
      </w:tr>
      <w:tr w:rsidR="00565F8B" w14:paraId="71A314AF"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4CFAD198"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6</w:t>
            </w:r>
          </w:p>
        </w:tc>
        <w:tc>
          <w:tcPr>
            <w:tcW w:w="2616" w:type="dxa"/>
            <w:tcBorders>
              <w:bottom w:val="single" w:sz="8" w:space="0" w:color="A8D08D"/>
              <w:right w:val="single" w:sz="8" w:space="0" w:color="A8D08D"/>
            </w:tcBorders>
            <w:shd w:val="clear" w:color="auto" w:fill="E2EFD9"/>
            <w:vAlign w:val="center"/>
          </w:tcPr>
          <w:p w14:paraId="4D479434"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G &gt; C</w:t>
            </w:r>
          </w:p>
        </w:tc>
        <w:tc>
          <w:tcPr>
            <w:tcW w:w="4363" w:type="dxa"/>
            <w:tcBorders>
              <w:bottom w:val="single" w:sz="8" w:space="0" w:color="A8D08D"/>
              <w:right w:val="single" w:sz="8" w:space="0" w:color="A8D08D"/>
            </w:tcBorders>
            <w:shd w:val="clear" w:color="auto" w:fill="E2EFD9"/>
          </w:tcPr>
          <w:p w14:paraId="4E0D5C84" w14:textId="183086C0" w:rsidR="00565F8B" w:rsidRDefault="00565F8B" w:rsidP="00565F8B">
            <w:pPr>
              <w:spacing w:line="480" w:lineRule="auto"/>
              <w:jc w:val="center"/>
              <w:rPr>
                <w:rFonts w:ascii="Times New Roman" w:eastAsia="Times New Roman" w:hAnsi="Times New Roman" w:cs="Times New Roman"/>
                <w:color w:val="000000"/>
              </w:rPr>
            </w:pPr>
            <w:r w:rsidRPr="00B64C77">
              <w:t>23.78</w:t>
            </w:r>
          </w:p>
        </w:tc>
      </w:tr>
      <w:tr w:rsidR="00565F8B" w14:paraId="66397828"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185D6A86"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7</w:t>
            </w:r>
          </w:p>
        </w:tc>
        <w:tc>
          <w:tcPr>
            <w:tcW w:w="2616" w:type="dxa"/>
            <w:tcBorders>
              <w:bottom w:val="single" w:sz="8" w:space="0" w:color="A8D08D"/>
              <w:right w:val="single" w:sz="8" w:space="0" w:color="A8D08D"/>
            </w:tcBorders>
            <w:shd w:val="clear" w:color="auto" w:fill="auto"/>
            <w:vAlign w:val="center"/>
          </w:tcPr>
          <w:p w14:paraId="52CC4E5A"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C &gt; G</w:t>
            </w:r>
          </w:p>
        </w:tc>
        <w:tc>
          <w:tcPr>
            <w:tcW w:w="4363" w:type="dxa"/>
            <w:tcBorders>
              <w:bottom w:val="single" w:sz="8" w:space="0" w:color="A8D08D"/>
              <w:right w:val="single" w:sz="8" w:space="0" w:color="A8D08D"/>
            </w:tcBorders>
            <w:shd w:val="clear" w:color="auto" w:fill="auto"/>
          </w:tcPr>
          <w:p w14:paraId="02E6AAF7" w14:textId="6EE10E2F" w:rsidR="00565F8B" w:rsidRDefault="00565F8B" w:rsidP="00565F8B">
            <w:pPr>
              <w:spacing w:line="480" w:lineRule="auto"/>
              <w:jc w:val="center"/>
              <w:rPr>
                <w:rFonts w:ascii="Times New Roman" w:eastAsia="Times New Roman" w:hAnsi="Times New Roman" w:cs="Times New Roman"/>
                <w:color w:val="000000"/>
              </w:rPr>
            </w:pPr>
            <w:r w:rsidRPr="00B64C77">
              <w:t>23.31</w:t>
            </w:r>
          </w:p>
        </w:tc>
      </w:tr>
      <w:tr w:rsidR="00565F8B" w14:paraId="4FC9CB4F"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45C379BD"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8</w:t>
            </w:r>
          </w:p>
        </w:tc>
        <w:tc>
          <w:tcPr>
            <w:tcW w:w="2616" w:type="dxa"/>
            <w:tcBorders>
              <w:bottom w:val="single" w:sz="8" w:space="0" w:color="A8D08D"/>
              <w:right w:val="single" w:sz="8" w:space="0" w:color="A8D08D"/>
            </w:tcBorders>
            <w:shd w:val="clear" w:color="auto" w:fill="E2EFD9"/>
            <w:vAlign w:val="center"/>
          </w:tcPr>
          <w:p w14:paraId="77222505"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L &gt; C</w:t>
            </w:r>
          </w:p>
        </w:tc>
        <w:tc>
          <w:tcPr>
            <w:tcW w:w="4363" w:type="dxa"/>
            <w:tcBorders>
              <w:bottom w:val="single" w:sz="8" w:space="0" w:color="A8D08D"/>
              <w:right w:val="single" w:sz="8" w:space="0" w:color="A8D08D"/>
            </w:tcBorders>
            <w:shd w:val="clear" w:color="auto" w:fill="E2EFD9"/>
          </w:tcPr>
          <w:p w14:paraId="73F31717" w14:textId="11C3C149" w:rsidR="00565F8B" w:rsidRDefault="00565F8B" w:rsidP="00565F8B">
            <w:pPr>
              <w:spacing w:line="480" w:lineRule="auto"/>
              <w:jc w:val="center"/>
              <w:rPr>
                <w:rFonts w:ascii="Times New Roman" w:eastAsia="Times New Roman" w:hAnsi="Times New Roman" w:cs="Times New Roman"/>
                <w:color w:val="000000"/>
              </w:rPr>
            </w:pPr>
            <w:r w:rsidRPr="00B64C77">
              <w:t>23.52</w:t>
            </w:r>
          </w:p>
        </w:tc>
      </w:tr>
      <w:tr w:rsidR="00565F8B" w14:paraId="139CBC94"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B897C94"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9</w:t>
            </w:r>
          </w:p>
        </w:tc>
        <w:tc>
          <w:tcPr>
            <w:tcW w:w="2616" w:type="dxa"/>
            <w:tcBorders>
              <w:bottom w:val="single" w:sz="8" w:space="0" w:color="A8D08D"/>
              <w:right w:val="single" w:sz="8" w:space="0" w:color="A8D08D"/>
            </w:tcBorders>
            <w:shd w:val="clear" w:color="auto" w:fill="auto"/>
            <w:vAlign w:val="center"/>
          </w:tcPr>
          <w:p w14:paraId="347CFC4E"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C &gt; L</w:t>
            </w:r>
          </w:p>
        </w:tc>
        <w:tc>
          <w:tcPr>
            <w:tcW w:w="4363" w:type="dxa"/>
            <w:tcBorders>
              <w:bottom w:val="single" w:sz="8" w:space="0" w:color="A8D08D"/>
              <w:right w:val="single" w:sz="8" w:space="0" w:color="A8D08D"/>
            </w:tcBorders>
            <w:shd w:val="clear" w:color="auto" w:fill="auto"/>
          </w:tcPr>
          <w:p w14:paraId="39E7FB34" w14:textId="6E8F0CC2" w:rsidR="00565F8B" w:rsidRDefault="00565F8B" w:rsidP="00565F8B">
            <w:pPr>
              <w:spacing w:line="480" w:lineRule="auto"/>
              <w:jc w:val="center"/>
              <w:rPr>
                <w:rFonts w:ascii="Times New Roman" w:eastAsia="Times New Roman" w:hAnsi="Times New Roman" w:cs="Times New Roman"/>
                <w:color w:val="000000"/>
              </w:rPr>
            </w:pPr>
            <w:r w:rsidRPr="00B64C77">
              <w:t>22.99</w:t>
            </w:r>
          </w:p>
        </w:tc>
      </w:tr>
      <w:tr w:rsidR="00565F8B" w14:paraId="19497259"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7EFB4690"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10</w:t>
            </w:r>
          </w:p>
        </w:tc>
        <w:tc>
          <w:tcPr>
            <w:tcW w:w="2616" w:type="dxa"/>
            <w:tcBorders>
              <w:bottom w:val="single" w:sz="8" w:space="0" w:color="A8D08D"/>
              <w:right w:val="single" w:sz="8" w:space="0" w:color="A8D08D"/>
            </w:tcBorders>
            <w:shd w:val="clear" w:color="auto" w:fill="E2EFD9"/>
            <w:vAlign w:val="center"/>
          </w:tcPr>
          <w:p w14:paraId="08CF097D"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G &gt; L &gt; C</w:t>
            </w:r>
          </w:p>
        </w:tc>
        <w:tc>
          <w:tcPr>
            <w:tcW w:w="4363" w:type="dxa"/>
            <w:tcBorders>
              <w:bottom w:val="single" w:sz="8" w:space="0" w:color="A8D08D"/>
              <w:right w:val="single" w:sz="8" w:space="0" w:color="A8D08D"/>
            </w:tcBorders>
            <w:shd w:val="clear" w:color="auto" w:fill="E2EFD9"/>
          </w:tcPr>
          <w:p w14:paraId="09ABA79A" w14:textId="16E5F3EC" w:rsidR="00565F8B" w:rsidRDefault="00565F8B" w:rsidP="00565F8B">
            <w:pPr>
              <w:spacing w:line="480" w:lineRule="auto"/>
              <w:jc w:val="center"/>
              <w:rPr>
                <w:rFonts w:ascii="Times New Roman" w:eastAsia="Times New Roman" w:hAnsi="Times New Roman" w:cs="Times New Roman"/>
                <w:color w:val="000000"/>
              </w:rPr>
            </w:pPr>
            <w:r w:rsidRPr="00B64C77">
              <w:t>23.52</w:t>
            </w:r>
          </w:p>
        </w:tc>
      </w:tr>
      <w:tr w:rsidR="00565F8B" w14:paraId="6F335593"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31B48B09"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11</w:t>
            </w:r>
          </w:p>
        </w:tc>
        <w:tc>
          <w:tcPr>
            <w:tcW w:w="2616" w:type="dxa"/>
            <w:tcBorders>
              <w:bottom w:val="single" w:sz="8" w:space="0" w:color="A8D08D"/>
              <w:right w:val="single" w:sz="8" w:space="0" w:color="A8D08D"/>
            </w:tcBorders>
            <w:shd w:val="clear" w:color="auto" w:fill="auto"/>
            <w:vAlign w:val="center"/>
          </w:tcPr>
          <w:p w14:paraId="7646B5C7"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G &gt; C &gt; L</w:t>
            </w:r>
          </w:p>
        </w:tc>
        <w:tc>
          <w:tcPr>
            <w:tcW w:w="4363" w:type="dxa"/>
            <w:tcBorders>
              <w:bottom w:val="single" w:sz="8" w:space="0" w:color="A8D08D"/>
              <w:right w:val="single" w:sz="8" w:space="0" w:color="A8D08D"/>
            </w:tcBorders>
            <w:shd w:val="clear" w:color="auto" w:fill="auto"/>
          </w:tcPr>
          <w:p w14:paraId="11B88783" w14:textId="2C906F6F" w:rsidR="00565F8B" w:rsidRDefault="00565F8B" w:rsidP="00565F8B">
            <w:pPr>
              <w:spacing w:line="480" w:lineRule="auto"/>
              <w:jc w:val="center"/>
              <w:rPr>
                <w:rFonts w:ascii="Times New Roman" w:eastAsia="Times New Roman" w:hAnsi="Times New Roman" w:cs="Times New Roman"/>
                <w:color w:val="000000"/>
              </w:rPr>
            </w:pPr>
            <w:r w:rsidRPr="00B64C77">
              <w:t>23</w:t>
            </w:r>
          </w:p>
        </w:tc>
      </w:tr>
      <w:tr w:rsidR="00565F8B" w14:paraId="74239FB2"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1F66CFF5"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12</w:t>
            </w:r>
          </w:p>
        </w:tc>
        <w:tc>
          <w:tcPr>
            <w:tcW w:w="2616" w:type="dxa"/>
            <w:tcBorders>
              <w:bottom w:val="single" w:sz="8" w:space="0" w:color="A8D08D"/>
              <w:right w:val="single" w:sz="8" w:space="0" w:color="A8D08D"/>
            </w:tcBorders>
            <w:shd w:val="clear" w:color="auto" w:fill="E2EFD9"/>
            <w:vAlign w:val="center"/>
          </w:tcPr>
          <w:p w14:paraId="46449EAE"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L &gt; G &gt; C</w:t>
            </w:r>
          </w:p>
        </w:tc>
        <w:tc>
          <w:tcPr>
            <w:tcW w:w="4363" w:type="dxa"/>
            <w:tcBorders>
              <w:bottom w:val="single" w:sz="8" w:space="0" w:color="A8D08D"/>
              <w:right w:val="single" w:sz="8" w:space="0" w:color="A8D08D"/>
            </w:tcBorders>
            <w:shd w:val="clear" w:color="auto" w:fill="E2EFD9"/>
          </w:tcPr>
          <w:p w14:paraId="51884749" w14:textId="4575C0E6" w:rsidR="00565F8B" w:rsidRDefault="00565F8B" w:rsidP="00565F8B">
            <w:pPr>
              <w:spacing w:line="480" w:lineRule="auto"/>
              <w:jc w:val="center"/>
              <w:rPr>
                <w:rFonts w:ascii="Times New Roman" w:eastAsia="Times New Roman" w:hAnsi="Times New Roman" w:cs="Times New Roman"/>
                <w:color w:val="000000"/>
              </w:rPr>
            </w:pPr>
            <w:r w:rsidRPr="00B64C77">
              <w:t>23.5</w:t>
            </w:r>
          </w:p>
        </w:tc>
      </w:tr>
      <w:tr w:rsidR="00565F8B" w14:paraId="4EAD5BE1"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15B26A40"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13</w:t>
            </w:r>
          </w:p>
        </w:tc>
        <w:tc>
          <w:tcPr>
            <w:tcW w:w="2616" w:type="dxa"/>
            <w:tcBorders>
              <w:bottom w:val="single" w:sz="8" w:space="0" w:color="A8D08D"/>
              <w:right w:val="single" w:sz="8" w:space="0" w:color="A8D08D"/>
            </w:tcBorders>
            <w:shd w:val="clear" w:color="auto" w:fill="auto"/>
            <w:vAlign w:val="center"/>
          </w:tcPr>
          <w:p w14:paraId="78A2D304"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L &gt; C &gt; G</w:t>
            </w:r>
          </w:p>
        </w:tc>
        <w:tc>
          <w:tcPr>
            <w:tcW w:w="4363" w:type="dxa"/>
            <w:tcBorders>
              <w:bottom w:val="single" w:sz="8" w:space="0" w:color="A8D08D"/>
              <w:right w:val="single" w:sz="8" w:space="0" w:color="A8D08D"/>
            </w:tcBorders>
            <w:shd w:val="clear" w:color="auto" w:fill="auto"/>
          </w:tcPr>
          <w:p w14:paraId="19864262" w14:textId="3B382DD6" w:rsidR="00565F8B" w:rsidRDefault="00565F8B" w:rsidP="00565F8B">
            <w:pPr>
              <w:spacing w:line="480" w:lineRule="auto"/>
              <w:jc w:val="center"/>
              <w:rPr>
                <w:rFonts w:ascii="Times New Roman" w:eastAsia="Times New Roman" w:hAnsi="Times New Roman" w:cs="Times New Roman"/>
                <w:color w:val="000000"/>
              </w:rPr>
            </w:pPr>
            <w:r w:rsidRPr="00B64C77">
              <w:t>23.08</w:t>
            </w:r>
          </w:p>
        </w:tc>
      </w:tr>
      <w:tr w:rsidR="00565F8B" w14:paraId="3EC5C1FE"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6BAA9C01"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14</w:t>
            </w:r>
          </w:p>
        </w:tc>
        <w:tc>
          <w:tcPr>
            <w:tcW w:w="2616" w:type="dxa"/>
            <w:tcBorders>
              <w:bottom w:val="single" w:sz="8" w:space="0" w:color="A8D08D"/>
              <w:right w:val="single" w:sz="8" w:space="0" w:color="A8D08D"/>
            </w:tcBorders>
            <w:shd w:val="clear" w:color="auto" w:fill="E2EFD9"/>
            <w:vAlign w:val="center"/>
          </w:tcPr>
          <w:p w14:paraId="0B2FC754"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C &gt; G &gt; L</w:t>
            </w:r>
          </w:p>
        </w:tc>
        <w:tc>
          <w:tcPr>
            <w:tcW w:w="4363" w:type="dxa"/>
            <w:tcBorders>
              <w:bottom w:val="single" w:sz="8" w:space="0" w:color="A8D08D"/>
              <w:right w:val="single" w:sz="8" w:space="0" w:color="A8D08D"/>
            </w:tcBorders>
            <w:shd w:val="clear" w:color="auto" w:fill="E2EFD9"/>
          </w:tcPr>
          <w:p w14:paraId="42FEA9D2" w14:textId="2F54C931" w:rsidR="00565F8B" w:rsidRDefault="00565F8B" w:rsidP="00565F8B">
            <w:pPr>
              <w:spacing w:line="480" w:lineRule="auto"/>
              <w:jc w:val="center"/>
              <w:rPr>
                <w:rFonts w:ascii="Times New Roman" w:eastAsia="Times New Roman" w:hAnsi="Times New Roman" w:cs="Times New Roman"/>
                <w:color w:val="000000"/>
              </w:rPr>
            </w:pPr>
            <w:r w:rsidRPr="00B64C77">
              <w:t>22.3</w:t>
            </w:r>
          </w:p>
        </w:tc>
      </w:tr>
      <w:tr w:rsidR="00565F8B" w14:paraId="3A271425"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43B00BE8"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15</w:t>
            </w:r>
          </w:p>
        </w:tc>
        <w:tc>
          <w:tcPr>
            <w:tcW w:w="2616" w:type="dxa"/>
            <w:tcBorders>
              <w:bottom w:val="single" w:sz="8" w:space="0" w:color="A8D08D"/>
              <w:right w:val="single" w:sz="8" w:space="0" w:color="A8D08D"/>
            </w:tcBorders>
            <w:shd w:val="clear" w:color="auto" w:fill="auto"/>
            <w:vAlign w:val="center"/>
          </w:tcPr>
          <w:p w14:paraId="53C5ACEE"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C &gt; L &gt; G</w:t>
            </w:r>
          </w:p>
        </w:tc>
        <w:tc>
          <w:tcPr>
            <w:tcW w:w="4363" w:type="dxa"/>
            <w:tcBorders>
              <w:bottom w:val="single" w:sz="8" w:space="0" w:color="A8D08D"/>
              <w:right w:val="single" w:sz="8" w:space="0" w:color="A8D08D"/>
            </w:tcBorders>
            <w:shd w:val="clear" w:color="auto" w:fill="auto"/>
          </w:tcPr>
          <w:p w14:paraId="618804A5" w14:textId="286A9241" w:rsidR="00565F8B" w:rsidRDefault="00565F8B" w:rsidP="00565F8B">
            <w:pPr>
              <w:spacing w:line="480" w:lineRule="auto"/>
              <w:jc w:val="center"/>
              <w:rPr>
                <w:rFonts w:ascii="Times New Roman" w:eastAsia="Times New Roman" w:hAnsi="Times New Roman" w:cs="Times New Roman"/>
                <w:color w:val="000000"/>
              </w:rPr>
            </w:pPr>
            <w:r w:rsidRPr="00B64C77">
              <w:t>22.99</w:t>
            </w:r>
          </w:p>
        </w:tc>
      </w:tr>
    </w:tbl>
    <w:p w14:paraId="083C9FFE" w14:textId="77777777" w:rsidR="00355FC1" w:rsidRDefault="00355FC1">
      <w:pPr>
        <w:spacing w:line="480" w:lineRule="auto"/>
        <w:rPr>
          <w:rFonts w:ascii="Times New Roman" w:eastAsia="Times New Roman" w:hAnsi="Times New Roman" w:cs="Times New Roman"/>
          <w:b/>
        </w:rPr>
      </w:pPr>
    </w:p>
    <w:p w14:paraId="18D290DE" w14:textId="77777777" w:rsidR="00355FC1" w:rsidRDefault="006B1440">
      <w:pPr>
        <w:spacing w:line="480" w:lineRule="auto"/>
        <w:rPr>
          <w:rFonts w:ascii="Times New Roman" w:eastAsia="Times New Roman" w:hAnsi="Times New Roman" w:cs="Times New Roman"/>
          <w:b/>
        </w:rPr>
      </w:pPr>
      <w:r>
        <w:br w:type="page"/>
      </w:r>
    </w:p>
    <w:p w14:paraId="610C53F6" w14:textId="77777777" w:rsidR="00355FC1" w:rsidRDefault="006B1440">
      <w:pPr>
        <w:spacing w:line="480" w:lineRule="auto"/>
        <w:rPr>
          <w:rFonts w:ascii="Times New Roman" w:eastAsia="Times New Roman" w:hAnsi="Times New Roman" w:cs="Times New Roman"/>
          <w:b/>
        </w:rPr>
      </w:pPr>
      <w:r>
        <w:rPr>
          <w:rFonts w:ascii="Times New Roman" w:eastAsia="Times New Roman" w:hAnsi="Times New Roman" w:cs="Times New Roman"/>
          <w:b/>
        </w:rPr>
        <w:lastRenderedPageBreak/>
        <w:t>Table S2</w:t>
      </w:r>
      <w:r>
        <w:rPr>
          <w:rFonts w:ascii="Times New Roman" w:eastAsia="Times New Roman" w:hAnsi="Times New Roman" w:cs="Times New Roman"/>
        </w:rPr>
        <w:t>. Country specific results for the 15 scenarios investigated. Numbers represent % of land area of a country selected.</w:t>
      </w:r>
      <w:r>
        <w:rPr>
          <w:rFonts w:ascii="Times New Roman" w:eastAsia="Times New Roman" w:hAnsi="Times New Roman" w:cs="Times New Roman"/>
        </w:rPr>
        <w:br/>
        <w:t xml:space="preserve">(As an example 5 countries included here, full list in csv. N = null, G = governance, L = land use, C = Climate) </w:t>
      </w:r>
      <w:r>
        <w:rPr>
          <w:rFonts w:ascii="Times New Roman" w:eastAsia="Times New Roman" w:hAnsi="Times New Roman" w:cs="Times New Roman"/>
        </w:rPr>
        <w:br/>
      </w:r>
      <w:hyperlink r:id="rId15">
        <w:r>
          <w:rPr>
            <w:rFonts w:ascii="Times New Roman" w:eastAsia="Times New Roman" w:hAnsi="Times New Roman" w:cs="Times New Roman"/>
            <w:color w:val="1155CC"/>
            <w:u w:val="single"/>
          </w:rPr>
          <w:t>https://drive.google.com/file/d/1eD4y4K8XG4nxnRL5fNtiTqzuqfIJ_DfB/view?usp=sharing</w:t>
        </w:r>
      </w:hyperlink>
    </w:p>
    <w:p w14:paraId="30FDF0DD"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r>
    </w:p>
    <w:tbl>
      <w:tblPr>
        <w:tblStyle w:val="ListTable6Colorful"/>
        <w:tblW w:w="9285" w:type="dxa"/>
        <w:tblLayout w:type="fixed"/>
        <w:tblLook w:val="0600" w:firstRow="0" w:lastRow="0" w:firstColumn="0" w:lastColumn="0" w:noHBand="1" w:noVBand="1"/>
      </w:tblPr>
      <w:tblGrid>
        <w:gridCol w:w="1125"/>
        <w:gridCol w:w="1575"/>
        <w:gridCol w:w="2115"/>
        <w:gridCol w:w="1125"/>
        <w:gridCol w:w="1230"/>
        <w:gridCol w:w="2115"/>
      </w:tblGrid>
      <w:tr w:rsidR="007129B2" w:rsidRPr="006E29F8" w14:paraId="5014F49B" w14:textId="77777777" w:rsidTr="00E21627">
        <w:trPr>
          <w:trHeight w:val="144"/>
        </w:trPr>
        <w:tc>
          <w:tcPr>
            <w:tcW w:w="1125" w:type="dxa"/>
          </w:tcPr>
          <w:p w14:paraId="190E28BA"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c>
          <w:tcPr>
            <w:tcW w:w="1575" w:type="dxa"/>
          </w:tcPr>
          <w:p w14:paraId="4F3D2443" w14:textId="41800D93"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Afghanistan</w:t>
            </w:r>
          </w:p>
        </w:tc>
        <w:tc>
          <w:tcPr>
            <w:tcW w:w="2115" w:type="dxa"/>
          </w:tcPr>
          <w:p w14:paraId="77A4FD1F" w14:textId="4C00A894"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Åland</w:t>
            </w:r>
          </w:p>
        </w:tc>
        <w:tc>
          <w:tcPr>
            <w:tcW w:w="1125" w:type="dxa"/>
          </w:tcPr>
          <w:p w14:paraId="0F8F85DA" w14:textId="29E3C573"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Albania</w:t>
            </w:r>
          </w:p>
        </w:tc>
        <w:tc>
          <w:tcPr>
            <w:tcW w:w="1230" w:type="dxa"/>
          </w:tcPr>
          <w:p w14:paraId="100EABC7" w14:textId="6FC7F77D"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Algeria</w:t>
            </w:r>
          </w:p>
        </w:tc>
        <w:tc>
          <w:tcPr>
            <w:tcW w:w="2115" w:type="dxa"/>
          </w:tcPr>
          <w:p w14:paraId="1DE0B1E2" w14:textId="187683E1"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0E56C154" w14:textId="77777777" w:rsidTr="00E21627">
        <w:trPr>
          <w:trHeight w:val="144"/>
        </w:trPr>
        <w:tc>
          <w:tcPr>
            <w:tcW w:w="1125" w:type="dxa"/>
          </w:tcPr>
          <w:p w14:paraId="4EF8BF6A"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N</w:t>
            </w:r>
          </w:p>
        </w:tc>
        <w:tc>
          <w:tcPr>
            <w:tcW w:w="1575" w:type="dxa"/>
          </w:tcPr>
          <w:p w14:paraId="37D42EEF" w14:textId="55512A41"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15.95</w:t>
            </w:r>
          </w:p>
        </w:tc>
        <w:tc>
          <w:tcPr>
            <w:tcW w:w="2115" w:type="dxa"/>
          </w:tcPr>
          <w:p w14:paraId="6219501A" w14:textId="0B08EDDC"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57.14</w:t>
            </w:r>
          </w:p>
        </w:tc>
        <w:tc>
          <w:tcPr>
            <w:tcW w:w="1125" w:type="dxa"/>
          </w:tcPr>
          <w:p w14:paraId="0022E804" w14:textId="5715E2F5"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38.46</w:t>
            </w:r>
          </w:p>
        </w:tc>
        <w:tc>
          <w:tcPr>
            <w:tcW w:w="1230" w:type="dxa"/>
          </w:tcPr>
          <w:p w14:paraId="562B8A83" w14:textId="7ED323E9"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10.62</w:t>
            </w:r>
          </w:p>
        </w:tc>
        <w:tc>
          <w:tcPr>
            <w:tcW w:w="2115" w:type="dxa"/>
          </w:tcPr>
          <w:p w14:paraId="5F6DB21C" w14:textId="15AE12ED"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38AE6E5E" w14:textId="77777777" w:rsidTr="00E21627">
        <w:trPr>
          <w:trHeight w:val="144"/>
        </w:trPr>
        <w:tc>
          <w:tcPr>
            <w:tcW w:w="1125" w:type="dxa"/>
          </w:tcPr>
          <w:p w14:paraId="31436F3C"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G</w:t>
            </w:r>
          </w:p>
        </w:tc>
        <w:tc>
          <w:tcPr>
            <w:tcW w:w="1575" w:type="dxa"/>
          </w:tcPr>
          <w:p w14:paraId="030F21B9" w14:textId="2AEBC833"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14.95</w:t>
            </w:r>
          </w:p>
        </w:tc>
        <w:tc>
          <w:tcPr>
            <w:tcW w:w="2115" w:type="dxa"/>
          </w:tcPr>
          <w:p w14:paraId="768D7046" w14:textId="7867E892"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85.71</w:t>
            </w:r>
          </w:p>
        </w:tc>
        <w:tc>
          <w:tcPr>
            <w:tcW w:w="1125" w:type="dxa"/>
          </w:tcPr>
          <w:p w14:paraId="2B1924DF" w14:textId="7983FE08"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35.66</w:t>
            </w:r>
          </w:p>
        </w:tc>
        <w:tc>
          <w:tcPr>
            <w:tcW w:w="1230" w:type="dxa"/>
          </w:tcPr>
          <w:p w14:paraId="7EA837BB" w14:textId="67A09CBE"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7.71</w:t>
            </w:r>
          </w:p>
        </w:tc>
        <w:tc>
          <w:tcPr>
            <w:tcW w:w="2115" w:type="dxa"/>
          </w:tcPr>
          <w:p w14:paraId="166EEE08" w14:textId="5218CCD0"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7EB88707" w14:textId="77777777" w:rsidTr="00E21627">
        <w:trPr>
          <w:trHeight w:val="144"/>
        </w:trPr>
        <w:tc>
          <w:tcPr>
            <w:tcW w:w="1125" w:type="dxa"/>
          </w:tcPr>
          <w:p w14:paraId="16CCCE3D"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L</w:t>
            </w:r>
          </w:p>
        </w:tc>
        <w:tc>
          <w:tcPr>
            <w:tcW w:w="1575" w:type="dxa"/>
          </w:tcPr>
          <w:p w14:paraId="4A10B594" w14:textId="7252370C"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17.03</w:t>
            </w:r>
          </w:p>
        </w:tc>
        <w:tc>
          <w:tcPr>
            <w:tcW w:w="2115" w:type="dxa"/>
          </w:tcPr>
          <w:p w14:paraId="7E12CA2D" w14:textId="1C01BE61"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85.71</w:t>
            </w:r>
          </w:p>
        </w:tc>
        <w:tc>
          <w:tcPr>
            <w:tcW w:w="1125" w:type="dxa"/>
          </w:tcPr>
          <w:p w14:paraId="31E31144" w14:textId="0B95AA3F"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43.71</w:t>
            </w:r>
          </w:p>
        </w:tc>
        <w:tc>
          <w:tcPr>
            <w:tcW w:w="1230" w:type="dxa"/>
          </w:tcPr>
          <w:p w14:paraId="6F1A2D59" w14:textId="27AAB929"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10.32</w:t>
            </w:r>
          </w:p>
        </w:tc>
        <w:tc>
          <w:tcPr>
            <w:tcW w:w="2115" w:type="dxa"/>
          </w:tcPr>
          <w:p w14:paraId="5A4AB2C1" w14:textId="1C7622AE"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1DE49AB3" w14:textId="77777777" w:rsidTr="00E21627">
        <w:trPr>
          <w:trHeight w:val="144"/>
        </w:trPr>
        <w:tc>
          <w:tcPr>
            <w:tcW w:w="1125" w:type="dxa"/>
          </w:tcPr>
          <w:p w14:paraId="08210D7C"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C</w:t>
            </w:r>
          </w:p>
        </w:tc>
        <w:tc>
          <w:tcPr>
            <w:tcW w:w="1575" w:type="dxa"/>
          </w:tcPr>
          <w:p w14:paraId="770EFDEC" w14:textId="73E5E435"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19.25</w:t>
            </w:r>
          </w:p>
        </w:tc>
        <w:tc>
          <w:tcPr>
            <w:tcW w:w="2115" w:type="dxa"/>
          </w:tcPr>
          <w:p w14:paraId="15304990" w14:textId="5F8DEB1E"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57.14</w:t>
            </w:r>
          </w:p>
        </w:tc>
        <w:tc>
          <w:tcPr>
            <w:tcW w:w="1125" w:type="dxa"/>
          </w:tcPr>
          <w:p w14:paraId="7882D27B" w14:textId="28721CCE"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46.15</w:t>
            </w:r>
          </w:p>
        </w:tc>
        <w:tc>
          <w:tcPr>
            <w:tcW w:w="1230" w:type="dxa"/>
          </w:tcPr>
          <w:p w14:paraId="4DD1A93A" w14:textId="57A0206E"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13.69</w:t>
            </w:r>
          </w:p>
        </w:tc>
        <w:tc>
          <w:tcPr>
            <w:tcW w:w="2115" w:type="dxa"/>
          </w:tcPr>
          <w:p w14:paraId="7F55E950" w14:textId="7B1D1BE3"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3E0B1056" w14:textId="77777777" w:rsidTr="00E21627">
        <w:trPr>
          <w:trHeight w:val="144"/>
        </w:trPr>
        <w:tc>
          <w:tcPr>
            <w:tcW w:w="1125" w:type="dxa"/>
          </w:tcPr>
          <w:p w14:paraId="660F8996"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GL</w:t>
            </w:r>
          </w:p>
        </w:tc>
        <w:tc>
          <w:tcPr>
            <w:tcW w:w="1575" w:type="dxa"/>
          </w:tcPr>
          <w:p w14:paraId="7D1E210C" w14:textId="347FA2FF"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15.87</w:t>
            </w:r>
          </w:p>
        </w:tc>
        <w:tc>
          <w:tcPr>
            <w:tcW w:w="2115" w:type="dxa"/>
          </w:tcPr>
          <w:p w14:paraId="07E6B63C" w14:textId="6320ED60"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85.71</w:t>
            </w:r>
          </w:p>
        </w:tc>
        <w:tc>
          <w:tcPr>
            <w:tcW w:w="1125" w:type="dxa"/>
          </w:tcPr>
          <w:p w14:paraId="38E9CC6D" w14:textId="7AAA86E4"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37.41</w:t>
            </w:r>
          </w:p>
        </w:tc>
        <w:tc>
          <w:tcPr>
            <w:tcW w:w="1230" w:type="dxa"/>
          </w:tcPr>
          <w:p w14:paraId="7C544703" w14:textId="2BE233EB"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8.94</w:t>
            </w:r>
          </w:p>
        </w:tc>
        <w:tc>
          <w:tcPr>
            <w:tcW w:w="2115" w:type="dxa"/>
          </w:tcPr>
          <w:p w14:paraId="483540FD" w14:textId="26C3D9E3"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3949373D" w14:textId="77777777" w:rsidTr="00E21627">
        <w:trPr>
          <w:trHeight w:val="144"/>
        </w:trPr>
        <w:tc>
          <w:tcPr>
            <w:tcW w:w="1125" w:type="dxa"/>
          </w:tcPr>
          <w:p w14:paraId="497E98B2"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LG</w:t>
            </w:r>
          </w:p>
        </w:tc>
        <w:tc>
          <w:tcPr>
            <w:tcW w:w="1575" w:type="dxa"/>
          </w:tcPr>
          <w:p w14:paraId="18B4BC42" w14:textId="1D74F6C2"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16.55</w:t>
            </w:r>
          </w:p>
        </w:tc>
        <w:tc>
          <w:tcPr>
            <w:tcW w:w="2115" w:type="dxa"/>
          </w:tcPr>
          <w:p w14:paraId="68A6F06A" w14:textId="35C662FF"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100</w:t>
            </w:r>
          </w:p>
        </w:tc>
        <w:tc>
          <w:tcPr>
            <w:tcW w:w="1125" w:type="dxa"/>
          </w:tcPr>
          <w:p w14:paraId="6761F470" w14:textId="5D6B248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38.11</w:t>
            </w:r>
          </w:p>
        </w:tc>
        <w:tc>
          <w:tcPr>
            <w:tcW w:w="1230" w:type="dxa"/>
          </w:tcPr>
          <w:p w14:paraId="33EB560A" w14:textId="2E51329A"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11.59</w:t>
            </w:r>
          </w:p>
        </w:tc>
        <w:tc>
          <w:tcPr>
            <w:tcW w:w="2115" w:type="dxa"/>
          </w:tcPr>
          <w:p w14:paraId="66507FF1" w14:textId="428AAE35"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34A74301" w14:textId="77777777" w:rsidTr="00E21627">
        <w:trPr>
          <w:trHeight w:val="144"/>
        </w:trPr>
        <w:tc>
          <w:tcPr>
            <w:tcW w:w="1125" w:type="dxa"/>
          </w:tcPr>
          <w:p w14:paraId="48D8EE36"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GC</w:t>
            </w:r>
          </w:p>
        </w:tc>
        <w:tc>
          <w:tcPr>
            <w:tcW w:w="1575" w:type="dxa"/>
          </w:tcPr>
          <w:p w14:paraId="4537594B" w14:textId="684FDFDD"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19.3</w:t>
            </w:r>
          </w:p>
        </w:tc>
        <w:tc>
          <w:tcPr>
            <w:tcW w:w="2115" w:type="dxa"/>
          </w:tcPr>
          <w:p w14:paraId="77697D9E" w14:textId="113D9AA4"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57.14</w:t>
            </w:r>
          </w:p>
        </w:tc>
        <w:tc>
          <w:tcPr>
            <w:tcW w:w="1125" w:type="dxa"/>
          </w:tcPr>
          <w:p w14:paraId="2504FB67" w14:textId="68B27116"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46.5</w:t>
            </w:r>
          </w:p>
        </w:tc>
        <w:tc>
          <w:tcPr>
            <w:tcW w:w="1230" w:type="dxa"/>
          </w:tcPr>
          <w:p w14:paraId="4B2D7290" w14:textId="18434DB5"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13.71</w:t>
            </w:r>
          </w:p>
        </w:tc>
        <w:tc>
          <w:tcPr>
            <w:tcW w:w="2115" w:type="dxa"/>
          </w:tcPr>
          <w:p w14:paraId="2990D77B" w14:textId="5D4A11CD"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4BCE88D9" w14:textId="77777777" w:rsidTr="00E21627">
        <w:trPr>
          <w:trHeight w:val="144"/>
        </w:trPr>
        <w:tc>
          <w:tcPr>
            <w:tcW w:w="1125" w:type="dxa"/>
          </w:tcPr>
          <w:p w14:paraId="0FC2557B"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CG</w:t>
            </w:r>
          </w:p>
        </w:tc>
        <w:tc>
          <w:tcPr>
            <w:tcW w:w="1575" w:type="dxa"/>
          </w:tcPr>
          <w:p w14:paraId="2D561A8A" w14:textId="112E0981"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17.89</w:t>
            </w:r>
          </w:p>
        </w:tc>
        <w:tc>
          <w:tcPr>
            <w:tcW w:w="2115" w:type="dxa"/>
          </w:tcPr>
          <w:p w14:paraId="5B44E537" w14:textId="6B65A9DB"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71.43</w:t>
            </w:r>
          </w:p>
        </w:tc>
        <w:tc>
          <w:tcPr>
            <w:tcW w:w="1125" w:type="dxa"/>
          </w:tcPr>
          <w:p w14:paraId="7D1A5AF3" w14:textId="3E0178E2"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39.16</w:t>
            </w:r>
          </w:p>
        </w:tc>
        <w:tc>
          <w:tcPr>
            <w:tcW w:w="1230" w:type="dxa"/>
          </w:tcPr>
          <w:p w14:paraId="772012A9" w14:textId="356095C0"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12.74</w:t>
            </w:r>
          </w:p>
        </w:tc>
        <w:tc>
          <w:tcPr>
            <w:tcW w:w="2115" w:type="dxa"/>
          </w:tcPr>
          <w:p w14:paraId="2478DD4D" w14:textId="7D99CA8C"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53D44F61" w14:textId="77777777" w:rsidTr="00E21627">
        <w:trPr>
          <w:trHeight w:val="144"/>
        </w:trPr>
        <w:tc>
          <w:tcPr>
            <w:tcW w:w="1125" w:type="dxa"/>
          </w:tcPr>
          <w:p w14:paraId="4D64B74F"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LC</w:t>
            </w:r>
          </w:p>
        </w:tc>
        <w:tc>
          <w:tcPr>
            <w:tcW w:w="1575" w:type="dxa"/>
          </w:tcPr>
          <w:p w14:paraId="2BD940AB" w14:textId="09E5C4B1"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17.8</w:t>
            </w:r>
          </w:p>
        </w:tc>
        <w:tc>
          <w:tcPr>
            <w:tcW w:w="2115" w:type="dxa"/>
          </w:tcPr>
          <w:p w14:paraId="4892BA56" w14:textId="70D27C3E"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71.43</w:t>
            </w:r>
          </w:p>
        </w:tc>
        <w:tc>
          <w:tcPr>
            <w:tcW w:w="1125" w:type="dxa"/>
          </w:tcPr>
          <w:p w14:paraId="40034365" w14:textId="3EF61BF0"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44.06</w:t>
            </w:r>
          </w:p>
        </w:tc>
        <w:tc>
          <w:tcPr>
            <w:tcW w:w="1230" w:type="dxa"/>
          </w:tcPr>
          <w:p w14:paraId="583D3E79" w14:textId="7FA9AD58"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13.07</w:t>
            </w:r>
          </w:p>
        </w:tc>
        <w:tc>
          <w:tcPr>
            <w:tcW w:w="2115" w:type="dxa"/>
          </w:tcPr>
          <w:p w14:paraId="40929E6B" w14:textId="0FFC5E5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563D6C7E" w14:textId="77777777" w:rsidTr="00E21627">
        <w:trPr>
          <w:trHeight w:val="144"/>
        </w:trPr>
        <w:tc>
          <w:tcPr>
            <w:tcW w:w="1125" w:type="dxa"/>
          </w:tcPr>
          <w:p w14:paraId="12F61448"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CL</w:t>
            </w:r>
          </w:p>
        </w:tc>
        <w:tc>
          <w:tcPr>
            <w:tcW w:w="1575" w:type="dxa"/>
          </w:tcPr>
          <w:p w14:paraId="0574D20C" w14:textId="681C431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19.52</w:t>
            </w:r>
          </w:p>
        </w:tc>
        <w:tc>
          <w:tcPr>
            <w:tcW w:w="2115" w:type="dxa"/>
          </w:tcPr>
          <w:p w14:paraId="6DAAB933" w14:textId="75C411C1"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57.14</w:t>
            </w:r>
          </w:p>
        </w:tc>
        <w:tc>
          <w:tcPr>
            <w:tcW w:w="1125" w:type="dxa"/>
          </w:tcPr>
          <w:p w14:paraId="498FC520" w14:textId="15DA8CA1"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40.56</w:t>
            </w:r>
          </w:p>
        </w:tc>
        <w:tc>
          <w:tcPr>
            <w:tcW w:w="1230" w:type="dxa"/>
          </w:tcPr>
          <w:p w14:paraId="2B8A302C" w14:textId="68B53BE9"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13.36</w:t>
            </w:r>
          </w:p>
        </w:tc>
        <w:tc>
          <w:tcPr>
            <w:tcW w:w="2115" w:type="dxa"/>
          </w:tcPr>
          <w:p w14:paraId="6F66CFC3" w14:textId="5FBBDE49"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67471CDF" w14:textId="77777777" w:rsidTr="00E21627">
        <w:trPr>
          <w:trHeight w:val="144"/>
        </w:trPr>
        <w:tc>
          <w:tcPr>
            <w:tcW w:w="1125" w:type="dxa"/>
          </w:tcPr>
          <w:p w14:paraId="0D77F2F8"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GLC</w:t>
            </w:r>
          </w:p>
        </w:tc>
        <w:tc>
          <w:tcPr>
            <w:tcW w:w="1575" w:type="dxa"/>
          </w:tcPr>
          <w:p w14:paraId="4DB0DBBA" w14:textId="206528EB"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17.8</w:t>
            </w:r>
          </w:p>
        </w:tc>
        <w:tc>
          <w:tcPr>
            <w:tcW w:w="2115" w:type="dxa"/>
          </w:tcPr>
          <w:p w14:paraId="14EA3AED" w14:textId="1319C8E6"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57.14</w:t>
            </w:r>
          </w:p>
        </w:tc>
        <w:tc>
          <w:tcPr>
            <w:tcW w:w="1125" w:type="dxa"/>
          </w:tcPr>
          <w:p w14:paraId="78E34D18" w14:textId="3A4DB90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43.71</w:t>
            </w:r>
          </w:p>
        </w:tc>
        <w:tc>
          <w:tcPr>
            <w:tcW w:w="1230" w:type="dxa"/>
          </w:tcPr>
          <w:p w14:paraId="431177FF" w14:textId="2FD305AC"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13.15</w:t>
            </w:r>
          </w:p>
        </w:tc>
        <w:tc>
          <w:tcPr>
            <w:tcW w:w="2115" w:type="dxa"/>
          </w:tcPr>
          <w:p w14:paraId="1035493B" w14:textId="454B7694"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3FC53E37" w14:textId="77777777" w:rsidTr="00E21627">
        <w:trPr>
          <w:trHeight w:val="144"/>
        </w:trPr>
        <w:tc>
          <w:tcPr>
            <w:tcW w:w="1125" w:type="dxa"/>
          </w:tcPr>
          <w:p w14:paraId="2E2B78F2"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GCL</w:t>
            </w:r>
          </w:p>
        </w:tc>
        <w:tc>
          <w:tcPr>
            <w:tcW w:w="1575" w:type="dxa"/>
          </w:tcPr>
          <w:p w14:paraId="54CB9EE6" w14:textId="418A0524"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19.44</w:t>
            </w:r>
          </w:p>
        </w:tc>
        <w:tc>
          <w:tcPr>
            <w:tcW w:w="2115" w:type="dxa"/>
          </w:tcPr>
          <w:p w14:paraId="229BC63B" w14:textId="3CAEB50F"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57.14</w:t>
            </w:r>
          </w:p>
        </w:tc>
        <w:tc>
          <w:tcPr>
            <w:tcW w:w="1125" w:type="dxa"/>
          </w:tcPr>
          <w:p w14:paraId="4D1095C2" w14:textId="5A2B0E23"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41.96</w:t>
            </w:r>
          </w:p>
        </w:tc>
        <w:tc>
          <w:tcPr>
            <w:tcW w:w="1230" w:type="dxa"/>
          </w:tcPr>
          <w:p w14:paraId="104E0287" w14:textId="2B4B6283"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13.38</w:t>
            </w:r>
          </w:p>
        </w:tc>
        <w:tc>
          <w:tcPr>
            <w:tcW w:w="2115" w:type="dxa"/>
          </w:tcPr>
          <w:p w14:paraId="1BC3C0B9" w14:textId="7B10E05B"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68BAE8C4" w14:textId="77777777" w:rsidTr="00E21627">
        <w:trPr>
          <w:trHeight w:val="144"/>
        </w:trPr>
        <w:tc>
          <w:tcPr>
            <w:tcW w:w="1125" w:type="dxa"/>
          </w:tcPr>
          <w:p w14:paraId="0CF0A8FD"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LGC</w:t>
            </w:r>
          </w:p>
        </w:tc>
        <w:tc>
          <w:tcPr>
            <w:tcW w:w="1575" w:type="dxa"/>
          </w:tcPr>
          <w:p w14:paraId="078F9FB2" w14:textId="0AAD7A89"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17.81</w:t>
            </w:r>
          </w:p>
        </w:tc>
        <w:tc>
          <w:tcPr>
            <w:tcW w:w="2115" w:type="dxa"/>
          </w:tcPr>
          <w:p w14:paraId="2BEE2278" w14:textId="5F73C418"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57.14</w:t>
            </w:r>
          </w:p>
        </w:tc>
        <w:tc>
          <w:tcPr>
            <w:tcW w:w="1125" w:type="dxa"/>
          </w:tcPr>
          <w:p w14:paraId="69AD0EE9" w14:textId="07138874"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44.06</w:t>
            </w:r>
          </w:p>
        </w:tc>
        <w:tc>
          <w:tcPr>
            <w:tcW w:w="1230" w:type="dxa"/>
          </w:tcPr>
          <w:p w14:paraId="2F21FF20" w14:textId="5C2D7C3E"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13.05</w:t>
            </w:r>
          </w:p>
        </w:tc>
        <w:tc>
          <w:tcPr>
            <w:tcW w:w="2115" w:type="dxa"/>
          </w:tcPr>
          <w:p w14:paraId="4645397A" w14:textId="517C0608"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268D37B3" w14:textId="77777777" w:rsidTr="00E21627">
        <w:trPr>
          <w:trHeight w:val="144"/>
        </w:trPr>
        <w:tc>
          <w:tcPr>
            <w:tcW w:w="1125" w:type="dxa"/>
          </w:tcPr>
          <w:p w14:paraId="6580932C"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LCG</w:t>
            </w:r>
          </w:p>
        </w:tc>
        <w:tc>
          <w:tcPr>
            <w:tcW w:w="1575" w:type="dxa"/>
          </w:tcPr>
          <w:p w14:paraId="109AF560" w14:textId="380A400E"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16.58</w:t>
            </w:r>
          </w:p>
        </w:tc>
        <w:tc>
          <w:tcPr>
            <w:tcW w:w="2115" w:type="dxa"/>
          </w:tcPr>
          <w:p w14:paraId="23C4170E" w14:textId="789182DF"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85.71</w:t>
            </w:r>
          </w:p>
        </w:tc>
        <w:tc>
          <w:tcPr>
            <w:tcW w:w="1125" w:type="dxa"/>
          </w:tcPr>
          <w:p w14:paraId="34B529E3" w14:textId="71949D2D"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38.11</w:t>
            </w:r>
          </w:p>
        </w:tc>
        <w:tc>
          <w:tcPr>
            <w:tcW w:w="1230" w:type="dxa"/>
          </w:tcPr>
          <w:p w14:paraId="2514ACFA" w14:textId="66F7F67E"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12.36</w:t>
            </w:r>
          </w:p>
        </w:tc>
        <w:tc>
          <w:tcPr>
            <w:tcW w:w="2115" w:type="dxa"/>
          </w:tcPr>
          <w:p w14:paraId="253CBF8D" w14:textId="1E004E3B"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1C361318" w14:textId="77777777" w:rsidTr="00E21627">
        <w:trPr>
          <w:trHeight w:val="144"/>
        </w:trPr>
        <w:tc>
          <w:tcPr>
            <w:tcW w:w="1125" w:type="dxa"/>
          </w:tcPr>
          <w:p w14:paraId="129E9FB4"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CGL</w:t>
            </w:r>
          </w:p>
        </w:tc>
        <w:tc>
          <w:tcPr>
            <w:tcW w:w="1575" w:type="dxa"/>
          </w:tcPr>
          <w:p w14:paraId="6A616F6A" w14:textId="236737E9"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17.52</w:t>
            </w:r>
          </w:p>
        </w:tc>
        <w:tc>
          <w:tcPr>
            <w:tcW w:w="2115" w:type="dxa"/>
          </w:tcPr>
          <w:p w14:paraId="36FC2A19" w14:textId="1731B805"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85.71</w:t>
            </w:r>
          </w:p>
        </w:tc>
        <w:tc>
          <w:tcPr>
            <w:tcW w:w="1125" w:type="dxa"/>
          </w:tcPr>
          <w:p w14:paraId="02E7CCD7" w14:textId="237DB06F"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43.36</w:t>
            </w:r>
          </w:p>
        </w:tc>
        <w:tc>
          <w:tcPr>
            <w:tcW w:w="1230" w:type="dxa"/>
          </w:tcPr>
          <w:p w14:paraId="11A9F9B9" w14:textId="4AEABA4C"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12.4</w:t>
            </w:r>
          </w:p>
        </w:tc>
        <w:tc>
          <w:tcPr>
            <w:tcW w:w="2115" w:type="dxa"/>
          </w:tcPr>
          <w:p w14:paraId="40DDE8BB" w14:textId="0CC5E170"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0CC11BE0" w14:textId="77777777" w:rsidTr="00E21627">
        <w:trPr>
          <w:trHeight w:val="144"/>
        </w:trPr>
        <w:tc>
          <w:tcPr>
            <w:tcW w:w="1125" w:type="dxa"/>
          </w:tcPr>
          <w:p w14:paraId="61874C4B"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CLG</w:t>
            </w:r>
          </w:p>
        </w:tc>
        <w:tc>
          <w:tcPr>
            <w:tcW w:w="1575" w:type="dxa"/>
          </w:tcPr>
          <w:p w14:paraId="1E86CB84" w14:textId="6DE3541B"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19.52</w:t>
            </w:r>
          </w:p>
        </w:tc>
        <w:tc>
          <w:tcPr>
            <w:tcW w:w="2115" w:type="dxa"/>
          </w:tcPr>
          <w:p w14:paraId="343A3A81" w14:textId="3C99821A"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57.14</w:t>
            </w:r>
          </w:p>
        </w:tc>
        <w:tc>
          <w:tcPr>
            <w:tcW w:w="1125" w:type="dxa"/>
          </w:tcPr>
          <w:p w14:paraId="38E33F81" w14:textId="52B22695"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40.56</w:t>
            </w:r>
          </w:p>
        </w:tc>
        <w:tc>
          <w:tcPr>
            <w:tcW w:w="1230" w:type="dxa"/>
          </w:tcPr>
          <w:p w14:paraId="01080D23" w14:textId="7C44D9E5"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13.36</w:t>
            </w:r>
          </w:p>
        </w:tc>
        <w:tc>
          <w:tcPr>
            <w:tcW w:w="2115" w:type="dxa"/>
          </w:tcPr>
          <w:p w14:paraId="2CEC9FF4" w14:textId="1E663B6A"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bl>
    <w:p w14:paraId="729A6A46" w14:textId="77777777" w:rsidR="00E21627" w:rsidRDefault="00E21627">
      <w:pPr>
        <w:spacing w:line="480" w:lineRule="auto"/>
        <w:rPr>
          <w:rFonts w:ascii="Times New Roman" w:eastAsia="Times New Roman" w:hAnsi="Times New Roman" w:cs="Times New Roman"/>
          <w:b/>
        </w:rPr>
      </w:pPr>
    </w:p>
    <w:p w14:paraId="7FF184A6" w14:textId="77777777" w:rsidR="00E21627" w:rsidRDefault="00E21627">
      <w:pPr>
        <w:rPr>
          <w:rFonts w:ascii="Times New Roman" w:eastAsia="Times New Roman" w:hAnsi="Times New Roman" w:cs="Times New Roman"/>
          <w:b/>
        </w:rPr>
      </w:pPr>
      <w:r>
        <w:rPr>
          <w:rFonts w:ascii="Times New Roman" w:eastAsia="Times New Roman" w:hAnsi="Times New Roman" w:cs="Times New Roman"/>
          <w:b/>
        </w:rPr>
        <w:br w:type="page"/>
      </w:r>
    </w:p>
    <w:p w14:paraId="5A071588" w14:textId="28EBFA64"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b/>
        </w:rPr>
        <w:lastRenderedPageBreak/>
        <w:t>Table S3. Governance risk score table (see csv)</w:t>
      </w:r>
      <w:r>
        <w:rPr>
          <w:rFonts w:ascii="Times New Roman" w:eastAsia="Times New Roman" w:hAnsi="Times New Roman" w:cs="Times New Roman"/>
          <w:b/>
        </w:rPr>
        <w:br/>
      </w:r>
      <w:hyperlink r:id="rId16">
        <w:r>
          <w:rPr>
            <w:rFonts w:ascii="Times New Roman" w:eastAsia="Times New Roman" w:hAnsi="Times New Roman" w:cs="Times New Roman"/>
            <w:color w:val="1155CC"/>
            <w:u w:val="single"/>
          </w:rPr>
          <w:t>https://drive.google.com/file/d/1g_LePBfCbphXzTiCOXCzQtNLSSYoV6me/view?usp=sharing</w:t>
        </w:r>
      </w:hyperlink>
      <w:r>
        <w:br w:type="page"/>
      </w:r>
    </w:p>
    <w:p w14:paraId="5CD1E097" w14:textId="77777777" w:rsidR="00355FC1" w:rsidRDefault="006B1440">
      <w:pPr>
        <w:spacing w:line="480" w:lineRule="auto"/>
        <w:rPr>
          <w:rFonts w:ascii="Times New Roman" w:eastAsia="Times New Roman" w:hAnsi="Times New Roman" w:cs="Times New Roman"/>
          <w:b/>
        </w:rPr>
      </w:pPr>
      <w:r>
        <w:rPr>
          <w:rFonts w:ascii="Times New Roman" w:eastAsia="Times New Roman" w:hAnsi="Times New Roman" w:cs="Times New Roman"/>
          <w:b/>
        </w:rPr>
        <w:lastRenderedPageBreak/>
        <w:t>Table S4.</w:t>
      </w:r>
    </w:p>
    <w:tbl>
      <w:tblPr>
        <w:tblStyle w:val="a1"/>
        <w:tblW w:w="93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000" w:firstRow="0" w:lastRow="0" w:firstColumn="0" w:lastColumn="0" w:noHBand="0" w:noVBand="0"/>
      </w:tblPr>
      <w:tblGrid>
        <w:gridCol w:w="2244"/>
        <w:gridCol w:w="7106"/>
      </w:tblGrid>
      <w:tr w:rsidR="00355FC1" w14:paraId="671A2267"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7AA1E70E" w14:textId="77777777" w:rsidR="00355FC1" w:rsidRDefault="006B1440">
            <w:pPr>
              <w:spacing w:after="120" w:line="480" w:lineRule="auto"/>
              <w:rPr>
                <w:rFonts w:ascii="Times New Roman" w:eastAsia="Times New Roman" w:hAnsi="Times New Roman" w:cs="Times New Roman"/>
                <w:b/>
              </w:rPr>
            </w:pPr>
            <w:r>
              <w:rPr>
                <w:rFonts w:ascii="Times New Roman" w:eastAsia="Times New Roman" w:hAnsi="Times New Roman" w:cs="Times New Roman"/>
                <w:b/>
              </w:rPr>
              <w:t>Indicator</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3029FB00" w14:textId="77777777" w:rsidR="00355FC1" w:rsidRDefault="006B1440">
            <w:pPr>
              <w:spacing w:after="120" w:line="480" w:lineRule="auto"/>
              <w:rPr>
                <w:rFonts w:ascii="Times New Roman" w:eastAsia="Times New Roman" w:hAnsi="Times New Roman" w:cs="Times New Roman"/>
                <w:b/>
              </w:rPr>
            </w:pPr>
            <w:r>
              <w:rPr>
                <w:rFonts w:ascii="Times New Roman" w:eastAsia="Times New Roman" w:hAnsi="Times New Roman" w:cs="Times New Roman"/>
                <w:b/>
              </w:rPr>
              <w:t>Definition</w:t>
            </w:r>
          </w:p>
          <w:p w14:paraId="558EECAA"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Source: World Bank, 2020 (</w:t>
            </w:r>
            <w:hyperlink r:id="rId17">
              <w:r>
                <w:rPr>
                  <w:rFonts w:ascii="Times New Roman" w:eastAsia="Times New Roman" w:hAnsi="Times New Roman" w:cs="Times New Roman"/>
                  <w:color w:val="0000FF"/>
                  <w:u w:val="single"/>
                </w:rPr>
                <w:t>https://datacatalog.worldbank.org/dataset/worldwide-governance-indicators</w:t>
              </w:r>
            </w:hyperlink>
            <w:r>
              <w:rPr>
                <w:rFonts w:ascii="Times New Roman" w:eastAsia="Times New Roman" w:hAnsi="Times New Roman" w:cs="Times New Roman"/>
              </w:rPr>
              <w:t>)</w:t>
            </w:r>
          </w:p>
        </w:tc>
      </w:tr>
      <w:tr w:rsidR="00355FC1" w14:paraId="78CCB47B"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70A6B1CA"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Voice and accountability</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45FF938F"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“Voice and accountability captures perceptions of the extent to which a country's citizens are able to participate in selecting their government, as well as freedom of expression, freedom of association, and a free media.”</w:t>
            </w:r>
          </w:p>
        </w:tc>
      </w:tr>
      <w:tr w:rsidR="00355FC1" w14:paraId="1DE604B3"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6034C339"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Political stability and absence of violence</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63325B50"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“Political Stability and Absence of Violence/Terrorism measures perceptions of the likelihood of political instability and/or politically-motivated violence, including terrorism.”</w:t>
            </w:r>
          </w:p>
        </w:tc>
      </w:tr>
      <w:tr w:rsidR="00355FC1" w14:paraId="2430F473"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1C4F0B70"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Government effectiveness</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1F769B4F"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“Government effectiveness captures perceptions of the quality of public services, the quality of the civil service and the degree of its independence from political pressures, the quality of policy formulation and implementation, and the credibility of the government's commitment to such policies.”</w:t>
            </w:r>
          </w:p>
        </w:tc>
      </w:tr>
      <w:tr w:rsidR="00355FC1" w14:paraId="0165AB4A"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051EB5F3"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Regulatory quality</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0636DA69"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“Regulatory quality captures perceptions of the ability of the government to formulate and implement sound policies and regulations that permit and promote private sector development.”</w:t>
            </w:r>
          </w:p>
        </w:tc>
      </w:tr>
      <w:tr w:rsidR="00355FC1" w14:paraId="16EF115E"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3468F1C0"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Rule of law</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390F319C"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 xml:space="preserve">“Rule of law captures perceptions of the extent to which agents have confidence in and abide by the rules of society, and in particular the </w:t>
            </w:r>
            <w:r>
              <w:rPr>
                <w:rFonts w:ascii="Times New Roman" w:eastAsia="Times New Roman" w:hAnsi="Times New Roman" w:cs="Times New Roman"/>
              </w:rPr>
              <w:lastRenderedPageBreak/>
              <w:t>quality of contract enforcement, property rights, the police, and the courts, as well as the likelihood of crime and violence.”</w:t>
            </w:r>
          </w:p>
        </w:tc>
      </w:tr>
      <w:tr w:rsidR="00355FC1" w14:paraId="048620D9"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6C79FD4A"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lastRenderedPageBreak/>
              <w:t>Control of corruption</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1EF6FE4A"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“Control of corruption captures perceptions of the extent to which public power is exercised for private gain, including both petty and grand forms of corruption, as well as "capture" of the state by elites and private interests.”</w:t>
            </w:r>
          </w:p>
        </w:tc>
      </w:tr>
    </w:tbl>
    <w:p w14:paraId="28A6CEA5" w14:textId="77777777" w:rsidR="00355FC1" w:rsidRDefault="00355FC1">
      <w:pPr>
        <w:spacing w:line="480" w:lineRule="auto"/>
        <w:rPr>
          <w:rFonts w:ascii="Times New Roman" w:eastAsia="Times New Roman" w:hAnsi="Times New Roman" w:cs="Times New Roman"/>
        </w:rPr>
        <w:sectPr w:rsidR="00355FC1" w:rsidSect="00002BFA">
          <w:pgSz w:w="12240" w:h="15840"/>
          <w:pgMar w:top="1134" w:right="1134" w:bottom="1134" w:left="1134" w:header="0" w:footer="0" w:gutter="0"/>
          <w:lnNumType w:countBy="1" w:restart="continuous"/>
          <w:cols w:space="720"/>
        </w:sectPr>
      </w:pPr>
    </w:p>
    <w:p w14:paraId="2252510E"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b/>
        </w:rPr>
        <w:lastRenderedPageBreak/>
        <w:t>Figure S1. Governance risk (yellow = low, blue= high)</w:t>
      </w:r>
    </w:p>
    <w:p w14:paraId="4AFC5A01" w14:textId="6B4BE14F" w:rsidR="00355FC1" w:rsidRDefault="00807ECC">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90F93AD" wp14:editId="7087A680">
            <wp:extent cx="8618220" cy="4787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618220" cy="4787900"/>
                    </a:xfrm>
                    <a:prstGeom prst="rect">
                      <a:avLst/>
                    </a:prstGeom>
                  </pic:spPr>
                </pic:pic>
              </a:graphicData>
            </a:graphic>
          </wp:inline>
        </w:drawing>
      </w:r>
    </w:p>
    <w:p w14:paraId="4E15C2FC" w14:textId="77777777" w:rsidR="00355FC1" w:rsidRDefault="006B1440">
      <w:pPr>
        <w:spacing w:line="480" w:lineRule="auto"/>
        <w:rPr>
          <w:rFonts w:ascii="Times New Roman" w:eastAsia="Times New Roman" w:hAnsi="Times New Roman" w:cs="Times New Roman"/>
          <w:b/>
        </w:rPr>
      </w:pPr>
      <w:r>
        <w:br w:type="page"/>
      </w:r>
    </w:p>
    <w:p w14:paraId="33E62998"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b/>
        </w:rPr>
        <w:lastRenderedPageBreak/>
        <w:t>Figure S2. Land systems risk (yellow = low, blue= high)</w:t>
      </w:r>
    </w:p>
    <w:p w14:paraId="1FD68336" w14:textId="773E8729" w:rsidR="00355FC1" w:rsidRDefault="00807ECC">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4D4199F" wp14:editId="05592127">
            <wp:extent cx="8618220" cy="4787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618220" cy="4787900"/>
                    </a:xfrm>
                    <a:prstGeom prst="rect">
                      <a:avLst/>
                    </a:prstGeom>
                  </pic:spPr>
                </pic:pic>
              </a:graphicData>
            </a:graphic>
          </wp:inline>
        </w:drawing>
      </w:r>
    </w:p>
    <w:p w14:paraId="0374840A" w14:textId="77777777" w:rsidR="00355FC1" w:rsidRDefault="00355FC1">
      <w:pPr>
        <w:spacing w:line="480" w:lineRule="auto"/>
        <w:rPr>
          <w:rFonts w:ascii="Times New Roman" w:eastAsia="Times New Roman" w:hAnsi="Times New Roman" w:cs="Times New Roman"/>
          <w:b/>
        </w:rPr>
      </w:pPr>
    </w:p>
    <w:p w14:paraId="27FA29CF" w14:textId="77777777" w:rsidR="00355FC1" w:rsidRDefault="006B1440">
      <w:pPr>
        <w:spacing w:line="480" w:lineRule="auto"/>
        <w:rPr>
          <w:rFonts w:ascii="Times New Roman" w:eastAsia="Times New Roman" w:hAnsi="Times New Roman" w:cs="Times New Roman"/>
          <w:b/>
        </w:rPr>
      </w:pPr>
      <w:r>
        <w:br w:type="page"/>
      </w:r>
    </w:p>
    <w:p w14:paraId="4322AA30"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b/>
        </w:rPr>
        <w:lastRenderedPageBreak/>
        <w:t>Figure S3. Climate risk (extreme heat events) (yellow = low, blue= high)</w:t>
      </w:r>
    </w:p>
    <w:p w14:paraId="23E7D1ED" w14:textId="45123383" w:rsidR="00355FC1" w:rsidRDefault="00807ECC">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64EF64A" wp14:editId="21FD76FA">
            <wp:extent cx="8618220" cy="4787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618220" cy="4787900"/>
                    </a:xfrm>
                    <a:prstGeom prst="rect">
                      <a:avLst/>
                    </a:prstGeom>
                  </pic:spPr>
                </pic:pic>
              </a:graphicData>
            </a:graphic>
          </wp:inline>
        </w:drawing>
      </w:r>
    </w:p>
    <w:p w14:paraId="0F6D2673" w14:textId="77777777" w:rsidR="00355FC1" w:rsidRDefault="006B1440">
      <w:pPr>
        <w:spacing w:line="480" w:lineRule="auto"/>
        <w:rPr>
          <w:rFonts w:ascii="Times New Roman" w:eastAsia="Times New Roman" w:hAnsi="Times New Roman" w:cs="Times New Roman"/>
          <w:b/>
        </w:rPr>
      </w:pPr>
      <w:r>
        <w:br w:type="page"/>
      </w:r>
    </w:p>
    <w:p w14:paraId="6968C9D7" w14:textId="77777777" w:rsidR="00355FC1" w:rsidRDefault="006B1440">
      <w:pPr>
        <w:spacing w:after="200" w:line="480" w:lineRule="auto"/>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Figure S4: Scenario overlap. green = protected areas. Color gradient from yellow (one scenario) to red  (15 scenarios) = ovelap.</w:t>
      </w:r>
    </w:p>
    <w:p w14:paraId="7414228E" w14:textId="7B2B0625" w:rsidR="00355FC1" w:rsidRDefault="0005094E">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C97AC02" wp14:editId="633128CF">
            <wp:extent cx="8618220" cy="4787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618220" cy="4787900"/>
                    </a:xfrm>
                    <a:prstGeom prst="rect">
                      <a:avLst/>
                    </a:prstGeom>
                  </pic:spPr>
                </pic:pic>
              </a:graphicData>
            </a:graphic>
          </wp:inline>
        </w:drawing>
      </w:r>
    </w:p>
    <w:p w14:paraId="437E9F8A" w14:textId="77777777" w:rsidR="00355FC1" w:rsidRDefault="00355FC1">
      <w:pPr>
        <w:spacing w:line="480" w:lineRule="auto"/>
        <w:rPr>
          <w:rFonts w:ascii="Times New Roman" w:eastAsia="Times New Roman" w:hAnsi="Times New Roman" w:cs="Times New Roman"/>
          <w:b/>
        </w:rPr>
      </w:pPr>
    </w:p>
    <w:p w14:paraId="6BBB5802" w14:textId="77777777" w:rsidR="00355FC1" w:rsidRDefault="00355FC1">
      <w:pPr>
        <w:spacing w:line="480" w:lineRule="auto"/>
        <w:rPr>
          <w:rFonts w:ascii="Times New Roman" w:eastAsia="Times New Roman" w:hAnsi="Times New Roman" w:cs="Times New Roman"/>
          <w:b/>
        </w:rPr>
      </w:pPr>
    </w:p>
    <w:p w14:paraId="0D2C2DA1" w14:textId="77777777" w:rsidR="00355FC1" w:rsidRDefault="00355FC1">
      <w:pPr>
        <w:spacing w:line="480" w:lineRule="auto"/>
        <w:rPr>
          <w:rFonts w:ascii="Times New Roman" w:eastAsia="Times New Roman" w:hAnsi="Times New Roman" w:cs="Times New Roman"/>
          <w:b/>
        </w:rPr>
      </w:pPr>
    </w:p>
    <w:p w14:paraId="72DF385A" w14:textId="77777777" w:rsidR="00355FC1" w:rsidRDefault="006B1440">
      <w:pPr>
        <w:spacing w:line="480" w:lineRule="auto"/>
        <w:rPr>
          <w:rFonts w:ascii="Times New Roman" w:eastAsia="Times New Roman" w:hAnsi="Times New Roman" w:cs="Times New Roman"/>
          <w:b/>
        </w:rPr>
      </w:pPr>
      <w:r>
        <w:rPr>
          <w:rFonts w:ascii="Times New Roman" w:eastAsia="Times New Roman" w:hAnsi="Times New Roman" w:cs="Times New Roman"/>
          <w:b/>
        </w:rPr>
        <w:lastRenderedPageBreak/>
        <w:t>Figure S5. Areas of high scenario overlap (&gt;10 scenarios, green) compared to Meyers et al. biodiversity hotspots (blue).</w:t>
      </w:r>
    </w:p>
    <w:p w14:paraId="7881BDBE" w14:textId="0A858F04" w:rsidR="00355FC1" w:rsidRDefault="0005094E">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0CC36DD" wp14:editId="763482B6">
            <wp:extent cx="8618220" cy="4787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618220" cy="4787900"/>
                    </a:xfrm>
                    <a:prstGeom prst="rect">
                      <a:avLst/>
                    </a:prstGeom>
                  </pic:spPr>
                </pic:pic>
              </a:graphicData>
            </a:graphic>
          </wp:inline>
        </w:drawing>
      </w:r>
    </w:p>
    <w:p w14:paraId="24591557" w14:textId="77777777" w:rsidR="00355FC1" w:rsidRDefault="006B1440">
      <w:pPr>
        <w:spacing w:line="480" w:lineRule="auto"/>
        <w:rPr>
          <w:rFonts w:ascii="Times New Roman" w:eastAsia="Times New Roman" w:hAnsi="Times New Roman" w:cs="Times New Roman"/>
          <w:b/>
        </w:rPr>
      </w:pPr>
      <w:r>
        <w:br w:type="page"/>
      </w:r>
    </w:p>
    <w:p w14:paraId="08947311"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b/>
        </w:rPr>
        <w:lastRenderedPageBreak/>
        <w:t>Figure S6: Influence of average country specific risk factors on the optimization outcomes compared between null scenario and the scenarios including one of the risk factors. Each data point represents the results for one country. The fitted blue lines and 95% confidence bands are from ordinary least-squares regression.</w:t>
      </w:r>
    </w:p>
    <w:p w14:paraId="420EF917" w14:textId="308F7388" w:rsidR="00355FC1" w:rsidRDefault="00B90CD2">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A4FE2DB" wp14:editId="7F096053">
            <wp:extent cx="5715011" cy="2286005"/>
            <wp:effectExtent l="0" t="0" r="0" b="0"/>
            <wp:docPr id="22"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scatter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15011" cy="2286005"/>
                    </a:xfrm>
                    <a:prstGeom prst="rect">
                      <a:avLst/>
                    </a:prstGeom>
                  </pic:spPr>
                </pic:pic>
              </a:graphicData>
            </a:graphic>
          </wp:inline>
        </w:drawing>
      </w:r>
    </w:p>
    <w:p w14:paraId="5376BDBF" w14:textId="77777777" w:rsidR="00355FC1" w:rsidRDefault="00355FC1">
      <w:pPr>
        <w:spacing w:line="480" w:lineRule="auto"/>
        <w:rPr>
          <w:rFonts w:ascii="Times New Roman" w:eastAsia="Times New Roman" w:hAnsi="Times New Roman" w:cs="Times New Roman"/>
        </w:rPr>
      </w:pPr>
    </w:p>
    <w:sectPr w:rsidR="00355FC1" w:rsidSect="00002BFA">
      <w:pgSz w:w="15840" w:h="12240" w:orient="landscape"/>
      <w:pgMar w:top="1134" w:right="1134" w:bottom="1134" w:left="1134" w:header="0" w:footer="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 w:author="Joe Bennett" w:date="2021-06-02T08:54:00Z" w:initials="JB">
    <w:p w14:paraId="70947345" w14:textId="1D715543" w:rsidR="004C3B6F" w:rsidRDefault="004C3B6F">
      <w:pPr>
        <w:pStyle w:val="CommentText"/>
      </w:pPr>
      <w:r>
        <w:rPr>
          <w:rStyle w:val="CommentReference"/>
        </w:rPr>
        <w:annotationRef/>
      </w:r>
      <w:r>
        <w:t>Are the #s the same now with habitat maps or no?</w:t>
      </w:r>
    </w:p>
  </w:comment>
  <w:comment w:id="10" w:author="Richard Schuster" w:date="2021-05-07T05:34:00Z" w:initials="RS">
    <w:p w14:paraId="310D5E45" w14:textId="19BE1BB3" w:rsidR="00E74F75" w:rsidRDefault="00E74F75">
      <w:pPr>
        <w:pStyle w:val="CommentText"/>
      </w:pPr>
      <w:r>
        <w:rPr>
          <w:rStyle w:val="CommentReference"/>
        </w:rPr>
        <w:annotationRef/>
      </w:r>
      <w:r>
        <w:t>Will need to add text on Area of Habitat maps.</w:t>
      </w:r>
    </w:p>
  </w:comment>
  <w:comment w:id="25" w:author="Joe Bennett" w:date="2021-05-30T07:02:00Z" w:initials="JB">
    <w:p w14:paraId="00554C57" w14:textId="00C30B35" w:rsidR="00181D77" w:rsidRDefault="00181D77">
      <w:pPr>
        <w:pStyle w:val="CommentText"/>
      </w:pPr>
      <w:r>
        <w:rPr>
          <w:rStyle w:val="CommentReference"/>
        </w:rPr>
        <w:annotationRef/>
      </w:r>
      <w:r w:rsidR="00864439">
        <w:t>Basically c</w:t>
      </w:r>
      <w:r>
        <w:t xml:space="preserve">ribbed from Jeff paper. Will have to edit. </w:t>
      </w:r>
    </w:p>
  </w:comment>
  <w:comment w:id="42" w:author="Richard Schuster" w:date="2021-05-07T05:35:00Z" w:initials="RS">
    <w:p w14:paraId="547E32F3" w14:textId="71CBA135" w:rsidR="006164E1" w:rsidRDefault="006164E1">
      <w:pPr>
        <w:pStyle w:val="CommentText"/>
      </w:pPr>
      <w:r>
        <w:rPr>
          <w:rStyle w:val="CommentReference"/>
        </w:rPr>
        <w:annotationRef/>
      </w:r>
      <w:r>
        <w:t>Target text needs updating</w:t>
      </w:r>
    </w:p>
  </w:comment>
  <w:comment w:id="52" w:author="Joe Bennett" w:date="2021-06-02T08:53:00Z" w:initials="JB">
    <w:p w14:paraId="2EAE71B6" w14:textId="2E01B442" w:rsidR="001739A1" w:rsidRDefault="001739A1">
      <w:pPr>
        <w:pStyle w:val="CommentText"/>
      </w:pPr>
      <w:r>
        <w:rPr>
          <w:rStyle w:val="CommentReference"/>
        </w:rPr>
        <w:annotationRef/>
      </w:r>
      <w:r>
        <w:rPr>
          <w:rFonts w:ascii="Arial" w:hAnsi="Arial" w:cs="Arial"/>
          <w:color w:val="222222"/>
          <w:shd w:val="clear" w:color="auto" w:fill="FFFFFF"/>
        </w:rPr>
        <w:t>Pimm, S.L. and Raven, P., 2000. Extinction by numbers. </w:t>
      </w:r>
      <w:r>
        <w:rPr>
          <w:rFonts w:ascii="Arial" w:hAnsi="Arial" w:cs="Arial"/>
          <w:i/>
          <w:iCs/>
          <w:color w:val="222222"/>
          <w:shd w:val="clear" w:color="auto" w:fill="FFFFFF"/>
        </w:rPr>
        <w:t>Nature</w:t>
      </w:r>
      <w:r>
        <w:rPr>
          <w:rFonts w:ascii="Arial" w:hAnsi="Arial" w:cs="Arial"/>
          <w:color w:val="222222"/>
          <w:shd w:val="clear" w:color="auto" w:fill="FFFFFF"/>
        </w:rPr>
        <w:t>, </w:t>
      </w:r>
      <w:r>
        <w:rPr>
          <w:rFonts w:ascii="Arial" w:hAnsi="Arial" w:cs="Arial"/>
          <w:i/>
          <w:iCs/>
          <w:color w:val="222222"/>
          <w:shd w:val="clear" w:color="auto" w:fill="FFFFFF"/>
        </w:rPr>
        <w:t>403</w:t>
      </w:r>
      <w:r>
        <w:rPr>
          <w:rFonts w:ascii="Arial" w:hAnsi="Arial" w:cs="Arial"/>
          <w:color w:val="222222"/>
          <w:shd w:val="clear" w:color="auto" w:fill="FFFFFF"/>
        </w:rPr>
        <w:t>(6772), pp.843-845.</w:t>
      </w:r>
    </w:p>
  </w:comment>
  <w:comment w:id="44" w:author="Joe Bennett" w:date="2021-05-30T07:06:00Z" w:initials="JB">
    <w:p w14:paraId="754512E7" w14:textId="77777777" w:rsidR="00181D77" w:rsidRDefault="00181D77">
      <w:pPr>
        <w:pStyle w:val="CommentText"/>
      </w:pPr>
      <w:r>
        <w:rPr>
          <w:rStyle w:val="CommentReference"/>
        </w:rPr>
        <w:annotationRef/>
      </w:r>
      <w:r>
        <w:t xml:space="preserve">I added, as a start. </w:t>
      </w:r>
    </w:p>
    <w:p w14:paraId="55BAB8E3" w14:textId="77777777" w:rsidR="00181D77" w:rsidRDefault="00181D77">
      <w:pPr>
        <w:pStyle w:val="CommentText"/>
      </w:pPr>
    </w:p>
    <w:p w14:paraId="3880574B" w14:textId="20B62DA0" w:rsidR="00181D77" w:rsidRDefault="00181D77">
      <w:pPr>
        <w:pStyle w:val="CommentText"/>
      </w:pPr>
      <w:r>
        <w:t>Do we need to acknolwedg4e how this might affect analyses – e.g. certain isolated areas with endemics or previously degraded habitats might be favoured?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947345" w15:done="0"/>
  <w15:commentEx w15:paraId="310D5E45" w15:done="0"/>
  <w15:commentEx w15:paraId="00554C57" w15:done="0"/>
  <w15:commentEx w15:paraId="547E32F3" w15:done="0"/>
  <w15:commentEx w15:paraId="2EAE71B6" w15:done="0"/>
  <w15:commentEx w15:paraId="3880574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61C5C8" w16cex:dateUtc="2021-06-02T12:54:00Z"/>
  <w16cex:commentExtensible w16cex:durableId="243F4FE1" w16cex:dateUtc="2021-05-07T12:34:00Z"/>
  <w16cex:commentExtensible w16cex:durableId="245DB70C" w16cex:dateUtc="2021-05-30T11:02:00Z"/>
  <w16cex:commentExtensible w16cex:durableId="243F500B" w16cex:dateUtc="2021-05-07T12:35:00Z"/>
  <w16cex:commentExtensible w16cex:durableId="2461C572" w16cex:dateUtc="2021-06-02T12:53:00Z"/>
  <w16cex:commentExtensible w16cex:durableId="245DB80C" w16cex:dateUtc="2021-05-30T11: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947345" w16cid:durableId="2461C5C8"/>
  <w16cid:commentId w16cid:paraId="310D5E45" w16cid:durableId="243F4FE1"/>
  <w16cid:commentId w16cid:paraId="00554C57" w16cid:durableId="245DB70C"/>
  <w16cid:commentId w16cid:paraId="547E32F3" w16cid:durableId="243F500B"/>
  <w16cid:commentId w16cid:paraId="2EAE71B6" w16cid:durableId="2461C572"/>
  <w16cid:commentId w16cid:paraId="3880574B" w16cid:durableId="245DB80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altName w:val="Times New Roman"/>
    <w:charset w:val="01"/>
    <w:family w:val="swiss"/>
    <w:pitch w:val="variable"/>
  </w:font>
  <w:font w:name="Times New Roman">
    <w:panose1 w:val="02020603050405020304"/>
    <w:charset w:val="00"/>
    <w:family w:val="roman"/>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e Bennett">
    <w15:presenceInfo w15:providerId="None" w15:userId="Joe Bennett"/>
  </w15:person>
  <w15:person w15:author="Richard Schuster">
    <w15:presenceInfo w15:providerId="None" w15:userId="Richard Schust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5FC1"/>
    <w:rsid w:val="00002BFA"/>
    <w:rsid w:val="00021D18"/>
    <w:rsid w:val="00047604"/>
    <w:rsid w:val="0005094E"/>
    <w:rsid w:val="000A4DB4"/>
    <w:rsid w:val="000B2466"/>
    <w:rsid w:val="000E2543"/>
    <w:rsid w:val="00130B7F"/>
    <w:rsid w:val="00147AE4"/>
    <w:rsid w:val="00162418"/>
    <w:rsid w:val="001739A1"/>
    <w:rsid w:val="00181D77"/>
    <w:rsid w:val="001A6C7F"/>
    <w:rsid w:val="0020169E"/>
    <w:rsid w:val="00215AED"/>
    <w:rsid w:val="00227F55"/>
    <w:rsid w:val="002403C5"/>
    <w:rsid w:val="0027208B"/>
    <w:rsid w:val="002A43E2"/>
    <w:rsid w:val="002B1DDF"/>
    <w:rsid w:val="002C709C"/>
    <w:rsid w:val="002E6F31"/>
    <w:rsid w:val="00306AB2"/>
    <w:rsid w:val="0031423C"/>
    <w:rsid w:val="00347F03"/>
    <w:rsid w:val="00355FC1"/>
    <w:rsid w:val="00363249"/>
    <w:rsid w:val="003668BB"/>
    <w:rsid w:val="00375129"/>
    <w:rsid w:val="003B0D03"/>
    <w:rsid w:val="00407928"/>
    <w:rsid w:val="00407F46"/>
    <w:rsid w:val="00427228"/>
    <w:rsid w:val="00454A87"/>
    <w:rsid w:val="00456973"/>
    <w:rsid w:val="00485FCA"/>
    <w:rsid w:val="004974F5"/>
    <w:rsid w:val="004C3B6F"/>
    <w:rsid w:val="004C5011"/>
    <w:rsid w:val="004D3537"/>
    <w:rsid w:val="00515D3A"/>
    <w:rsid w:val="00527A63"/>
    <w:rsid w:val="00533554"/>
    <w:rsid w:val="00565F8B"/>
    <w:rsid w:val="00566B7E"/>
    <w:rsid w:val="00577929"/>
    <w:rsid w:val="00592ABC"/>
    <w:rsid w:val="005A1349"/>
    <w:rsid w:val="005B74A9"/>
    <w:rsid w:val="005D36E4"/>
    <w:rsid w:val="005F4730"/>
    <w:rsid w:val="006164E1"/>
    <w:rsid w:val="0062225F"/>
    <w:rsid w:val="00624D59"/>
    <w:rsid w:val="00691194"/>
    <w:rsid w:val="006B1440"/>
    <w:rsid w:val="006C5330"/>
    <w:rsid w:val="006E29F8"/>
    <w:rsid w:val="00707E09"/>
    <w:rsid w:val="007129B2"/>
    <w:rsid w:val="00763D5B"/>
    <w:rsid w:val="0078434D"/>
    <w:rsid w:val="00792D7C"/>
    <w:rsid w:val="00794B46"/>
    <w:rsid w:val="007A211C"/>
    <w:rsid w:val="007A76BB"/>
    <w:rsid w:val="007B0179"/>
    <w:rsid w:val="007B52B7"/>
    <w:rsid w:val="007C57DA"/>
    <w:rsid w:val="007F53B7"/>
    <w:rsid w:val="00807ECC"/>
    <w:rsid w:val="00864439"/>
    <w:rsid w:val="00892F56"/>
    <w:rsid w:val="008A18EE"/>
    <w:rsid w:val="008D7CC5"/>
    <w:rsid w:val="009350D9"/>
    <w:rsid w:val="0093658F"/>
    <w:rsid w:val="00967408"/>
    <w:rsid w:val="009801BE"/>
    <w:rsid w:val="009A038B"/>
    <w:rsid w:val="009B3780"/>
    <w:rsid w:val="009C6E13"/>
    <w:rsid w:val="009D38C6"/>
    <w:rsid w:val="009E53B7"/>
    <w:rsid w:val="00A06674"/>
    <w:rsid w:val="00A372A5"/>
    <w:rsid w:val="00A407B8"/>
    <w:rsid w:val="00A7246C"/>
    <w:rsid w:val="00AA2CD9"/>
    <w:rsid w:val="00AB2431"/>
    <w:rsid w:val="00AC43AF"/>
    <w:rsid w:val="00AC57AB"/>
    <w:rsid w:val="00AC5FD9"/>
    <w:rsid w:val="00AF7756"/>
    <w:rsid w:val="00B13A62"/>
    <w:rsid w:val="00B33711"/>
    <w:rsid w:val="00B4567B"/>
    <w:rsid w:val="00B53BF1"/>
    <w:rsid w:val="00B62B9A"/>
    <w:rsid w:val="00B90CD2"/>
    <w:rsid w:val="00B90EB0"/>
    <w:rsid w:val="00B979D6"/>
    <w:rsid w:val="00BA7432"/>
    <w:rsid w:val="00BD0E5C"/>
    <w:rsid w:val="00BD2532"/>
    <w:rsid w:val="00BD3054"/>
    <w:rsid w:val="00BD481B"/>
    <w:rsid w:val="00BD5909"/>
    <w:rsid w:val="00BE17DB"/>
    <w:rsid w:val="00C023EE"/>
    <w:rsid w:val="00C0689B"/>
    <w:rsid w:val="00C32F19"/>
    <w:rsid w:val="00C564B4"/>
    <w:rsid w:val="00C661C3"/>
    <w:rsid w:val="00C85176"/>
    <w:rsid w:val="00D01E10"/>
    <w:rsid w:val="00D10416"/>
    <w:rsid w:val="00D24244"/>
    <w:rsid w:val="00D26975"/>
    <w:rsid w:val="00D5708F"/>
    <w:rsid w:val="00D77A2F"/>
    <w:rsid w:val="00D81CF4"/>
    <w:rsid w:val="00D902F1"/>
    <w:rsid w:val="00DC480F"/>
    <w:rsid w:val="00DE10E0"/>
    <w:rsid w:val="00DE22F8"/>
    <w:rsid w:val="00DE4063"/>
    <w:rsid w:val="00DE4BCB"/>
    <w:rsid w:val="00E21627"/>
    <w:rsid w:val="00E34E27"/>
    <w:rsid w:val="00E44A39"/>
    <w:rsid w:val="00E47CA6"/>
    <w:rsid w:val="00E54A29"/>
    <w:rsid w:val="00E570A0"/>
    <w:rsid w:val="00E71605"/>
    <w:rsid w:val="00E74F75"/>
    <w:rsid w:val="00E75D67"/>
    <w:rsid w:val="00E9280A"/>
    <w:rsid w:val="00E9588C"/>
    <w:rsid w:val="00EA1E9B"/>
    <w:rsid w:val="00F275B0"/>
    <w:rsid w:val="00F41B59"/>
    <w:rsid w:val="00F43373"/>
    <w:rsid w:val="00F61B8D"/>
    <w:rsid w:val="00F80186"/>
    <w:rsid w:val="00F877C8"/>
    <w:rsid w:val="00F90F9F"/>
    <w:rsid w:val="00F91A90"/>
    <w:rsid w:val="00F9269F"/>
    <w:rsid w:val="00FA6DC3"/>
    <w:rsid w:val="00FB1D19"/>
    <w:rsid w:val="00FC465C"/>
    <w:rsid w:val="00FD31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230912"/>
  <w15:docId w15:val="{57B38BF9-8BCC-4D1E-9068-061B588A5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Liberation Serif" w:hAnsi="Liberation Serif" w:cs="Liberation Serif"/>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3"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LineNumber">
    <w:name w:val="line number"/>
    <w:basedOn w:val="DefaultParagraphFont"/>
    <w:uiPriority w:val="99"/>
    <w:semiHidden/>
    <w:unhideWhenUsed/>
    <w:rsid w:val="00AC5FD9"/>
  </w:style>
  <w:style w:type="paragraph" w:styleId="Bibliography">
    <w:name w:val="Bibliography"/>
    <w:basedOn w:val="Normal"/>
    <w:next w:val="Normal"/>
    <w:uiPriority w:val="37"/>
    <w:unhideWhenUsed/>
    <w:rsid w:val="00B13A62"/>
    <w:pPr>
      <w:tabs>
        <w:tab w:val="left" w:pos="264"/>
      </w:tabs>
      <w:spacing w:line="480" w:lineRule="auto"/>
      <w:ind w:left="264" w:hanging="264"/>
    </w:pPr>
  </w:style>
  <w:style w:type="table" w:styleId="ListTable6Colorful">
    <w:name w:val="List Table 6 Colorful"/>
    <w:basedOn w:val="TableNormal"/>
    <w:uiPriority w:val="51"/>
    <w:rsid w:val="00E21627"/>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ommentSubject">
    <w:name w:val="annotation subject"/>
    <w:basedOn w:val="CommentText"/>
    <w:next w:val="CommentText"/>
    <w:link w:val="CommentSubjectChar"/>
    <w:uiPriority w:val="99"/>
    <w:semiHidden/>
    <w:unhideWhenUsed/>
    <w:rsid w:val="00D5708F"/>
    <w:rPr>
      <w:b/>
      <w:bCs/>
    </w:rPr>
  </w:style>
  <w:style w:type="character" w:customStyle="1" w:styleId="CommentSubjectChar">
    <w:name w:val="Comment Subject Char"/>
    <w:basedOn w:val="CommentTextChar"/>
    <w:link w:val="CommentSubject"/>
    <w:uiPriority w:val="99"/>
    <w:semiHidden/>
    <w:rsid w:val="00D5708F"/>
    <w:rPr>
      <w:b/>
      <w:bCs/>
      <w:sz w:val="20"/>
      <w:szCs w:val="20"/>
    </w:rPr>
  </w:style>
  <w:style w:type="character" w:styleId="Hyperlink">
    <w:name w:val="Hyperlink"/>
    <w:basedOn w:val="DefaultParagraphFont"/>
    <w:uiPriority w:val="99"/>
    <w:semiHidden/>
    <w:unhideWhenUsed/>
    <w:rsid w:val="00F9269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1.png"/><Relationship Id="rId18" Type="http://schemas.openxmlformats.org/officeDocument/2006/relationships/image" Target="media/image3.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6.png"/><Relationship Id="rId7" Type="http://schemas.openxmlformats.org/officeDocument/2006/relationships/comments" Target="comments.xml"/><Relationship Id="rId12" Type="http://schemas.openxmlformats.org/officeDocument/2006/relationships/hyperlink" Target="https://www.protectedplanet.net/" TargetMode="External"/><Relationship Id="rId17" Type="http://schemas.openxmlformats.org/officeDocument/2006/relationships/hyperlink" Target="https://datacatalog.worldbank.org/dataset/worldwide-governance-indicators" TargetMode="External"/><Relationship Id="rId25" Type="http://schemas.microsoft.com/office/2011/relationships/people" Target="people.xml"/><Relationship Id="rId2" Type="http://schemas.openxmlformats.org/officeDocument/2006/relationships/styles" Target="styles.xml"/><Relationship Id="rId16" Type="http://schemas.openxmlformats.org/officeDocument/2006/relationships/hyperlink" Target="https://drive.google.com/file/d/1g_LePBfCbphXzTiCOXCzQtNLSSYoV6me/view?usp=sharing" TargetMode="External"/><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hyperlink" Target="http://www.birdlife.org/datazone/home" TargetMode="External"/><Relationship Id="rId11" Type="http://schemas.openxmlformats.org/officeDocument/2006/relationships/hyperlink" Target="http://gadm.org/" TargetMode="External"/><Relationship Id="rId24" Type="http://schemas.openxmlformats.org/officeDocument/2006/relationships/fontTable" Target="fontTable.xml"/><Relationship Id="rId5" Type="http://schemas.openxmlformats.org/officeDocument/2006/relationships/hyperlink" Target="http://www.iucnredlist.org/" TargetMode="External"/><Relationship Id="rId15" Type="http://schemas.openxmlformats.org/officeDocument/2006/relationships/hyperlink" Target="https://drive.google.com/file/d/1eD4y4K8XG4nxnRL5fNtiTqzuqfIJ_DfB/view?usp=sharing" TargetMode="External"/><Relationship Id="rId23" Type="http://schemas.openxmlformats.org/officeDocument/2006/relationships/image" Target="media/image8.png"/><Relationship Id="rId10" Type="http://schemas.microsoft.com/office/2018/08/relationships/commentsExtensible" Target="commentsExtensible.xml"/><Relationship Id="rId19" Type="http://schemas.openxmlformats.org/officeDocument/2006/relationships/image" Target="media/image4.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2.png"/><Relationship Id="rId2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8C429C-DCC5-48D9-9127-9F9E9875AD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TotalTime>
  <Pages>19</Pages>
  <Words>17241</Words>
  <Characters>98277</Characters>
  <Application>Microsoft Office Word</Application>
  <DocSecurity>0</DocSecurity>
  <Lines>818</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richard</dc:creator>
  <cp:lastModifiedBy>Joe Bennett</cp:lastModifiedBy>
  <cp:revision>7</cp:revision>
  <cp:lastPrinted>2021-01-18T21:23:00Z</cp:lastPrinted>
  <dcterms:created xsi:type="dcterms:W3CDTF">2021-06-03T13:06:00Z</dcterms:created>
  <dcterms:modified xsi:type="dcterms:W3CDTF">2021-06-04T14:11:00Z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zotero-version="5.0.94"&gt;&lt;session id="at9xV5DF"/&gt;&lt;style id="http://www.zotero.org/styles/nature"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