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C1706F" w:rsidRDefault="00B44535">
      <w:pPr>
        <w:jc w:val="center"/>
        <w:rPr>
          <w:b/>
          <w:sz w:val="28"/>
          <w:szCs w:val="28"/>
        </w:rPr>
      </w:pPr>
      <w:sdt>
        <w:sdtPr>
          <w:tag w:val="goog_rdk_0"/>
          <w:id w:val="415597652"/>
        </w:sdtPr>
        <w:sdtEndPr/>
        <w:sdtContent>
          <w:commentRangeStart w:id="0"/>
        </w:sdtContent>
      </w:sdt>
      <w:sdt>
        <w:sdtPr>
          <w:tag w:val="goog_rdk_1"/>
          <w:id w:val="-479307131"/>
        </w:sdtPr>
        <w:sdtEndPr/>
        <w:sdtContent>
          <w:commentRangeStart w:id="1"/>
        </w:sdtContent>
      </w:sdt>
      <w:r>
        <w:rPr>
          <w:b/>
          <w:i/>
          <w:sz w:val="28"/>
          <w:szCs w:val="28"/>
        </w:rPr>
        <w:t>Science</w:t>
      </w:r>
      <w:commentRangeEnd w:id="0"/>
      <w:r>
        <w:commentReference w:id="0"/>
      </w:r>
      <w:commentRangeEnd w:id="1"/>
      <w:r>
        <w:commentReference w:id="1"/>
      </w:r>
      <w:r>
        <w:rPr>
          <w:b/>
          <w:sz w:val="28"/>
          <w:szCs w:val="28"/>
        </w:rPr>
        <w:t xml:space="preserve"> Manuscript Template Instructions</w:t>
      </w:r>
    </w:p>
    <w:p w14:paraId="00000002" w14:textId="77777777" w:rsidR="00C1706F" w:rsidRDefault="00C1706F"/>
    <w:p w14:paraId="00000003" w14:textId="77777777" w:rsidR="00C1706F" w:rsidRDefault="00B44535">
      <w:pPr>
        <w:rPr>
          <w:sz w:val="24"/>
          <w:szCs w:val="24"/>
        </w:rPr>
      </w:pPr>
      <w:r>
        <w:rPr>
          <w:b/>
          <w:sz w:val="24"/>
          <w:szCs w:val="24"/>
        </w:rPr>
        <w:t xml:space="preserve">General instructions on using this template and submitting a manuscript to </w:t>
      </w:r>
      <w:r>
        <w:rPr>
          <w:b/>
          <w:i/>
          <w:sz w:val="24"/>
          <w:szCs w:val="24"/>
        </w:rPr>
        <w:t>Science</w:t>
      </w:r>
      <w:r>
        <w:rPr>
          <w:b/>
          <w:sz w:val="24"/>
          <w:szCs w:val="24"/>
        </w:rPr>
        <w:t xml:space="preserve">: </w:t>
      </w:r>
      <w:r>
        <w:rPr>
          <w:sz w:val="24"/>
          <w:szCs w:val="24"/>
        </w:rPr>
        <w:t xml:space="preserve">Thank you for preparing a manuscript for submission to </w:t>
      </w:r>
      <w:proofErr w:type="gramStart"/>
      <w:r>
        <w:rPr>
          <w:i/>
          <w:sz w:val="24"/>
          <w:szCs w:val="24"/>
        </w:rPr>
        <w:t>Science</w:t>
      </w:r>
      <w:proofErr w:type="gramEnd"/>
      <w:r>
        <w:rPr>
          <w:sz w:val="24"/>
          <w:szCs w:val="24"/>
        </w:rPr>
        <w:t>. Using this template, or following the guidelines below, will help us in processing your paper and completing the manuscript’s record in our system. Our goal is to automatically identify each section of your manuscript so that we can accurately extract ti</w:t>
      </w:r>
      <w:r>
        <w:rPr>
          <w:sz w:val="24"/>
          <w:szCs w:val="24"/>
        </w:rPr>
        <w:t>tle, authors, abstract, etc. and to enrich it by including reference links and an accurate layout.</w:t>
      </w:r>
    </w:p>
    <w:p w14:paraId="00000004" w14:textId="77777777" w:rsidR="00C1706F" w:rsidRDefault="00C1706F">
      <w:pPr>
        <w:rPr>
          <w:sz w:val="24"/>
          <w:szCs w:val="24"/>
        </w:rPr>
      </w:pPr>
    </w:p>
    <w:p w14:paraId="00000005" w14:textId="77777777" w:rsidR="00C1706F" w:rsidRDefault="00B44535">
      <w:pPr>
        <w:rPr>
          <w:sz w:val="24"/>
          <w:szCs w:val="24"/>
        </w:rPr>
      </w:pPr>
      <w:r>
        <w:rPr>
          <w:sz w:val="24"/>
          <w:szCs w:val="24"/>
        </w:rPr>
        <w:t>Please use the actual template, which starts on page 2.</w:t>
      </w:r>
      <w:r>
        <w:rPr>
          <w:color w:val="FF0000"/>
          <w:sz w:val="24"/>
          <w:szCs w:val="24"/>
        </w:rPr>
        <w:t xml:space="preserve"> When you are ready to submit, please delete the text on this cover page. </w:t>
      </w:r>
    </w:p>
    <w:p w14:paraId="00000006" w14:textId="77777777" w:rsidR="00C1706F" w:rsidRDefault="00C1706F">
      <w:pPr>
        <w:rPr>
          <w:sz w:val="24"/>
          <w:szCs w:val="24"/>
        </w:rPr>
      </w:pPr>
    </w:p>
    <w:p w14:paraId="00000007" w14:textId="77777777" w:rsidR="00C1706F" w:rsidRDefault="00B44535">
      <w:pPr>
        <w:rPr>
          <w:sz w:val="24"/>
          <w:szCs w:val="24"/>
        </w:rPr>
      </w:pPr>
      <w:r>
        <w:rPr>
          <w:sz w:val="24"/>
          <w:szCs w:val="24"/>
        </w:rPr>
        <w:t>You can submit your paper</w:t>
      </w:r>
      <w:r>
        <w:rPr>
          <w:sz w:val="24"/>
          <w:szCs w:val="24"/>
        </w:rPr>
        <w:t xml:space="preserve"> at </w:t>
      </w:r>
      <w:hyperlink r:id="rId10">
        <w:r>
          <w:rPr>
            <w:color w:val="0000FF"/>
            <w:sz w:val="24"/>
            <w:szCs w:val="24"/>
            <w:u w:val="single"/>
          </w:rPr>
          <w:t>https://cts.sciencemag.org</w:t>
        </w:r>
      </w:hyperlink>
      <w:r>
        <w:rPr>
          <w:color w:val="000000"/>
          <w:sz w:val="24"/>
          <w:szCs w:val="24"/>
        </w:rPr>
        <w:t xml:space="preserve">. </w:t>
      </w:r>
      <w:r>
        <w:rPr>
          <w:sz w:val="24"/>
          <w:szCs w:val="24"/>
        </w:rPr>
        <w:t>Additional information for authors is available at</w:t>
      </w:r>
      <w:hyperlink r:id="rId11">
        <w:r>
          <w:rPr>
            <w:color w:val="0000FF"/>
            <w:sz w:val="24"/>
            <w:szCs w:val="24"/>
          </w:rPr>
          <w:t xml:space="preserve"> </w:t>
        </w:r>
      </w:hyperlink>
      <w:hyperlink r:id="rId12">
        <w:r>
          <w:rPr>
            <w:color w:val="0000FF"/>
            <w:sz w:val="24"/>
            <w:szCs w:val="24"/>
            <w:u w:val="single"/>
          </w:rPr>
          <w:t>http://www.sciencemag.org/authors/science-information-authors</w:t>
        </w:r>
      </w:hyperlink>
      <w:r>
        <w:rPr>
          <w:sz w:val="24"/>
          <w:szCs w:val="24"/>
        </w:rPr>
        <w:t>.</w:t>
      </w:r>
    </w:p>
    <w:p w14:paraId="00000008" w14:textId="77777777" w:rsidR="00C1706F" w:rsidRDefault="00C1706F">
      <w:pPr>
        <w:rPr>
          <w:sz w:val="24"/>
          <w:szCs w:val="24"/>
        </w:rPr>
      </w:pPr>
    </w:p>
    <w:p w14:paraId="00000009" w14:textId="77777777" w:rsidR="00C1706F" w:rsidRDefault="00B44535">
      <w:pPr>
        <w:rPr>
          <w:sz w:val="24"/>
          <w:szCs w:val="24"/>
        </w:rPr>
      </w:pPr>
      <w:r>
        <w:rPr>
          <w:sz w:val="24"/>
          <w:szCs w:val="24"/>
        </w:rPr>
        <w:t xml:space="preserve">If you are using LaTeX, please convert your paper into a Word .docx file. If this is not possible, please use our LaTeX template (available </w:t>
      </w:r>
      <w:hyperlink r:id="rId13">
        <w:r>
          <w:rPr>
            <w:color w:val="0000FF"/>
            <w:sz w:val="24"/>
            <w:szCs w:val="24"/>
            <w:u w:val="single"/>
          </w:rPr>
          <w:t>here</w:t>
        </w:r>
      </w:hyperlink>
      <w:r>
        <w:rPr>
          <w:sz w:val="24"/>
          <w:szCs w:val="24"/>
        </w:rPr>
        <w:t xml:space="preserve">) and upload a PDF version of your paper. Some conversion approaches are available here: </w:t>
      </w:r>
      <w:hyperlink r:id="rId14">
        <w:r>
          <w:rPr>
            <w:color w:val="0000FF"/>
            <w:sz w:val="24"/>
            <w:szCs w:val="24"/>
            <w:u w:val="single"/>
          </w:rPr>
          <w:t>http://www.tug.org/utilities/texconv/textopc.html</w:t>
        </w:r>
      </w:hyperlink>
      <w:r>
        <w:rPr>
          <w:color w:val="000000"/>
          <w:sz w:val="24"/>
          <w:szCs w:val="24"/>
        </w:rPr>
        <w:t>.</w:t>
      </w:r>
    </w:p>
    <w:p w14:paraId="0000000A" w14:textId="77777777" w:rsidR="00C1706F" w:rsidRDefault="00C1706F">
      <w:pPr>
        <w:rPr>
          <w:sz w:val="24"/>
          <w:szCs w:val="24"/>
        </w:rPr>
      </w:pPr>
    </w:p>
    <w:p w14:paraId="0000000B" w14:textId="77777777" w:rsidR="00C1706F" w:rsidRDefault="00B44535">
      <w:pPr>
        <w:rPr>
          <w:sz w:val="24"/>
          <w:szCs w:val="24"/>
        </w:rPr>
      </w:pPr>
      <w:r>
        <w:rPr>
          <w:sz w:val="24"/>
          <w:szCs w:val="24"/>
        </w:rPr>
        <w:t>So that we can extract parts of your paper (even if you do not use this template), begin each section with the specific words listed below, some of which are followed by a colon. Do not use paragraph brea</w:t>
      </w:r>
      <w:r>
        <w:rPr>
          <w:sz w:val="24"/>
          <w:szCs w:val="24"/>
        </w:rPr>
        <w:t>ks in the title, author list, or abstract. The author list, corresponding author email(s), and affiliation(s) should be checked carefully because they will be published as listed in the manuscript.</w:t>
      </w:r>
    </w:p>
    <w:p w14:paraId="0000000C" w14:textId="77777777" w:rsidR="00C1706F" w:rsidRDefault="00C1706F">
      <w:pPr>
        <w:rPr>
          <w:sz w:val="24"/>
          <w:szCs w:val="24"/>
        </w:rPr>
      </w:pPr>
    </w:p>
    <w:p w14:paraId="0000000D" w14:textId="77777777" w:rsidR="00C1706F" w:rsidRDefault="00B44535">
      <w:pPr>
        <w:ind w:left="360"/>
        <w:rPr>
          <w:sz w:val="24"/>
          <w:szCs w:val="24"/>
        </w:rPr>
      </w:pPr>
      <w:r>
        <w:rPr>
          <w:b/>
          <w:sz w:val="24"/>
          <w:szCs w:val="24"/>
        </w:rPr>
        <w:t xml:space="preserve">Title: </w:t>
      </w:r>
      <w:r>
        <w:rPr>
          <w:sz w:val="24"/>
          <w:szCs w:val="24"/>
        </w:rPr>
        <w:t>No more than 96 characters and spaces, lacking jar</w:t>
      </w:r>
      <w:r>
        <w:rPr>
          <w:sz w:val="24"/>
          <w:szCs w:val="24"/>
        </w:rPr>
        <w:t>gon and abbreviations where possible.</w:t>
      </w:r>
    </w:p>
    <w:p w14:paraId="0000000E" w14:textId="77777777" w:rsidR="00C1706F" w:rsidRDefault="00B44535">
      <w:pPr>
        <w:ind w:left="360"/>
        <w:rPr>
          <w:sz w:val="24"/>
          <w:szCs w:val="24"/>
        </w:rPr>
      </w:pPr>
      <w:r>
        <w:rPr>
          <w:b/>
          <w:sz w:val="24"/>
          <w:szCs w:val="24"/>
        </w:rPr>
        <w:t xml:space="preserve">Authors: </w:t>
      </w:r>
    </w:p>
    <w:p w14:paraId="0000000F" w14:textId="77777777" w:rsidR="00C1706F" w:rsidRDefault="00B44535">
      <w:pPr>
        <w:ind w:left="360"/>
        <w:rPr>
          <w:sz w:val="24"/>
          <w:szCs w:val="24"/>
        </w:rPr>
      </w:pPr>
      <w:r>
        <w:rPr>
          <w:b/>
          <w:sz w:val="24"/>
          <w:szCs w:val="24"/>
        </w:rPr>
        <w:t xml:space="preserve">Affiliations: </w:t>
      </w:r>
    </w:p>
    <w:p w14:paraId="00000010" w14:textId="77777777" w:rsidR="00C1706F" w:rsidRDefault="00B44535">
      <w:pPr>
        <w:ind w:left="360"/>
        <w:rPr>
          <w:sz w:val="24"/>
          <w:szCs w:val="24"/>
        </w:rPr>
      </w:pPr>
      <w:r>
        <w:rPr>
          <w:b/>
          <w:sz w:val="24"/>
          <w:szCs w:val="24"/>
        </w:rPr>
        <w:t>Abstract:</w:t>
      </w:r>
      <w:r>
        <w:rPr>
          <w:sz w:val="24"/>
          <w:szCs w:val="24"/>
        </w:rPr>
        <w:t xml:space="preserve"> 125 words or less.</w:t>
      </w:r>
    </w:p>
    <w:p w14:paraId="00000011" w14:textId="77777777" w:rsidR="00C1706F" w:rsidRDefault="00B44535">
      <w:pPr>
        <w:tabs>
          <w:tab w:val="left" w:pos="5890"/>
        </w:tabs>
        <w:ind w:left="360"/>
        <w:rPr>
          <w:sz w:val="24"/>
          <w:szCs w:val="24"/>
        </w:rPr>
      </w:pPr>
      <w:r>
        <w:rPr>
          <w:b/>
          <w:sz w:val="24"/>
          <w:szCs w:val="24"/>
        </w:rPr>
        <w:t>One Sentence Summary:</w:t>
      </w:r>
      <w:r>
        <w:rPr>
          <w:sz w:val="24"/>
          <w:szCs w:val="24"/>
        </w:rPr>
        <w:t xml:space="preserve"> No more than 125 characters and spaces.</w:t>
      </w:r>
    </w:p>
    <w:p w14:paraId="00000012" w14:textId="77777777" w:rsidR="00C1706F" w:rsidRDefault="00B44535">
      <w:pPr>
        <w:ind w:left="360"/>
        <w:rPr>
          <w:sz w:val="24"/>
          <w:szCs w:val="24"/>
        </w:rPr>
      </w:pPr>
      <w:r>
        <w:rPr>
          <w:b/>
          <w:sz w:val="24"/>
          <w:szCs w:val="24"/>
        </w:rPr>
        <w:t>Main Text:</w:t>
      </w:r>
      <w:r>
        <w:rPr>
          <w:sz w:val="24"/>
          <w:szCs w:val="24"/>
        </w:rPr>
        <w:t xml:space="preserve"> </w:t>
      </w:r>
    </w:p>
    <w:p w14:paraId="00000013" w14:textId="77777777" w:rsidR="00C1706F" w:rsidRDefault="00B44535">
      <w:pPr>
        <w:ind w:left="360"/>
        <w:rPr>
          <w:b/>
          <w:sz w:val="24"/>
          <w:szCs w:val="24"/>
        </w:rPr>
      </w:pPr>
      <w:r>
        <w:rPr>
          <w:b/>
          <w:sz w:val="24"/>
          <w:szCs w:val="24"/>
        </w:rPr>
        <w:t>References and Notes:</w:t>
      </w:r>
      <w:r>
        <w:rPr>
          <w:sz w:val="24"/>
          <w:szCs w:val="24"/>
        </w:rPr>
        <w:t xml:space="preserve"> Only a single numbered list should be provided for all references ci</w:t>
      </w:r>
      <w:r>
        <w:rPr>
          <w:sz w:val="24"/>
          <w:szCs w:val="24"/>
        </w:rPr>
        <w:t>ted in the main text and in the supplementary materials.</w:t>
      </w:r>
    </w:p>
    <w:p w14:paraId="00000014" w14:textId="77777777" w:rsidR="00C1706F" w:rsidRDefault="00B44535">
      <w:pPr>
        <w:ind w:left="360"/>
        <w:rPr>
          <w:sz w:val="24"/>
          <w:szCs w:val="24"/>
        </w:rPr>
      </w:pPr>
      <w:r>
        <w:rPr>
          <w:b/>
          <w:sz w:val="24"/>
          <w:szCs w:val="24"/>
        </w:rPr>
        <w:t xml:space="preserve">Acknowledgments: </w:t>
      </w:r>
      <w:r>
        <w:rPr>
          <w:sz w:val="24"/>
          <w:szCs w:val="24"/>
        </w:rPr>
        <w:t xml:space="preserve">Split into general, Funding, Author contributions, </w:t>
      </w:r>
      <w:proofErr w:type="gramStart"/>
      <w:r>
        <w:rPr>
          <w:sz w:val="24"/>
          <w:szCs w:val="24"/>
        </w:rPr>
        <w:t>Competing</w:t>
      </w:r>
      <w:proofErr w:type="gramEnd"/>
      <w:r>
        <w:rPr>
          <w:sz w:val="24"/>
          <w:szCs w:val="24"/>
        </w:rPr>
        <w:t xml:space="preserve"> interests, and Data and materials availability, as described in the template below.</w:t>
      </w:r>
    </w:p>
    <w:p w14:paraId="00000015" w14:textId="77777777" w:rsidR="00C1706F" w:rsidRDefault="00B44535">
      <w:pPr>
        <w:ind w:left="360"/>
        <w:rPr>
          <w:sz w:val="24"/>
          <w:szCs w:val="24"/>
        </w:rPr>
      </w:pPr>
      <w:r>
        <w:rPr>
          <w:b/>
          <w:sz w:val="24"/>
          <w:szCs w:val="24"/>
        </w:rPr>
        <w:t xml:space="preserve">Supplementary Materials: </w:t>
      </w:r>
      <w:r>
        <w:rPr>
          <w:sz w:val="24"/>
          <w:szCs w:val="24"/>
        </w:rPr>
        <w:t>Include a li</w:t>
      </w:r>
      <w:r>
        <w:rPr>
          <w:sz w:val="24"/>
          <w:szCs w:val="24"/>
        </w:rPr>
        <w:t>st, noting which references are only cited in the SM.</w:t>
      </w:r>
    </w:p>
    <w:p w14:paraId="00000016" w14:textId="77777777" w:rsidR="00C1706F" w:rsidRDefault="00B44535">
      <w:pPr>
        <w:ind w:left="360"/>
        <w:rPr>
          <w:sz w:val="24"/>
          <w:szCs w:val="24"/>
        </w:rPr>
      </w:pPr>
      <w:r>
        <w:rPr>
          <w:b/>
          <w:sz w:val="24"/>
          <w:szCs w:val="24"/>
        </w:rPr>
        <w:t xml:space="preserve">Fig. #. </w:t>
      </w:r>
      <w:r>
        <w:rPr>
          <w:sz w:val="24"/>
          <w:szCs w:val="24"/>
        </w:rPr>
        <w:t>(Begin each figure caption with a label, “</w:t>
      </w:r>
      <w:r>
        <w:rPr>
          <w:b/>
          <w:sz w:val="24"/>
          <w:szCs w:val="24"/>
        </w:rPr>
        <w:t>Fig. 1.</w:t>
      </w:r>
      <w:r>
        <w:rPr>
          <w:sz w:val="24"/>
          <w:szCs w:val="24"/>
        </w:rPr>
        <w:t>”, for example, as a new paragraph.)</w:t>
      </w:r>
    </w:p>
    <w:p w14:paraId="00000017" w14:textId="77777777" w:rsidR="00C1706F" w:rsidRDefault="00B44535">
      <w:pPr>
        <w:ind w:left="360"/>
        <w:rPr>
          <w:sz w:val="24"/>
          <w:szCs w:val="24"/>
        </w:rPr>
      </w:pPr>
      <w:r>
        <w:rPr>
          <w:b/>
          <w:sz w:val="24"/>
          <w:szCs w:val="24"/>
        </w:rPr>
        <w:t xml:space="preserve">Table #. </w:t>
      </w:r>
      <w:r>
        <w:rPr>
          <w:sz w:val="24"/>
          <w:szCs w:val="24"/>
        </w:rPr>
        <w:t>(Begin each table caption with a label “</w:t>
      </w:r>
      <w:r>
        <w:rPr>
          <w:b/>
          <w:sz w:val="24"/>
          <w:szCs w:val="24"/>
        </w:rPr>
        <w:t>Table 1.</w:t>
      </w:r>
      <w:r>
        <w:rPr>
          <w:sz w:val="24"/>
          <w:szCs w:val="24"/>
        </w:rPr>
        <w:t>”, for example, as a new paragraph.)</w:t>
      </w:r>
    </w:p>
    <w:p w14:paraId="00000018" w14:textId="77777777" w:rsidR="00C1706F" w:rsidRDefault="00C1706F">
      <w:pPr>
        <w:rPr>
          <w:sz w:val="24"/>
          <w:szCs w:val="24"/>
        </w:rPr>
      </w:pPr>
    </w:p>
    <w:p w14:paraId="00000019" w14:textId="77777777" w:rsidR="00C1706F" w:rsidRDefault="00B44535">
      <w:pPr>
        <w:rPr>
          <w:sz w:val="24"/>
          <w:szCs w:val="24"/>
        </w:rPr>
      </w:pPr>
      <w:r>
        <w:rPr>
          <w:sz w:val="24"/>
          <w:szCs w:val="24"/>
        </w:rPr>
        <w:t>Please use the .docx format (all versions after Word 2007 for PC and Word 2011 for Mac) and include page numbers in your submitted file. We also encourage use of line numbers.</w:t>
      </w:r>
      <w:r>
        <w:t xml:space="preserve"> </w:t>
      </w:r>
      <w:r>
        <w:rPr>
          <w:sz w:val="24"/>
          <w:szCs w:val="24"/>
        </w:rPr>
        <w:t xml:space="preserve">Supplementary Materials (comprising Materials and Methods, figures, and tables) </w:t>
      </w:r>
      <w:r>
        <w:rPr>
          <w:sz w:val="24"/>
          <w:szCs w:val="24"/>
        </w:rPr>
        <w:t>should be in a separate file.</w:t>
      </w:r>
    </w:p>
    <w:p w14:paraId="0000001A" w14:textId="77777777" w:rsidR="00C1706F" w:rsidRDefault="00C1706F">
      <w:pPr>
        <w:rPr>
          <w:sz w:val="24"/>
          <w:szCs w:val="24"/>
        </w:rPr>
      </w:pPr>
    </w:p>
    <w:p w14:paraId="0000001B" w14:textId="77777777" w:rsidR="00C1706F" w:rsidRDefault="00B44535">
      <w:pPr>
        <w:rPr>
          <w:sz w:val="24"/>
          <w:szCs w:val="24"/>
        </w:rPr>
      </w:pPr>
      <w:r>
        <w:rPr>
          <w:sz w:val="24"/>
          <w:szCs w:val="24"/>
        </w:rPr>
        <w:t>More specific formatting instructions are provided in the template that follows.</w:t>
      </w:r>
    </w:p>
    <w:p w14:paraId="0000001C" w14:textId="77777777" w:rsidR="00C1706F" w:rsidRDefault="00B44535">
      <w:pPr>
        <w:rPr>
          <w:sz w:val="24"/>
          <w:szCs w:val="24"/>
        </w:rPr>
      </w:pPr>
      <w:r>
        <w:br w:type="page"/>
      </w:r>
    </w:p>
    <w:p w14:paraId="0000001E" w14:textId="68D60B76" w:rsidR="00C1706F" w:rsidRDefault="00B44535">
      <w:pPr>
        <w:keepNext/>
        <w:pBdr>
          <w:top w:val="nil"/>
          <w:left w:val="nil"/>
          <w:bottom w:val="nil"/>
          <w:right w:val="nil"/>
          <w:between w:val="nil"/>
        </w:pBdr>
        <w:spacing w:before="120" w:after="120"/>
        <w:jc w:val="center"/>
        <w:rPr>
          <w:b/>
          <w:color w:val="000000"/>
          <w:sz w:val="28"/>
          <w:szCs w:val="28"/>
        </w:rPr>
      </w:pPr>
      <w:r>
        <w:rPr>
          <w:b/>
          <w:color w:val="000000"/>
          <w:sz w:val="28"/>
          <w:szCs w:val="28"/>
        </w:rPr>
        <w:lastRenderedPageBreak/>
        <w:t xml:space="preserve">Title: </w:t>
      </w:r>
      <w:sdt>
        <w:sdtPr>
          <w:tag w:val="goog_rdk_2"/>
          <w:id w:val="-1773462203"/>
        </w:sdtPr>
        <w:sdtEndPr/>
        <w:sdtContent/>
      </w:sdt>
      <w:sdt>
        <w:sdtPr>
          <w:tag w:val="goog_rdk_3"/>
          <w:id w:val="738678684"/>
        </w:sdtPr>
        <w:sdtEndPr/>
        <w:sdtContent/>
      </w:sdt>
      <w:sdt>
        <w:sdtPr>
          <w:tag w:val="goog_rdk_4"/>
          <w:id w:val="1596140428"/>
        </w:sdtPr>
        <w:sdtEndPr/>
        <w:sdtContent/>
      </w:sdt>
      <w:r>
        <w:rPr>
          <w:b/>
          <w:color w:val="000000"/>
          <w:sz w:val="28"/>
          <w:szCs w:val="28"/>
        </w:rPr>
        <w:t>Protected</w:t>
      </w:r>
      <w:r>
        <w:rPr>
          <w:b/>
          <w:color w:val="000000"/>
          <w:sz w:val="28"/>
          <w:szCs w:val="28"/>
        </w:rPr>
        <w:t xml:space="preserve"> area planning to conserve biodiversity in an uncertain world</w:t>
      </w:r>
    </w:p>
    <w:p w14:paraId="0000001F" w14:textId="77777777" w:rsidR="00C1706F" w:rsidRDefault="00B44535">
      <w:pPr>
        <w:pBdr>
          <w:top w:val="nil"/>
          <w:left w:val="nil"/>
          <w:bottom w:val="nil"/>
          <w:right w:val="nil"/>
          <w:between w:val="nil"/>
        </w:pBdr>
        <w:spacing w:before="120" w:after="360"/>
        <w:jc w:val="center"/>
        <w:rPr>
          <w:color w:val="000000"/>
          <w:sz w:val="24"/>
          <w:szCs w:val="24"/>
        </w:rPr>
      </w:pPr>
      <w:r>
        <w:rPr>
          <w:b/>
          <w:color w:val="000000"/>
          <w:sz w:val="24"/>
          <w:szCs w:val="24"/>
        </w:rPr>
        <w:t>Authors:</w:t>
      </w:r>
      <w:r>
        <w:rPr>
          <w:color w:val="000000"/>
          <w:sz w:val="24"/>
          <w:szCs w:val="24"/>
        </w:rPr>
        <w:t xml:space="preserve"> Richard Schuster </w:t>
      </w:r>
      <w:r>
        <w:rPr>
          <w:color w:val="000000"/>
          <w:sz w:val="24"/>
          <w:szCs w:val="24"/>
          <w:vertAlign w:val="superscript"/>
        </w:rPr>
        <w:t>1,2*</w:t>
      </w:r>
      <w:r>
        <w:rPr>
          <w:color w:val="000000"/>
          <w:sz w:val="24"/>
          <w:szCs w:val="24"/>
        </w:rPr>
        <w:t>, Rachel Buxton</w:t>
      </w:r>
      <w:r>
        <w:rPr>
          <w:color w:val="000000"/>
          <w:sz w:val="24"/>
          <w:szCs w:val="24"/>
          <w:vertAlign w:val="superscript"/>
        </w:rPr>
        <w:t>1</w:t>
      </w:r>
      <w:r>
        <w:rPr>
          <w:color w:val="000000"/>
          <w:sz w:val="24"/>
          <w:szCs w:val="24"/>
        </w:rPr>
        <w:t>, Jeffrey O. Hanson</w:t>
      </w:r>
      <w:r>
        <w:rPr>
          <w:color w:val="000000"/>
          <w:sz w:val="24"/>
          <w:szCs w:val="24"/>
          <w:vertAlign w:val="superscript"/>
        </w:rPr>
        <w:t>1</w:t>
      </w:r>
      <w:r>
        <w:rPr>
          <w:color w:val="000000"/>
          <w:sz w:val="24"/>
          <w:szCs w:val="24"/>
        </w:rPr>
        <w:t>, Allison D. Binley</w:t>
      </w:r>
      <w:r>
        <w:rPr>
          <w:color w:val="000000"/>
          <w:sz w:val="24"/>
          <w:szCs w:val="24"/>
          <w:vertAlign w:val="superscript"/>
        </w:rPr>
        <w:t>1</w:t>
      </w:r>
      <w:r>
        <w:rPr>
          <w:color w:val="000000"/>
          <w:sz w:val="24"/>
          <w:szCs w:val="24"/>
        </w:rPr>
        <w:t>, Jeremy Pittman</w:t>
      </w:r>
      <w:r>
        <w:rPr>
          <w:color w:val="000000"/>
          <w:sz w:val="24"/>
          <w:szCs w:val="24"/>
          <w:vertAlign w:val="superscript"/>
        </w:rPr>
        <w:t>3</w:t>
      </w:r>
      <w:r>
        <w:rPr>
          <w:color w:val="000000"/>
          <w:sz w:val="24"/>
          <w:szCs w:val="24"/>
        </w:rPr>
        <w:t xml:space="preserve">, </w:t>
      </w:r>
      <w:proofErr w:type="spellStart"/>
      <w:r>
        <w:rPr>
          <w:color w:val="000000"/>
          <w:sz w:val="24"/>
          <w:szCs w:val="24"/>
        </w:rPr>
        <w:t>Vivitskaia</w:t>
      </w:r>
      <w:proofErr w:type="spellEnd"/>
      <w:r>
        <w:rPr>
          <w:color w:val="000000"/>
          <w:sz w:val="24"/>
          <w:szCs w:val="24"/>
        </w:rPr>
        <w:t xml:space="preserve"> Tulloch</w:t>
      </w:r>
      <w:r>
        <w:rPr>
          <w:color w:val="000000"/>
          <w:sz w:val="24"/>
          <w:szCs w:val="24"/>
          <w:vertAlign w:val="superscript"/>
        </w:rPr>
        <w:t>4</w:t>
      </w:r>
      <w:r>
        <w:rPr>
          <w:color w:val="000000"/>
          <w:sz w:val="24"/>
          <w:szCs w:val="24"/>
        </w:rPr>
        <w:t>, Frank A. La Sorte</w:t>
      </w:r>
      <w:r>
        <w:rPr>
          <w:color w:val="000000"/>
          <w:sz w:val="24"/>
          <w:szCs w:val="24"/>
          <w:vertAlign w:val="superscript"/>
        </w:rPr>
        <w:t>5</w:t>
      </w:r>
      <w:r>
        <w:rPr>
          <w:color w:val="000000"/>
          <w:sz w:val="24"/>
          <w:szCs w:val="24"/>
        </w:rPr>
        <w:t>, Patrick R. Roehrdanz</w:t>
      </w:r>
      <w:r>
        <w:rPr>
          <w:color w:val="000000"/>
          <w:sz w:val="24"/>
          <w:szCs w:val="24"/>
          <w:vertAlign w:val="superscript"/>
        </w:rPr>
        <w:t>6</w:t>
      </w:r>
      <w:r>
        <w:rPr>
          <w:color w:val="000000"/>
          <w:sz w:val="24"/>
          <w:szCs w:val="24"/>
        </w:rPr>
        <w:t>, Peter H. Verburg</w:t>
      </w:r>
      <w:r>
        <w:rPr>
          <w:color w:val="000000"/>
          <w:sz w:val="24"/>
          <w:szCs w:val="24"/>
          <w:vertAlign w:val="superscript"/>
        </w:rPr>
        <w:t>7</w:t>
      </w:r>
      <w:r>
        <w:rPr>
          <w:color w:val="000000"/>
          <w:sz w:val="24"/>
          <w:szCs w:val="24"/>
        </w:rPr>
        <w:t>, Amanda</w:t>
      </w:r>
      <w:r>
        <w:rPr>
          <w:color w:val="000000"/>
          <w:sz w:val="24"/>
          <w:szCs w:val="24"/>
        </w:rPr>
        <w:t xml:space="preserve"> D. Rodewald</w:t>
      </w:r>
      <w:r>
        <w:rPr>
          <w:color w:val="000000"/>
          <w:sz w:val="24"/>
          <w:szCs w:val="24"/>
          <w:vertAlign w:val="superscript"/>
        </w:rPr>
        <w:t>5,</w:t>
      </w:r>
      <w:proofErr w:type="gramStart"/>
      <w:r>
        <w:rPr>
          <w:color w:val="000000"/>
          <w:sz w:val="24"/>
          <w:szCs w:val="24"/>
          <w:vertAlign w:val="superscript"/>
        </w:rPr>
        <w:t>8</w:t>
      </w:r>
      <w:r>
        <w:rPr>
          <w:color w:val="000000"/>
          <w:sz w:val="24"/>
          <w:szCs w:val="24"/>
        </w:rPr>
        <w:t xml:space="preserve"> ,</w:t>
      </w:r>
      <w:proofErr w:type="gramEnd"/>
      <w:r>
        <w:rPr>
          <w:color w:val="000000"/>
          <w:sz w:val="24"/>
          <w:szCs w:val="24"/>
        </w:rPr>
        <w:t xml:space="preserve"> Scott Wilson</w:t>
      </w:r>
      <w:r>
        <w:rPr>
          <w:color w:val="000000"/>
          <w:sz w:val="24"/>
          <w:szCs w:val="24"/>
          <w:vertAlign w:val="superscript"/>
        </w:rPr>
        <w:t>1,9</w:t>
      </w:r>
      <w:r>
        <w:rPr>
          <w:color w:val="000000"/>
          <w:sz w:val="24"/>
          <w:szCs w:val="24"/>
        </w:rPr>
        <w:t>, Hugh P. Possingham</w:t>
      </w:r>
      <w:r>
        <w:rPr>
          <w:color w:val="000000"/>
          <w:sz w:val="24"/>
          <w:szCs w:val="24"/>
          <w:vertAlign w:val="superscript"/>
        </w:rPr>
        <w:t>10</w:t>
      </w:r>
      <w:r>
        <w:rPr>
          <w:color w:val="000000"/>
          <w:sz w:val="24"/>
          <w:szCs w:val="24"/>
        </w:rPr>
        <w:t>, Joseph R. Bennett</w:t>
      </w:r>
      <w:r>
        <w:rPr>
          <w:color w:val="000000"/>
          <w:sz w:val="24"/>
          <w:szCs w:val="24"/>
          <w:vertAlign w:val="superscript"/>
        </w:rPr>
        <w:t>1</w:t>
      </w:r>
      <w:r>
        <w:rPr>
          <w:color w:val="000000"/>
          <w:sz w:val="24"/>
          <w:szCs w:val="24"/>
        </w:rPr>
        <w:t xml:space="preserve"> </w:t>
      </w:r>
    </w:p>
    <w:p w14:paraId="00000020" w14:textId="77777777" w:rsidR="00C1706F" w:rsidRDefault="00B44535">
      <w:pPr>
        <w:pBdr>
          <w:top w:val="nil"/>
          <w:left w:val="nil"/>
          <w:bottom w:val="nil"/>
          <w:right w:val="nil"/>
          <w:between w:val="nil"/>
        </w:pBdr>
        <w:tabs>
          <w:tab w:val="left" w:pos="8130"/>
        </w:tabs>
        <w:spacing w:before="120"/>
        <w:rPr>
          <w:b/>
          <w:color w:val="000000"/>
          <w:sz w:val="24"/>
          <w:szCs w:val="24"/>
        </w:rPr>
      </w:pPr>
      <w:r>
        <w:rPr>
          <w:b/>
          <w:color w:val="000000"/>
          <w:sz w:val="24"/>
          <w:szCs w:val="24"/>
        </w:rPr>
        <w:t>Affiliations:</w:t>
      </w:r>
      <w:r>
        <w:rPr>
          <w:b/>
          <w:color w:val="000000"/>
          <w:sz w:val="24"/>
          <w:szCs w:val="24"/>
        </w:rPr>
        <w:tab/>
      </w:r>
    </w:p>
    <w:p w14:paraId="00000021" w14:textId="77777777" w:rsidR="00C1706F" w:rsidRDefault="00B44535">
      <w:pPr>
        <w:spacing w:line="480" w:lineRule="auto"/>
        <w:ind w:left="360" w:hanging="360"/>
        <w:rPr>
          <w:sz w:val="24"/>
          <w:szCs w:val="24"/>
        </w:rPr>
      </w:pPr>
      <w:bookmarkStart w:id="2" w:name="_heading=h.gjdgxs" w:colFirst="0" w:colLast="0"/>
      <w:bookmarkEnd w:id="2"/>
      <w:r>
        <w:rPr>
          <w:color w:val="000000"/>
          <w:sz w:val="24"/>
          <w:szCs w:val="24"/>
          <w:vertAlign w:val="superscript"/>
        </w:rPr>
        <w:t xml:space="preserve">1 </w:t>
      </w:r>
      <w:r>
        <w:rPr>
          <w:color w:val="000000"/>
          <w:sz w:val="24"/>
          <w:szCs w:val="24"/>
        </w:rPr>
        <w:t xml:space="preserve">Department of Biology, 1125 Colonel </w:t>
      </w:r>
      <w:proofErr w:type="gramStart"/>
      <w:r>
        <w:rPr>
          <w:color w:val="000000"/>
          <w:sz w:val="24"/>
          <w:szCs w:val="24"/>
        </w:rPr>
        <w:t>By</w:t>
      </w:r>
      <w:proofErr w:type="gramEnd"/>
      <w:r>
        <w:rPr>
          <w:color w:val="000000"/>
          <w:sz w:val="24"/>
          <w:szCs w:val="24"/>
        </w:rPr>
        <w:t xml:space="preserve"> Drive, Carleton University, Ottawa ON, K1S 5B6 Canada.</w:t>
      </w:r>
    </w:p>
    <w:p w14:paraId="00000022" w14:textId="77777777" w:rsidR="00C1706F" w:rsidRDefault="00B44535">
      <w:pPr>
        <w:spacing w:line="480" w:lineRule="auto"/>
        <w:ind w:left="360" w:hanging="360"/>
        <w:rPr>
          <w:sz w:val="24"/>
          <w:szCs w:val="24"/>
        </w:rPr>
      </w:pPr>
      <w:r>
        <w:rPr>
          <w:color w:val="000000"/>
          <w:sz w:val="24"/>
          <w:szCs w:val="24"/>
          <w:vertAlign w:val="superscript"/>
        </w:rPr>
        <w:t>2</w:t>
      </w:r>
      <w:r>
        <w:rPr>
          <w:color w:val="000000"/>
          <w:sz w:val="24"/>
          <w:szCs w:val="24"/>
        </w:rPr>
        <w:t xml:space="preserve"> Nature Conservancy of Canada, 245 Eglinton Ave East, Suite 410, Toronto, Ontario, M4P 3J1, Canada.</w:t>
      </w:r>
    </w:p>
    <w:p w14:paraId="00000023" w14:textId="77777777" w:rsidR="00C1706F" w:rsidRDefault="00B44535">
      <w:pPr>
        <w:spacing w:line="480" w:lineRule="auto"/>
        <w:ind w:left="357" w:hanging="357"/>
        <w:rPr>
          <w:sz w:val="24"/>
          <w:szCs w:val="24"/>
        </w:rPr>
      </w:pPr>
      <w:r>
        <w:rPr>
          <w:color w:val="000000"/>
          <w:sz w:val="24"/>
          <w:szCs w:val="24"/>
          <w:vertAlign w:val="superscript"/>
        </w:rPr>
        <w:t xml:space="preserve">3 </w:t>
      </w:r>
      <w:r>
        <w:rPr>
          <w:color w:val="000000"/>
          <w:sz w:val="24"/>
          <w:szCs w:val="24"/>
        </w:rPr>
        <w:t xml:space="preserve">School of Planning, University of Waterloo, 200 University </w:t>
      </w:r>
      <w:r>
        <w:rPr>
          <w:color w:val="000000"/>
          <w:sz w:val="24"/>
          <w:szCs w:val="24"/>
        </w:rPr>
        <w:t>Ave W, Waterloo, ON, N2T 3G1, Canada</w:t>
      </w:r>
    </w:p>
    <w:p w14:paraId="00000024" w14:textId="77777777" w:rsidR="00C1706F" w:rsidRDefault="00B44535">
      <w:pPr>
        <w:spacing w:line="480" w:lineRule="auto"/>
        <w:ind w:left="357" w:hanging="357"/>
        <w:rPr>
          <w:sz w:val="24"/>
          <w:szCs w:val="24"/>
        </w:rPr>
      </w:pPr>
      <w:r>
        <w:rPr>
          <w:color w:val="000000"/>
          <w:sz w:val="24"/>
          <w:szCs w:val="24"/>
          <w:vertAlign w:val="superscript"/>
        </w:rPr>
        <w:t xml:space="preserve">4 </w:t>
      </w:r>
      <w:r>
        <w:rPr>
          <w:color w:val="000000"/>
          <w:sz w:val="24"/>
          <w:szCs w:val="24"/>
        </w:rPr>
        <w:t xml:space="preserve">Conservation Decisions Lab, Department of </w:t>
      </w:r>
      <w:proofErr w:type="gramStart"/>
      <w:r>
        <w:rPr>
          <w:color w:val="000000"/>
          <w:sz w:val="24"/>
          <w:szCs w:val="24"/>
        </w:rPr>
        <w:t>Forest</w:t>
      </w:r>
      <w:proofErr w:type="gramEnd"/>
      <w:r>
        <w:rPr>
          <w:color w:val="000000"/>
          <w:sz w:val="24"/>
          <w:szCs w:val="24"/>
        </w:rPr>
        <w:t xml:space="preserve"> and Conservation Sciences, 2424 Main Mall, Vancouver, BC V6T 1Z4, Canada. </w:t>
      </w:r>
    </w:p>
    <w:p w14:paraId="00000025" w14:textId="77777777" w:rsidR="00C1706F" w:rsidRDefault="00B44535">
      <w:pPr>
        <w:spacing w:line="480" w:lineRule="auto"/>
        <w:ind w:left="360" w:hanging="360"/>
        <w:rPr>
          <w:color w:val="000000"/>
          <w:sz w:val="24"/>
          <w:szCs w:val="24"/>
        </w:rPr>
      </w:pPr>
      <w:r>
        <w:rPr>
          <w:color w:val="000000"/>
          <w:sz w:val="24"/>
          <w:szCs w:val="24"/>
          <w:vertAlign w:val="superscript"/>
        </w:rPr>
        <w:t xml:space="preserve">5 </w:t>
      </w:r>
      <w:r>
        <w:rPr>
          <w:color w:val="000000"/>
          <w:sz w:val="24"/>
          <w:szCs w:val="24"/>
        </w:rPr>
        <w:t xml:space="preserve">Cornell Lab of Ornithology, </w:t>
      </w:r>
      <w:r>
        <w:rPr>
          <w:sz w:val="24"/>
          <w:szCs w:val="24"/>
        </w:rPr>
        <w:t>Cornell University</w:t>
      </w:r>
      <w:r>
        <w:rPr>
          <w:color w:val="000000"/>
          <w:sz w:val="24"/>
          <w:szCs w:val="24"/>
        </w:rPr>
        <w:t>, Ithaca, NY 14850, USA</w:t>
      </w:r>
    </w:p>
    <w:p w14:paraId="00000026" w14:textId="77777777" w:rsidR="00C1706F" w:rsidRDefault="00B44535">
      <w:pPr>
        <w:spacing w:line="480" w:lineRule="auto"/>
        <w:ind w:left="360" w:hanging="360"/>
        <w:rPr>
          <w:sz w:val="24"/>
          <w:szCs w:val="24"/>
        </w:rPr>
      </w:pPr>
      <w:r>
        <w:rPr>
          <w:sz w:val="24"/>
          <w:szCs w:val="24"/>
          <w:vertAlign w:val="superscript"/>
        </w:rPr>
        <w:t xml:space="preserve">6 </w:t>
      </w:r>
      <w:r>
        <w:rPr>
          <w:sz w:val="24"/>
          <w:szCs w:val="24"/>
        </w:rPr>
        <w:t>Conservation Intern</w:t>
      </w:r>
      <w:r>
        <w:rPr>
          <w:sz w:val="24"/>
          <w:szCs w:val="24"/>
        </w:rPr>
        <w:t>ational, 2100 Crystal Drive #600, Arlington, VA 22202, USA</w:t>
      </w:r>
    </w:p>
    <w:p w14:paraId="00000027" w14:textId="77777777" w:rsidR="00C1706F" w:rsidRDefault="00B44535">
      <w:pPr>
        <w:spacing w:line="480" w:lineRule="auto"/>
        <w:ind w:left="360" w:hanging="360"/>
        <w:rPr>
          <w:sz w:val="24"/>
          <w:szCs w:val="24"/>
        </w:rPr>
      </w:pPr>
      <w:r>
        <w:rPr>
          <w:color w:val="000000"/>
          <w:sz w:val="24"/>
          <w:szCs w:val="24"/>
          <w:vertAlign w:val="superscript"/>
        </w:rPr>
        <w:t xml:space="preserve">7 </w:t>
      </w:r>
      <w:r>
        <w:rPr>
          <w:sz w:val="24"/>
          <w:szCs w:val="24"/>
        </w:rPr>
        <w:t>Institute for Environmental Studies</w:t>
      </w:r>
      <w:r>
        <w:rPr>
          <w:color w:val="000000"/>
          <w:sz w:val="24"/>
          <w:szCs w:val="24"/>
        </w:rPr>
        <w:t>, VU University Amsterdam, Amsterdam, The Netherlands</w:t>
      </w:r>
    </w:p>
    <w:p w14:paraId="00000028" w14:textId="77777777" w:rsidR="00C1706F" w:rsidRDefault="00B44535">
      <w:pPr>
        <w:spacing w:line="480" w:lineRule="auto"/>
        <w:ind w:left="360" w:hanging="360"/>
        <w:rPr>
          <w:sz w:val="24"/>
          <w:szCs w:val="24"/>
        </w:rPr>
      </w:pPr>
      <w:r>
        <w:rPr>
          <w:color w:val="000000"/>
          <w:sz w:val="24"/>
          <w:szCs w:val="24"/>
          <w:vertAlign w:val="superscript"/>
        </w:rPr>
        <w:t>8</w:t>
      </w:r>
      <w:r>
        <w:rPr>
          <w:color w:val="000000"/>
          <w:sz w:val="24"/>
          <w:szCs w:val="24"/>
        </w:rPr>
        <w:t xml:space="preserve"> Department of Natural Resources</w:t>
      </w:r>
      <w:r>
        <w:rPr>
          <w:sz w:val="24"/>
          <w:szCs w:val="24"/>
        </w:rPr>
        <w:t xml:space="preserve"> and the Environment</w:t>
      </w:r>
      <w:r>
        <w:rPr>
          <w:color w:val="000000"/>
          <w:sz w:val="24"/>
          <w:szCs w:val="24"/>
        </w:rPr>
        <w:t>, Cornell University, Ithaca, NY 14853, USA.</w:t>
      </w:r>
    </w:p>
    <w:p w14:paraId="00000029" w14:textId="77777777" w:rsidR="00C1706F" w:rsidRDefault="00B44535">
      <w:pPr>
        <w:spacing w:line="480" w:lineRule="auto"/>
        <w:ind w:left="360" w:hanging="360"/>
        <w:rPr>
          <w:sz w:val="24"/>
          <w:szCs w:val="24"/>
        </w:rPr>
      </w:pPr>
      <w:r>
        <w:rPr>
          <w:color w:val="000000"/>
          <w:sz w:val="24"/>
          <w:szCs w:val="24"/>
          <w:vertAlign w:val="superscript"/>
        </w:rPr>
        <w:t xml:space="preserve">9 </w:t>
      </w:r>
      <w:r>
        <w:rPr>
          <w:color w:val="000000"/>
          <w:sz w:val="24"/>
          <w:szCs w:val="24"/>
        </w:rPr>
        <w:t>Wildli</w:t>
      </w:r>
      <w:r>
        <w:rPr>
          <w:color w:val="000000"/>
          <w:sz w:val="24"/>
          <w:szCs w:val="24"/>
        </w:rPr>
        <w:t xml:space="preserve">fe Research Division, Environment and Climate Change Canada, 1125 Colonel </w:t>
      </w:r>
      <w:proofErr w:type="gramStart"/>
      <w:r>
        <w:rPr>
          <w:color w:val="000000"/>
          <w:sz w:val="24"/>
          <w:szCs w:val="24"/>
        </w:rPr>
        <w:t>By</w:t>
      </w:r>
      <w:proofErr w:type="gramEnd"/>
      <w:r>
        <w:rPr>
          <w:color w:val="000000"/>
          <w:sz w:val="24"/>
          <w:szCs w:val="24"/>
        </w:rPr>
        <w:t xml:space="preserve"> Drive, Ottawa, Ontario, Canada, K1S 5B6</w:t>
      </w:r>
    </w:p>
    <w:p w14:paraId="0000002A" w14:textId="77777777" w:rsidR="00C1706F" w:rsidRDefault="00B44535">
      <w:pPr>
        <w:spacing w:line="480" w:lineRule="auto"/>
        <w:ind w:left="357" w:hanging="357"/>
        <w:rPr>
          <w:sz w:val="24"/>
          <w:szCs w:val="24"/>
        </w:rPr>
      </w:pPr>
      <w:r>
        <w:rPr>
          <w:color w:val="000000"/>
          <w:sz w:val="24"/>
          <w:szCs w:val="24"/>
          <w:vertAlign w:val="superscript"/>
        </w:rPr>
        <w:t xml:space="preserve">10 </w:t>
      </w:r>
      <w:r>
        <w:rPr>
          <w:color w:val="000000"/>
          <w:sz w:val="24"/>
          <w:szCs w:val="24"/>
        </w:rPr>
        <w:t xml:space="preserve">Centre for Biodiversity and Conservation Science, </w:t>
      </w:r>
      <w:r>
        <w:rPr>
          <w:sz w:val="24"/>
          <w:szCs w:val="24"/>
        </w:rPr>
        <w:t>University of Queensland</w:t>
      </w:r>
      <w:r>
        <w:rPr>
          <w:color w:val="000000"/>
          <w:sz w:val="24"/>
          <w:szCs w:val="24"/>
        </w:rPr>
        <w:t>, St Lucia, Queensland 4067, Australia</w:t>
      </w:r>
    </w:p>
    <w:p w14:paraId="0000002B" w14:textId="77777777" w:rsidR="00C1706F" w:rsidRDefault="00B44535">
      <w:pPr>
        <w:spacing w:line="480" w:lineRule="auto"/>
        <w:rPr>
          <w:sz w:val="24"/>
          <w:szCs w:val="24"/>
        </w:rPr>
      </w:pPr>
      <w:r>
        <w:rPr>
          <w:sz w:val="24"/>
          <w:szCs w:val="24"/>
        </w:rPr>
        <w:t xml:space="preserve">*Corresponding author. </w:t>
      </w:r>
      <w:r>
        <w:rPr>
          <w:sz w:val="24"/>
          <w:szCs w:val="24"/>
        </w:rPr>
        <w:t xml:space="preserve">Email: </w:t>
      </w:r>
      <w:hyperlink r:id="rId15">
        <w:r>
          <w:rPr>
            <w:sz w:val="24"/>
            <w:szCs w:val="24"/>
          </w:rPr>
          <w:t>richard.schuster@glel.carleton.ca</w:t>
        </w:r>
      </w:hyperlink>
    </w:p>
    <w:p w14:paraId="0000002C" w14:textId="77777777" w:rsidR="00C1706F" w:rsidRDefault="00C1706F">
      <w:pPr>
        <w:pBdr>
          <w:top w:val="nil"/>
          <w:left w:val="nil"/>
          <w:bottom w:val="nil"/>
          <w:right w:val="nil"/>
          <w:between w:val="nil"/>
        </w:pBdr>
        <w:spacing w:before="120"/>
        <w:rPr>
          <w:color w:val="000000"/>
          <w:sz w:val="24"/>
          <w:szCs w:val="24"/>
        </w:rPr>
      </w:pPr>
    </w:p>
    <w:p w14:paraId="0000002D" w14:textId="77777777" w:rsidR="00C1706F" w:rsidRDefault="00B44535">
      <w:pPr>
        <w:rPr>
          <w:b/>
          <w:sz w:val="24"/>
          <w:szCs w:val="24"/>
        </w:rPr>
      </w:pPr>
      <w:r>
        <w:br w:type="page"/>
      </w:r>
    </w:p>
    <w:p w14:paraId="0000002E" w14:textId="77777777" w:rsidR="00C1706F" w:rsidRDefault="00B44535">
      <w:pPr>
        <w:rPr>
          <w:sz w:val="24"/>
          <w:szCs w:val="24"/>
        </w:rPr>
      </w:pPr>
      <w:r>
        <w:rPr>
          <w:b/>
          <w:sz w:val="24"/>
          <w:szCs w:val="24"/>
        </w:rPr>
        <w:lastRenderedPageBreak/>
        <w:t>Abstract:</w:t>
      </w:r>
      <w:r>
        <w:rPr>
          <w:sz w:val="24"/>
          <w:szCs w:val="24"/>
        </w:rPr>
        <w:t xml:space="preserve"> </w:t>
      </w:r>
      <w:sdt>
        <w:sdtPr>
          <w:tag w:val="goog_rdk_5"/>
          <w:id w:val="1539012773"/>
        </w:sdtPr>
        <w:sdtEndPr/>
        <w:sdtContent>
          <w:commentRangeStart w:id="3"/>
        </w:sdtContent>
      </w:sdt>
      <w:r>
        <w:rPr>
          <w:sz w:val="24"/>
          <w:szCs w:val="24"/>
        </w:rPr>
        <w:t>Despite</w:t>
      </w:r>
      <w:commentRangeEnd w:id="3"/>
      <w:r>
        <w:commentReference w:id="3"/>
      </w:r>
      <w:r>
        <w:rPr>
          <w:sz w:val="24"/>
          <w:szCs w:val="24"/>
        </w:rPr>
        <w:t xml:space="preserve"> being key instruments for conservation, protected areas are vulnerable to risks associated with weak governance, land-use intensification, and climate change. Using a spatial optimization routine to maximize protection of all known terrestrial vertebrate </w:t>
      </w:r>
      <w:r>
        <w:rPr>
          <w:sz w:val="24"/>
          <w:szCs w:val="24"/>
        </w:rPr>
        <w:t xml:space="preserve">species, we found that plans for expanding the global protected area system that explicitly account for such risks require small (1.6%) increases in the amount of land protected relative to </w:t>
      </w:r>
      <w:sdt>
        <w:sdtPr>
          <w:tag w:val="goog_rdk_6"/>
          <w:id w:val="-370069920"/>
        </w:sdtPr>
        <w:sdtEndPr/>
        <w:sdtContent>
          <w:ins w:id="4" w:author="Scott Wilson" w:date="2021-06-17T15:03:00Z">
            <w:r>
              <w:rPr>
                <w:sz w:val="24"/>
                <w:szCs w:val="24"/>
              </w:rPr>
              <w:t xml:space="preserve">plans that </w:t>
            </w:r>
          </w:ins>
        </w:sdtContent>
      </w:sdt>
      <w:sdt>
        <w:sdtPr>
          <w:tag w:val="goog_rdk_7"/>
          <w:id w:val="1712004325"/>
        </w:sdtPr>
        <w:sdtEndPr/>
        <w:sdtContent>
          <w:ins w:id="5" w:author="Frank La Sorte" w:date="2021-06-21T15:31:00Z">
            <w:r>
              <w:rPr>
                <w:sz w:val="24"/>
                <w:szCs w:val="24"/>
              </w:rPr>
              <w:t>do not consider</w:t>
            </w:r>
          </w:ins>
        </w:sdtContent>
      </w:sdt>
      <w:sdt>
        <w:sdtPr>
          <w:tag w:val="goog_rdk_8"/>
          <w:id w:val="-683290865"/>
        </w:sdtPr>
        <w:sdtEndPr/>
        <w:sdtContent>
          <w:del w:id="6" w:author="Frank La Sorte" w:date="2021-06-21T15:31:00Z">
            <w:r>
              <w:rPr>
                <w:sz w:val="24"/>
                <w:szCs w:val="24"/>
              </w:rPr>
              <w:delText>ignor</w:delText>
            </w:r>
          </w:del>
        </w:sdtContent>
      </w:sdt>
      <w:sdt>
        <w:sdtPr>
          <w:tag w:val="goog_rdk_9"/>
          <w:id w:val="-90394267"/>
        </w:sdtPr>
        <w:sdtEndPr/>
        <w:sdtContent>
          <w:customXmlInsRangeStart w:id="7" w:author="Scott Wilson" w:date="2021-06-17T15:03:00Z"/>
          <w:sdt>
            <w:sdtPr>
              <w:tag w:val="goog_rdk_10"/>
              <w:id w:val="-463816772"/>
            </w:sdtPr>
            <w:sdtEndPr/>
            <w:sdtContent>
              <w:customXmlInsRangeEnd w:id="7"/>
              <w:ins w:id="8" w:author="Scott Wilson" w:date="2021-06-17T15:03:00Z">
                <w:del w:id="9" w:author="Frank La Sorte" w:date="2021-06-21T15:31:00Z">
                  <w:r>
                    <w:rPr>
                      <w:sz w:val="24"/>
                      <w:szCs w:val="24"/>
                    </w:rPr>
                    <w:delText>e</w:delText>
                  </w:r>
                </w:del>
              </w:ins>
              <w:customXmlInsRangeStart w:id="10" w:author="Scott Wilson" w:date="2021-06-17T15:03:00Z"/>
            </w:sdtContent>
          </w:sdt>
          <w:customXmlInsRangeEnd w:id="10"/>
        </w:sdtContent>
      </w:sdt>
      <w:sdt>
        <w:sdtPr>
          <w:tag w:val="goog_rdk_11"/>
          <w:id w:val="-892119382"/>
        </w:sdtPr>
        <w:sdtEndPr/>
        <w:sdtContent>
          <w:del w:id="11" w:author="Scott Wilson" w:date="2021-06-17T15:03:00Z">
            <w:r>
              <w:rPr>
                <w:sz w:val="24"/>
                <w:szCs w:val="24"/>
              </w:rPr>
              <w:delText>ing</w:delText>
            </w:r>
          </w:del>
        </w:sdtContent>
      </w:sdt>
      <w:r>
        <w:rPr>
          <w:sz w:val="24"/>
          <w:szCs w:val="24"/>
        </w:rPr>
        <w:t xml:space="preserve"> risk. Among the th</w:t>
      </w:r>
      <w:r>
        <w:rPr>
          <w:sz w:val="24"/>
          <w:szCs w:val="24"/>
        </w:rPr>
        <w:t xml:space="preserve">ree risk categories, </w:t>
      </w:r>
      <w:sdt>
        <w:sdtPr>
          <w:tag w:val="goog_rdk_12"/>
          <w:id w:val="-76221033"/>
        </w:sdtPr>
        <w:sdtEndPr/>
        <w:sdtContent>
          <w:commentRangeStart w:id="12"/>
        </w:sdtContent>
      </w:sdt>
      <w:r>
        <w:rPr>
          <w:sz w:val="24"/>
          <w:szCs w:val="24"/>
        </w:rPr>
        <w:t>governance drove the greatest variation in the location of land prioritized for protection.</w:t>
      </w:r>
      <w:commentRangeEnd w:id="12"/>
      <w:r>
        <w:commentReference w:id="12"/>
      </w:r>
      <w:r>
        <w:rPr>
          <w:sz w:val="24"/>
          <w:szCs w:val="24"/>
        </w:rPr>
        <w:t xml:space="preserve"> Conserving wide-ranging species required countries with relatively strong governance to protect more land when bordering nations with comp</w:t>
      </w:r>
      <w:r>
        <w:rPr>
          <w:sz w:val="24"/>
          <w:szCs w:val="24"/>
        </w:rPr>
        <w:t xml:space="preserve">aratively weak governance. Our results underscore the need for cross-jurisdictional coordination and demonstrate how risk can be efficiently incorporated into global planning efforts. </w:t>
      </w:r>
    </w:p>
    <w:p w14:paraId="0000002F" w14:textId="77777777" w:rsidR="00C1706F" w:rsidRDefault="00C1706F">
      <w:pPr>
        <w:pBdr>
          <w:top w:val="nil"/>
          <w:left w:val="nil"/>
          <w:bottom w:val="nil"/>
          <w:right w:val="nil"/>
          <w:between w:val="nil"/>
        </w:pBdr>
        <w:spacing w:before="120"/>
        <w:rPr>
          <w:color w:val="000000"/>
          <w:sz w:val="24"/>
          <w:szCs w:val="24"/>
        </w:rPr>
      </w:pPr>
    </w:p>
    <w:p w14:paraId="00000030" w14:textId="77777777" w:rsidR="00C1706F" w:rsidRDefault="00B44535">
      <w:pPr>
        <w:pBdr>
          <w:top w:val="nil"/>
          <w:left w:val="nil"/>
          <w:bottom w:val="nil"/>
          <w:right w:val="nil"/>
          <w:between w:val="nil"/>
        </w:pBdr>
        <w:spacing w:before="120"/>
        <w:rPr>
          <w:color w:val="000000"/>
          <w:sz w:val="24"/>
          <w:szCs w:val="24"/>
        </w:rPr>
      </w:pPr>
      <w:r>
        <w:rPr>
          <w:b/>
          <w:color w:val="000000"/>
          <w:sz w:val="24"/>
          <w:szCs w:val="24"/>
        </w:rPr>
        <w:t xml:space="preserve">One-Sentence </w:t>
      </w:r>
      <w:sdt>
        <w:sdtPr>
          <w:tag w:val="goog_rdk_13"/>
          <w:id w:val="-963342466"/>
        </w:sdtPr>
        <w:sdtEndPr/>
        <w:sdtContent>
          <w:commentRangeStart w:id="13"/>
        </w:sdtContent>
      </w:sdt>
      <w:sdt>
        <w:sdtPr>
          <w:tag w:val="goog_rdk_14"/>
          <w:id w:val="908187062"/>
        </w:sdtPr>
        <w:sdtEndPr/>
        <w:sdtContent>
          <w:commentRangeStart w:id="14"/>
        </w:sdtContent>
      </w:sdt>
      <w:r>
        <w:rPr>
          <w:b/>
          <w:color w:val="000000"/>
          <w:sz w:val="24"/>
          <w:szCs w:val="24"/>
        </w:rPr>
        <w:t>Summary</w:t>
      </w:r>
      <w:commentRangeEnd w:id="13"/>
      <w:r>
        <w:commentReference w:id="13"/>
      </w:r>
      <w:commentRangeEnd w:id="14"/>
      <w:r>
        <w:commentReference w:id="14"/>
      </w:r>
      <w:r>
        <w:rPr>
          <w:b/>
          <w:color w:val="000000"/>
          <w:sz w:val="24"/>
          <w:szCs w:val="24"/>
        </w:rPr>
        <w:t xml:space="preserve">: </w:t>
      </w:r>
    </w:p>
    <w:p w14:paraId="00000031" w14:textId="77777777" w:rsidR="00C1706F" w:rsidRDefault="00B44535">
      <w:pPr>
        <w:pBdr>
          <w:top w:val="nil"/>
          <w:left w:val="nil"/>
          <w:bottom w:val="nil"/>
          <w:right w:val="nil"/>
          <w:between w:val="nil"/>
        </w:pBdr>
        <w:spacing w:before="120"/>
        <w:rPr>
          <w:color w:val="000000"/>
          <w:sz w:val="24"/>
          <w:szCs w:val="24"/>
        </w:rPr>
      </w:pPr>
      <w:r>
        <w:rPr>
          <w:color w:val="000000"/>
          <w:sz w:val="24"/>
          <w:szCs w:val="24"/>
        </w:rPr>
        <w:t>For more resilient protected areas to safeguard biodiversity, planning will require a consideration of future risk</w:t>
      </w:r>
    </w:p>
    <w:p w14:paraId="00000032" w14:textId="77777777" w:rsidR="00C1706F" w:rsidRDefault="00B44535">
      <w:pPr>
        <w:pBdr>
          <w:top w:val="nil"/>
          <w:left w:val="nil"/>
          <w:bottom w:val="nil"/>
          <w:right w:val="nil"/>
          <w:between w:val="nil"/>
        </w:pBdr>
        <w:spacing w:before="120"/>
        <w:rPr>
          <w:color w:val="000000"/>
          <w:sz w:val="24"/>
          <w:szCs w:val="24"/>
        </w:rPr>
      </w:pPr>
      <w:r>
        <w:rPr>
          <w:color w:val="000000"/>
          <w:sz w:val="24"/>
          <w:szCs w:val="24"/>
        </w:rPr>
        <w:t xml:space="preserve">To safeguard biodiversity, protected area planning </w:t>
      </w:r>
      <w:sdt>
        <w:sdtPr>
          <w:tag w:val="goog_rdk_15"/>
          <w:id w:val="-37442859"/>
        </w:sdtPr>
        <w:sdtEndPr/>
        <w:sdtContent>
          <w:commentRangeStart w:id="15"/>
        </w:sdtContent>
      </w:sdt>
      <w:r>
        <w:rPr>
          <w:color w:val="000000"/>
          <w:sz w:val="24"/>
          <w:szCs w:val="24"/>
        </w:rPr>
        <w:t xml:space="preserve">will require a consideration of future risk due to weak governance </w:t>
      </w:r>
      <w:commentRangeEnd w:id="15"/>
      <w:r>
        <w:commentReference w:id="15"/>
      </w:r>
    </w:p>
    <w:p w14:paraId="00000033" w14:textId="77777777" w:rsidR="00C1706F" w:rsidRDefault="00B44535">
      <w:pPr>
        <w:rPr>
          <w:b/>
          <w:sz w:val="24"/>
          <w:szCs w:val="24"/>
        </w:rPr>
      </w:pPr>
      <w:r>
        <w:br w:type="page"/>
      </w:r>
    </w:p>
    <w:p w14:paraId="00000034" w14:textId="77777777" w:rsidR="00C1706F" w:rsidRDefault="00B44535">
      <w:pPr>
        <w:rPr>
          <w:sz w:val="24"/>
          <w:szCs w:val="24"/>
        </w:rPr>
      </w:pPr>
      <w:r>
        <w:rPr>
          <w:b/>
          <w:sz w:val="24"/>
          <w:szCs w:val="24"/>
        </w:rPr>
        <w:lastRenderedPageBreak/>
        <w:t xml:space="preserve">Main </w:t>
      </w:r>
      <w:sdt>
        <w:sdtPr>
          <w:tag w:val="goog_rdk_16"/>
          <w:id w:val="-2132087585"/>
        </w:sdtPr>
        <w:sdtEndPr/>
        <w:sdtContent>
          <w:commentRangeStart w:id="16"/>
        </w:sdtContent>
      </w:sdt>
      <w:r>
        <w:rPr>
          <w:b/>
          <w:sz w:val="24"/>
          <w:szCs w:val="24"/>
        </w:rPr>
        <w:t>Text</w:t>
      </w:r>
      <w:commentRangeEnd w:id="16"/>
      <w:r>
        <w:commentReference w:id="16"/>
      </w:r>
      <w:r>
        <w:rPr>
          <w:b/>
          <w:sz w:val="24"/>
          <w:szCs w:val="24"/>
        </w:rPr>
        <w:t>:</w:t>
      </w:r>
      <w:r>
        <w:rPr>
          <w:b/>
          <w:sz w:val="24"/>
          <w:szCs w:val="24"/>
        </w:rPr>
        <w:t xml:space="preserve"> </w:t>
      </w:r>
      <w:r>
        <w:rPr>
          <w:sz w:val="24"/>
          <w:szCs w:val="24"/>
        </w:rPr>
        <w:t>P</w:t>
      </w:r>
      <w:r>
        <w:rPr>
          <w:color w:val="000000"/>
          <w:sz w:val="24"/>
          <w:szCs w:val="24"/>
        </w:rPr>
        <w:t xml:space="preserve">rotecting habitat is one of the best strategies for stemming the alarming decline </w:t>
      </w:r>
      <w:r>
        <w:rPr>
          <w:sz w:val="24"/>
          <w:szCs w:val="24"/>
        </w:rPr>
        <w:t>of</w:t>
      </w:r>
      <w:r>
        <w:rPr>
          <w:color w:val="000000"/>
          <w:sz w:val="24"/>
          <w:szCs w:val="24"/>
        </w:rPr>
        <w:t xml:space="preserve"> biodiversity</w:t>
      </w:r>
      <w:r>
        <w:rPr>
          <w:sz w:val="24"/>
          <w:szCs w:val="24"/>
          <w:vertAlign w:val="superscript"/>
        </w:rPr>
        <w:t>5</w:t>
      </w:r>
      <w:r>
        <w:rPr>
          <w:sz w:val="24"/>
          <w:szCs w:val="24"/>
        </w:rPr>
        <w:t>. As such, international agreements to protect increasing amounts of land area have become cornerstones of efforts to protect biodiversity</w:t>
      </w:r>
      <w:r>
        <w:rPr>
          <w:sz w:val="24"/>
          <w:szCs w:val="24"/>
          <w:vertAlign w:val="superscript"/>
        </w:rPr>
        <w:t>4</w:t>
      </w:r>
      <w:r>
        <w:rPr>
          <w:sz w:val="24"/>
          <w:szCs w:val="24"/>
        </w:rPr>
        <w:t>. Most current ap</w:t>
      </w:r>
      <w:r>
        <w:rPr>
          <w:sz w:val="24"/>
          <w:szCs w:val="24"/>
        </w:rPr>
        <w:t xml:space="preserve">proaches for identifying important areas to protect rely upon estimations of the conservation value of the land for biodiversity and the threats </w:t>
      </w:r>
      <w:sdt>
        <w:sdtPr>
          <w:tag w:val="goog_rdk_17"/>
          <w:id w:val="-1906448129"/>
        </w:sdtPr>
        <w:sdtEndPr/>
        <w:sdtContent>
          <w:commentRangeStart w:id="17"/>
        </w:sdtContent>
      </w:sdt>
      <w:r>
        <w:rPr>
          <w:sz w:val="24"/>
          <w:szCs w:val="24"/>
        </w:rPr>
        <w:t>it</w:t>
      </w:r>
      <w:commentRangeEnd w:id="17"/>
      <w:r>
        <w:commentReference w:id="17"/>
      </w:r>
      <w:r>
        <w:rPr>
          <w:sz w:val="24"/>
          <w:szCs w:val="24"/>
        </w:rPr>
        <w:t xml:space="preserve"> faces</w:t>
      </w:r>
      <w:r>
        <w:rPr>
          <w:sz w:val="24"/>
          <w:szCs w:val="24"/>
          <w:vertAlign w:val="superscript"/>
        </w:rPr>
        <w:t>4,6,7</w:t>
      </w:r>
      <w:r>
        <w:rPr>
          <w:sz w:val="24"/>
          <w:szCs w:val="24"/>
        </w:rPr>
        <w:t>. Seldom articulated in such plans is the tacit assumption that protection will be enforced, effective, and permanent</w:t>
      </w:r>
      <w:sdt>
        <w:sdtPr>
          <w:tag w:val="goog_rdk_18"/>
          <w:id w:val="-2145729603"/>
        </w:sdtPr>
        <w:sdtEndPr/>
        <w:sdtContent>
          <w:del w:id="18" w:author="Jeremy Pittman" w:date="2021-06-14T13:59:00Z">
            <w:r>
              <w:rPr>
                <w:sz w:val="24"/>
                <w:szCs w:val="24"/>
              </w:rPr>
              <w:delText>,</w:delText>
            </w:r>
          </w:del>
        </w:sdtContent>
      </w:sdt>
      <w:sdt>
        <w:sdtPr>
          <w:tag w:val="goog_rdk_19"/>
          <w:id w:val="-2105099693"/>
        </w:sdtPr>
        <w:sdtEndPr/>
        <w:sdtContent>
          <w:ins w:id="19" w:author="Jeremy Pittman" w:date="2021-06-14T13:59:00Z">
            <w:r>
              <w:rPr>
                <w:sz w:val="24"/>
                <w:szCs w:val="24"/>
              </w:rPr>
              <w:t>;</w:t>
            </w:r>
          </w:ins>
        </w:sdtContent>
      </w:sdt>
      <w:r>
        <w:rPr>
          <w:sz w:val="24"/>
          <w:szCs w:val="24"/>
        </w:rPr>
        <w:t xml:space="preserve"> yet </w:t>
      </w:r>
      <w:sdt>
        <w:sdtPr>
          <w:tag w:val="goog_rdk_20"/>
          <w:id w:val="1545171032"/>
        </w:sdtPr>
        <w:sdtEndPr/>
        <w:sdtContent>
          <w:del w:id="20" w:author="Amanda Rodewald" w:date="2021-06-15T19:16:00Z">
            <w:r>
              <w:rPr>
                <w:sz w:val="24"/>
                <w:szCs w:val="24"/>
              </w:rPr>
              <w:delText xml:space="preserve">it is well known </w:delText>
            </w:r>
          </w:del>
        </w:sdtContent>
      </w:sdt>
      <w:sdt>
        <w:sdtPr>
          <w:tag w:val="goog_rdk_21"/>
          <w:id w:val="352465395"/>
        </w:sdtPr>
        <w:sdtEndPr/>
        <w:sdtContent>
          <w:customXmlInsRangeStart w:id="21" w:author="Jeremy Pittman" w:date="2021-06-14T14:00:00Z"/>
          <w:sdt>
            <w:sdtPr>
              <w:tag w:val="goog_rdk_22"/>
              <w:id w:val="1052881922"/>
            </w:sdtPr>
            <w:sdtEndPr/>
            <w:sdtContent>
              <w:customXmlInsRangeEnd w:id="21"/>
              <w:ins w:id="22" w:author="Jeremy Pittman" w:date="2021-06-14T14:00:00Z">
                <w:del w:id="23" w:author="Amanda Rodewald" w:date="2021-06-15T19:16:00Z">
                  <w:r>
                    <w:rPr>
                      <w:sz w:val="24"/>
                      <w:szCs w:val="24"/>
                    </w:rPr>
                    <w:delText xml:space="preserve">that </w:delText>
                  </w:r>
                </w:del>
              </w:ins>
              <w:customXmlInsRangeStart w:id="24" w:author="Jeremy Pittman" w:date="2021-06-14T14:00:00Z"/>
            </w:sdtContent>
          </w:sdt>
          <w:customXmlInsRangeEnd w:id="24"/>
        </w:sdtContent>
      </w:sdt>
      <w:r>
        <w:rPr>
          <w:sz w:val="24"/>
          <w:szCs w:val="24"/>
        </w:rPr>
        <w:t>many protected areas are subject to risks f</w:t>
      </w:r>
      <w:sdt>
        <w:sdtPr>
          <w:tag w:val="goog_rdk_23"/>
          <w:id w:val="-1736765653"/>
        </w:sdtPr>
        <w:sdtEndPr/>
        <w:sdtContent>
          <w:commentRangeStart w:id="25"/>
        </w:sdtContent>
      </w:sdt>
      <w:r>
        <w:rPr>
          <w:sz w:val="24"/>
          <w:szCs w:val="24"/>
        </w:rPr>
        <w:t>rom</w:t>
      </w:r>
      <w:commentRangeEnd w:id="25"/>
      <w:r>
        <w:commentReference w:id="25"/>
      </w:r>
      <w:r>
        <w:rPr>
          <w:sz w:val="24"/>
          <w:szCs w:val="24"/>
        </w:rPr>
        <w:t xml:space="preserve"> weak governance, </w:t>
      </w:r>
      <w:r>
        <w:rPr>
          <w:color w:val="000000"/>
          <w:sz w:val="24"/>
          <w:szCs w:val="24"/>
        </w:rPr>
        <w:t xml:space="preserve">land use intensification, and </w:t>
      </w:r>
      <w:r>
        <w:rPr>
          <w:sz w:val="24"/>
          <w:szCs w:val="24"/>
        </w:rPr>
        <w:t>c</w:t>
      </w:r>
      <w:r>
        <w:rPr>
          <w:color w:val="000000"/>
          <w:sz w:val="24"/>
          <w:szCs w:val="24"/>
        </w:rPr>
        <w:t xml:space="preserve">limate change. For </w:t>
      </w:r>
      <w:proofErr w:type="gramStart"/>
      <w:r>
        <w:rPr>
          <w:color w:val="000000"/>
          <w:sz w:val="24"/>
          <w:szCs w:val="24"/>
        </w:rPr>
        <w:t>example</w:t>
      </w:r>
      <w:proofErr w:type="gramEnd"/>
      <w:sdt>
        <w:sdtPr>
          <w:tag w:val="goog_rdk_24"/>
          <w:id w:val="1086419795"/>
        </w:sdtPr>
        <w:sdtEndPr/>
        <w:sdtContent>
          <w:ins w:id="26" w:author="Amanda Rodewald" w:date="2021-06-15T19:17:00Z">
            <w:r>
              <w:rPr>
                <w:color w:val="000000"/>
                <w:sz w:val="24"/>
                <w:szCs w:val="24"/>
              </w:rPr>
              <w:t>,</w:t>
            </w:r>
          </w:ins>
        </w:sdtContent>
      </w:sdt>
      <w:sdt>
        <w:sdtPr>
          <w:tag w:val="goog_rdk_25"/>
          <w:id w:val="-1999027075"/>
        </w:sdtPr>
        <w:sdtEndPr/>
        <w:sdtContent>
          <w:del w:id="27" w:author="Amanda Rodewald" w:date="2021-06-15T19:17:00Z">
            <w:r>
              <w:rPr>
                <w:color w:val="000000"/>
                <w:sz w:val="24"/>
                <w:szCs w:val="24"/>
              </w:rPr>
              <w:delText>:</w:delText>
            </w:r>
          </w:del>
        </w:sdtContent>
      </w:sdt>
      <w:r>
        <w:rPr>
          <w:color w:val="000000"/>
          <w:sz w:val="24"/>
          <w:szCs w:val="24"/>
        </w:rPr>
        <w:t xml:space="preserve"> </w:t>
      </w:r>
      <w:sdt>
        <w:sdtPr>
          <w:tag w:val="goog_rdk_26"/>
          <w:id w:val="-1855955637"/>
        </w:sdtPr>
        <w:sdtEndPr/>
        <w:sdtContent>
          <w:ins w:id="28" w:author="Amanda Rodewald" w:date="2021-06-15T19:21:00Z">
            <w:r>
              <w:rPr>
                <w:color w:val="000000"/>
                <w:sz w:val="24"/>
                <w:szCs w:val="24"/>
              </w:rPr>
              <w:t>strong</w:t>
            </w:r>
          </w:ins>
          <w:customXmlInsRangeStart w:id="29" w:author="Amanda Rodewald" w:date="2021-06-15T19:21:00Z"/>
          <w:sdt>
            <w:sdtPr>
              <w:tag w:val="goog_rdk_27"/>
              <w:id w:val="-1334674404"/>
            </w:sdtPr>
            <w:sdtEndPr/>
            <w:sdtContent>
              <w:customXmlInsRangeEnd w:id="29"/>
              <w:ins w:id="30" w:author="Amanda Rodewald" w:date="2021-06-15T19:21:00Z">
                <w:del w:id="31" w:author="Amanda Rodewald" w:date="2021-06-15T19:21:00Z">
                  <w:r>
                    <w:rPr>
                      <w:color w:val="000000"/>
                      <w:sz w:val="24"/>
                      <w:szCs w:val="24"/>
                    </w:rPr>
                    <w:delText>effective</w:delText>
                  </w:r>
                </w:del>
              </w:ins>
              <w:customXmlInsRangeStart w:id="32" w:author="Amanda Rodewald" w:date="2021-06-15T19:21:00Z"/>
            </w:sdtContent>
          </w:sdt>
          <w:customXmlInsRangeEnd w:id="32"/>
        </w:sdtContent>
      </w:sdt>
      <w:sdt>
        <w:sdtPr>
          <w:tag w:val="goog_rdk_28"/>
          <w:id w:val="1341668971"/>
        </w:sdtPr>
        <w:sdtEndPr/>
        <w:sdtContent>
          <w:del w:id="33" w:author="Amanda Rodewald" w:date="2021-06-15T19:21:00Z">
            <w:r>
              <w:rPr>
                <w:color w:val="000000"/>
                <w:sz w:val="24"/>
                <w:szCs w:val="24"/>
              </w:rPr>
              <w:delText xml:space="preserve">the quality of </w:delText>
            </w:r>
          </w:del>
        </w:sdtContent>
      </w:sdt>
      <w:sdt>
        <w:sdtPr>
          <w:tag w:val="goog_rdk_29"/>
          <w:id w:val="-278252144"/>
        </w:sdtPr>
        <w:sdtEndPr/>
        <w:sdtContent>
          <w:ins w:id="34" w:author="Amanda Rodewald" w:date="2021-06-15T19:21:00Z">
            <w:r>
              <w:rPr>
                <w:color w:val="000000"/>
                <w:sz w:val="24"/>
                <w:szCs w:val="24"/>
              </w:rPr>
              <w:t xml:space="preserve"> </w:t>
            </w:r>
          </w:ins>
        </w:sdtContent>
      </w:sdt>
      <w:r>
        <w:rPr>
          <w:color w:val="000000"/>
          <w:sz w:val="24"/>
          <w:szCs w:val="24"/>
        </w:rPr>
        <w:t xml:space="preserve">governance </w:t>
      </w:r>
      <w:sdt>
        <w:sdtPr>
          <w:tag w:val="goog_rdk_30"/>
          <w:id w:val="808971965"/>
        </w:sdtPr>
        <w:sdtEndPr/>
        <w:sdtContent>
          <w:ins w:id="35" w:author="Amanda Rodewald" w:date="2021-06-15T19:21:00Z">
            <w:r>
              <w:rPr>
                <w:color w:val="000000"/>
                <w:sz w:val="24"/>
                <w:szCs w:val="24"/>
              </w:rPr>
              <w:t>generally supports</w:t>
            </w:r>
          </w:ins>
        </w:sdtContent>
      </w:sdt>
      <w:sdt>
        <w:sdtPr>
          <w:tag w:val="goog_rdk_31"/>
          <w:id w:val="715705072"/>
        </w:sdtPr>
        <w:sdtEndPr/>
        <w:sdtContent>
          <w:del w:id="36" w:author="Amanda Rodewald" w:date="2021-06-15T19:21:00Z">
            <w:r>
              <w:rPr>
                <w:sz w:val="24"/>
                <w:szCs w:val="24"/>
              </w:rPr>
              <w:delText xml:space="preserve">relates </w:delText>
            </w:r>
          </w:del>
        </w:sdtContent>
      </w:sdt>
      <w:sdt>
        <w:sdtPr>
          <w:tag w:val="goog_rdk_32"/>
          <w:id w:val="-1237091142"/>
        </w:sdtPr>
        <w:sdtEndPr/>
        <w:sdtContent>
          <w:del w:id="37" w:author="Amanda Rodewald" w:date="2021-06-15T19:21:00Z">
            <w:r>
              <w:rPr>
                <w:sz w:val="24"/>
                <w:szCs w:val="24"/>
              </w:rPr>
              <w:delText>to</w:delText>
            </w:r>
          </w:del>
        </w:sdtContent>
      </w:sdt>
      <w:r>
        <w:rPr>
          <w:color w:val="000000"/>
          <w:sz w:val="24"/>
          <w:szCs w:val="24"/>
        </w:rPr>
        <w:t xml:space="preserve"> investment</w:t>
      </w:r>
      <w:sdt>
        <w:sdtPr>
          <w:tag w:val="goog_rdk_33"/>
          <w:id w:val="1438724815"/>
        </w:sdtPr>
        <w:sdtEndPr/>
        <w:sdtContent>
          <w:ins w:id="38" w:author="Amanda Rodewald" w:date="2021-06-15T19:22:00Z">
            <w:r>
              <w:rPr>
                <w:color w:val="000000"/>
                <w:sz w:val="24"/>
                <w:szCs w:val="24"/>
              </w:rPr>
              <w:t>s</w:t>
            </w:r>
          </w:ins>
        </w:sdtContent>
      </w:sdt>
      <w:r>
        <w:rPr>
          <w:color w:val="000000"/>
          <w:sz w:val="24"/>
          <w:szCs w:val="24"/>
        </w:rPr>
        <w:t xml:space="preserve"> in conservation</w:t>
      </w:r>
      <w:r>
        <w:rPr>
          <w:sz w:val="24"/>
          <w:szCs w:val="24"/>
          <w:vertAlign w:val="superscript"/>
        </w:rPr>
        <w:t>8,9</w:t>
      </w:r>
      <w:sdt>
        <w:sdtPr>
          <w:tag w:val="goog_rdk_34"/>
          <w:id w:val="2110695421"/>
        </w:sdtPr>
        <w:sdtEndPr/>
        <w:sdtContent>
          <w:ins w:id="39" w:author="Amanda Rodewald" w:date="2021-06-15T19:17:00Z">
            <w:r>
              <w:rPr>
                <w:sz w:val="24"/>
                <w:szCs w:val="24"/>
                <w:vertAlign w:val="superscript"/>
              </w:rPr>
              <w:t>, whereas</w:t>
            </w:r>
          </w:ins>
        </w:sdtContent>
      </w:sdt>
      <w:sdt>
        <w:sdtPr>
          <w:tag w:val="goog_rdk_35"/>
          <w:id w:val="-300075324"/>
        </w:sdtPr>
        <w:sdtEndPr/>
        <w:sdtContent>
          <w:del w:id="40" w:author="Amanda Rodewald" w:date="2021-06-15T19:17:00Z">
            <w:r>
              <w:rPr>
                <w:color w:val="000000"/>
                <w:sz w:val="24"/>
                <w:szCs w:val="24"/>
              </w:rPr>
              <w:delText>;</w:delText>
            </w:r>
          </w:del>
        </w:sdtContent>
      </w:sdt>
      <w:r>
        <w:rPr>
          <w:color w:val="000000"/>
          <w:sz w:val="24"/>
          <w:szCs w:val="24"/>
        </w:rPr>
        <w:t xml:space="preserve"> political instability and corruption can reduce protected area effectiveness</w:t>
      </w:r>
      <w:r>
        <w:rPr>
          <w:sz w:val="24"/>
          <w:szCs w:val="24"/>
          <w:vertAlign w:val="superscript"/>
        </w:rPr>
        <w:t>10,11</w:t>
      </w:r>
      <w:sdt>
        <w:sdtPr>
          <w:tag w:val="goog_rdk_36"/>
          <w:id w:val="1135219219"/>
        </w:sdtPr>
        <w:sdtEndPr/>
        <w:sdtContent>
          <w:ins w:id="41" w:author="Amanda Rodewald" w:date="2021-06-15T19:17:00Z">
            <w:r>
              <w:rPr>
                <w:sz w:val="24"/>
                <w:szCs w:val="24"/>
                <w:vertAlign w:val="superscript"/>
              </w:rPr>
              <w:t>.  Likewise,</w:t>
            </w:r>
          </w:ins>
        </w:sdtContent>
      </w:sdt>
      <w:sdt>
        <w:sdtPr>
          <w:tag w:val="goog_rdk_37"/>
          <w:id w:val="-1243562999"/>
        </w:sdtPr>
        <w:sdtEndPr/>
        <w:sdtContent>
          <w:del w:id="42" w:author="Amanda Rodewald" w:date="2021-06-15T19:17:00Z">
            <w:r>
              <w:rPr>
                <w:color w:val="000000"/>
                <w:sz w:val="24"/>
                <w:szCs w:val="24"/>
              </w:rPr>
              <w:delText>;</w:delText>
            </w:r>
          </w:del>
        </w:sdtContent>
      </w:sdt>
      <w:r>
        <w:rPr>
          <w:color w:val="000000"/>
          <w:sz w:val="24"/>
          <w:szCs w:val="24"/>
        </w:rPr>
        <w:t xml:space="preserve"> </w:t>
      </w:r>
      <w:sdt>
        <w:sdtPr>
          <w:tag w:val="goog_rdk_38"/>
          <w:id w:val="77101397"/>
        </w:sdtPr>
        <w:sdtEndPr/>
        <w:sdtContent>
          <w:del w:id="43" w:author="Amanda Rodewald" w:date="2021-06-15T19:18:00Z">
            <w:r>
              <w:rPr>
                <w:color w:val="000000"/>
                <w:sz w:val="24"/>
                <w:szCs w:val="24"/>
              </w:rPr>
              <w:delText xml:space="preserve">protected areas </w:delText>
            </w:r>
          </w:del>
        </w:sdtContent>
      </w:sdt>
      <w:sdt>
        <w:sdtPr>
          <w:tag w:val="goog_rdk_39"/>
          <w:id w:val="-1378550078"/>
        </w:sdtPr>
        <w:sdtEndPr/>
        <w:sdtContent>
          <w:customXmlInsRangeStart w:id="44" w:author="Amanda Rodewald" w:date="2021-06-15T19:18:00Z"/>
          <w:sdt>
            <w:sdtPr>
              <w:tag w:val="goog_rdk_40"/>
              <w:id w:val="199830757"/>
            </w:sdtPr>
            <w:sdtEndPr/>
            <w:sdtContent>
              <w:customXmlInsRangeEnd w:id="44"/>
              <w:ins w:id="45" w:author="Amanda Rodewald" w:date="2021-06-15T19:18:00Z">
                <w:del w:id="46" w:author="Amanda Rodewald" w:date="2021-06-15T19:18:00Z">
                  <w:r>
                    <w:rPr>
                      <w:color w:val="000000"/>
                      <w:sz w:val="24"/>
                      <w:szCs w:val="24"/>
                    </w:rPr>
                    <w:delText>experiencing</w:delText>
                  </w:r>
                </w:del>
              </w:ins>
              <w:customXmlInsRangeStart w:id="47" w:author="Amanda Rodewald" w:date="2021-06-15T19:18:00Z"/>
            </w:sdtContent>
          </w:sdt>
          <w:customXmlInsRangeEnd w:id="47"/>
        </w:sdtContent>
      </w:sdt>
      <w:sdt>
        <w:sdtPr>
          <w:tag w:val="goog_rdk_41"/>
          <w:id w:val="-812633932"/>
        </w:sdtPr>
        <w:sdtEndPr/>
        <w:sdtContent>
          <w:del w:id="48" w:author="Amanda Rodewald" w:date="2021-06-15T19:18:00Z">
            <w:r>
              <w:rPr>
                <w:color w:val="000000"/>
                <w:sz w:val="24"/>
                <w:szCs w:val="24"/>
              </w:rPr>
              <w:delText>with</w:delText>
            </w:r>
          </w:del>
        </w:sdtContent>
      </w:sdt>
      <w:r>
        <w:rPr>
          <w:color w:val="000000"/>
          <w:sz w:val="24"/>
          <w:szCs w:val="24"/>
        </w:rPr>
        <w:t xml:space="preserve"> </w:t>
      </w:r>
      <w:r>
        <w:rPr>
          <w:sz w:val="24"/>
          <w:szCs w:val="24"/>
        </w:rPr>
        <w:t>high</w:t>
      </w:r>
      <w:r>
        <w:rPr>
          <w:color w:val="000000"/>
          <w:sz w:val="24"/>
          <w:szCs w:val="24"/>
        </w:rPr>
        <w:t xml:space="preserve"> deforestation rates</w:t>
      </w:r>
      <w:sdt>
        <w:sdtPr>
          <w:tag w:val="goog_rdk_42"/>
          <w:id w:val="-1290122788"/>
        </w:sdtPr>
        <w:sdtEndPr/>
        <w:sdtContent>
          <w:ins w:id="49" w:author="Amanda Rodewald" w:date="2021-06-15T19:18:00Z">
            <w:r>
              <w:rPr>
                <w:color w:val="000000"/>
                <w:sz w:val="24"/>
                <w:szCs w:val="24"/>
              </w:rPr>
              <w:t xml:space="preserve"> within protected areas </w:t>
            </w:r>
          </w:ins>
        </w:sdtContent>
      </w:sdt>
      <w:sdt>
        <w:sdtPr>
          <w:tag w:val="goog_rdk_43"/>
          <w:id w:val="-512457719"/>
        </w:sdtPr>
        <w:sdtEndPr/>
        <w:sdtContent>
          <w:ins w:id="50" w:author="Frank La Sorte" w:date="2021-06-21T15:34:00Z">
            <w:r>
              <w:rPr>
                <w:color w:val="000000"/>
                <w:sz w:val="24"/>
                <w:szCs w:val="24"/>
              </w:rPr>
              <w:t xml:space="preserve">can increase the </w:t>
            </w:r>
          </w:ins>
        </w:sdtContent>
      </w:sdt>
      <w:sdt>
        <w:sdtPr>
          <w:tag w:val="goog_rdk_44"/>
          <w:id w:val="-1347557777"/>
        </w:sdtPr>
        <w:sdtEndPr/>
        <w:sdtContent>
          <w:ins w:id="51" w:author="Amanda Rodewald" w:date="2021-06-15T19:18:00Z">
            <w:r>
              <w:rPr>
                <w:color w:val="000000"/>
                <w:sz w:val="24"/>
                <w:szCs w:val="24"/>
              </w:rPr>
              <w:t>risk</w:t>
            </w:r>
          </w:ins>
          <w:customXmlInsRangeStart w:id="52" w:author="Amanda Rodewald" w:date="2021-06-15T19:18:00Z"/>
          <w:sdt>
            <w:sdtPr>
              <w:tag w:val="goog_rdk_45"/>
              <w:id w:val="-1646810494"/>
            </w:sdtPr>
            <w:sdtEndPr/>
            <w:sdtContent>
              <w:customXmlInsRangeEnd w:id="52"/>
              <w:ins w:id="53" w:author="Amanda Rodewald" w:date="2021-06-15T19:18:00Z">
                <w:del w:id="54" w:author="Frank La Sorte" w:date="2021-06-21T15:34:00Z">
                  <w:r>
                    <w:rPr>
                      <w:color w:val="000000"/>
                      <w:sz w:val="24"/>
                      <w:szCs w:val="24"/>
                    </w:rPr>
                    <w:delText>s of</w:delText>
                  </w:r>
                </w:del>
              </w:ins>
              <w:customXmlInsRangeStart w:id="55" w:author="Amanda Rodewald" w:date="2021-06-15T19:18:00Z"/>
            </w:sdtContent>
          </w:sdt>
          <w:customXmlInsRangeEnd w:id="55"/>
        </w:sdtContent>
      </w:sdt>
      <w:sdt>
        <w:sdtPr>
          <w:tag w:val="goog_rdk_46"/>
          <w:id w:val="-1519389921"/>
        </w:sdtPr>
        <w:sdtEndPr/>
        <w:sdtContent>
          <w:del w:id="56" w:author="Frank La Sorte" w:date="2021-06-21T15:34:00Z">
            <w:r>
              <w:rPr>
                <w:color w:val="000000"/>
                <w:sz w:val="24"/>
                <w:szCs w:val="24"/>
              </w:rPr>
              <w:delText xml:space="preserve"> </w:delText>
            </w:r>
          </w:del>
        </w:sdtContent>
      </w:sdt>
      <w:sdt>
        <w:sdtPr>
          <w:tag w:val="goog_rdk_47"/>
          <w:id w:val="1249620677"/>
        </w:sdtPr>
        <w:sdtEndPr/>
        <w:sdtContent>
          <w:del w:id="57" w:author="Amanda Rodewald" w:date="2021-06-15T19:18:00Z">
            <w:r>
              <w:rPr>
                <w:color w:val="000000"/>
                <w:sz w:val="24"/>
                <w:szCs w:val="24"/>
              </w:rPr>
              <w:delText xml:space="preserve">are at </w:delText>
            </w:r>
            <w:r>
              <w:rPr>
                <w:sz w:val="24"/>
                <w:szCs w:val="24"/>
              </w:rPr>
              <w:delText>greater</w:delText>
            </w:r>
            <w:r>
              <w:rPr>
                <w:color w:val="000000"/>
                <w:sz w:val="24"/>
                <w:szCs w:val="24"/>
              </w:rPr>
              <w:delText xml:space="preserve"> risk of</w:delText>
            </w:r>
          </w:del>
        </w:sdtContent>
      </w:sdt>
      <w:r>
        <w:rPr>
          <w:color w:val="000000"/>
          <w:sz w:val="24"/>
          <w:szCs w:val="24"/>
        </w:rPr>
        <w:t xml:space="preserve"> </w:t>
      </w:r>
      <w:sdt>
        <w:sdtPr>
          <w:tag w:val="goog_rdk_48"/>
          <w:id w:val="-1607187729"/>
        </w:sdtPr>
        <w:sdtEndPr/>
        <w:sdtContent>
          <w:ins w:id="58" w:author="Frank La Sorte" w:date="2021-06-21T15:34:00Z">
            <w:r>
              <w:rPr>
                <w:color w:val="000000"/>
                <w:sz w:val="24"/>
                <w:szCs w:val="24"/>
              </w:rPr>
              <w:t xml:space="preserve">of </w:t>
            </w:r>
          </w:ins>
        </w:sdtContent>
      </w:sdt>
      <w:sdt>
        <w:sdtPr>
          <w:tag w:val="goog_rdk_49"/>
          <w:id w:val="600388062"/>
        </w:sdtPr>
        <w:sdtEndPr/>
        <w:sdtContent>
          <w:commentRangeStart w:id="59"/>
        </w:sdtContent>
      </w:sdt>
      <w:r>
        <w:rPr>
          <w:sz w:val="24"/>
          <w:szCs w:val="24"/>
        </w:rPr>
        <w:t>degazett</w:t>
      </w:r>
      <w:sdt>
        <w:sdtPr>
          <w:tag w:val="goog_rdk_50"/>
          <w:id w:val="953673984"/>
        </w:sdtPr>
        <w:sdtEndPr/>
        <w:sdtContent>
          <w:ins w:id="60" w:author="Amanda Rodewald" w:date="2021-06-15T19:19:00Z">
            <w:r>
              <w:rPr>
                <w:sz w:val="24"/>
                <w:szCs w:val="24"/>
              </w:rPr>
              <w:t>ing</w:t>
            </w:r>
            <w:commentRangeEnd w:id="59"/>
            <w:r>
              <w:commentReference w:id="59"/>
            </w:r>
            <w:r>
              <w:rPr>
                <w:sz w:val="24"/>
                <w:szCs w:val="24"/>
              </w:rPr>
              <w:t xml:space="preserve"> </w:t>
            </w:r>
          </w:ins>
          <w:sdt>
            <w:sdtPr>
              <w:tag w:val="goog_rdk_51"/>
              <w:id w:val="-1327901411"/>
            </w:sdtPr>
            <w:sdtEndPr/>
            <w:sdtContent>
              <w:commentRangeStart w:id="61"/>
            </w:sdtContent>
          </w:sdt>
          <w:ins w:id="62" w:author="Amanda Rodewald" w:date="2021-06-15T19:19:00Z">
            <w:r>
              <w:rPr>
                <w:sz w:val="24"/>
                <w:szCs w:val="24"/>
              </w:rPr>
              <w:t>and</w:t>
            </w:r>
            <w:commentRangeEnd w:id="61"/>
            <w:r>
              <w:commentReference w:id="61"/>
            </w:r>
            <w:r>
              <w:rPr>
                <w:sz w:val="24"/>
                <w:szCs w:val="24"/>
              </w:rPr>
              <w:t xml:space="preserve"> failing </w:t>
            </w:r>
          </w:ins>
          <w:customXmlInsRangeStart w:id="63" w:author="Amanda Rodewald" w:date="2021-06-15T19:19:00Z"/>
          <w:sdt>
            <w:sdtPr>
              <w:tag w:val="goog_rdk_52"/>
              <w:id w:val="-1014222745"/>
            </w:sdtPr>
            <w:sdtEndPr/>
            <w:sdtContent>
              <w:customXmlInsRangeEnd w:id="63"/>
              <w:ins w:id="64" w:author="Amanda Rodewald" w:date="2021-06-15T19:19:00Z">
                <w:del w:id="65" w:author="Amanda Rodewald" w:date="2021-06-15T19:19:00Z">
                  <w:r>
                    <w:rPr>
                      <w:sz w:val="24"/>
                      <w:szCs w:val="24"/>
                    </w:rPr>
                    <w:delText xml:space="preserve">to meet </w:delText>
                  </w:r>
                </w:del>
              </w:ins>
              <w:customXmlInsRangeStart w:id="66" w:author="Amanda Rodewald" w:date="2021-06-15T19:19:00Z"/>
            </w:sdtContent>
          </w:sdt>
          <w:customXmlInsRangeEnd w:id="66"/>
        </w:sdtContent>
      </w:sdt>
      <w:sdt>
        <w:sdtPr>
          <w:tag w:val="goog_rdk_53"/>
          <w:id w:val="-823647"/>
        </w:sdtPr>
        <w:sdtEndPr/>
        <w:sdtContent>
          <w:del w:id="67" w:author="Amanda Rodewald" w:date="2021-06-15T19:19:00Z">
            <w:r>
              <w:rPr>
                <w:sz w:val="24"/>
                <w:szCs w:val="24"/>
              </w:rPr>
              <w:delText>ement</w:delText>
            </w:r>
            <w:r>
              <w:rPr>
                <w:color w:val="000000"/>
                <w:sz w:val="24"/>
                <w:szCs w:val="24"/>
              </w:rPr>
              <w:delText xml:space="preserve"> and fail</w:delText>
            </w:r>
            <w:r>
              <w:rPr>
                <w:sz w:val="24"/>
                <w:szCs w:val="24"/>
              </w:rPr>
              <w:delText xml:space="preserve">ure </w:delText>
            </w:r>
          </w:del>
        </w:sdtContent>
      </w:sdt>
      <w:r>
        <w:rPr>
          <w:sz w:val="24"/>
          <w:szCs w:val="24"/>
        </w:rPr>
        <w:t>to meet protection goals</w:t>
      </w:r>
      <w:r>
        <w:rPr>
          <w:sz w:val="24"/>
          <w:szCs w:val="24"/>
          <w:vertAlign w:val="superscript"/>
        </w:rPr>
        <w:t>12</w:t>
      </w:r>
      <w:r>
        <w:rPr>
          <w:color w:val="000000"/>
          <w:sz w:val="24"/>
          <w:szCs w:val="24"/>
        </w:rPr>
        <w:t>;</w:t>
      </w:r>
      <w:sdt>
        <w:sdtPr>
          <w:tag w:val="goog_rdk_54"/>
          <w:id w:val="2068294561"/>
        </w:sdtPr>
        <w:sdtEndPr/>
        <w:sdtContent>
          <w:ins w:id="68" w:author="Amanda Rodewald" w:date="2021-06-15T19:19:00Z">
            <w:r>
              <w:rPr>
                <w:color w:val="000000"/>
                <w:sz w:val="24"/>
                <w:szCs w:val="24"/>
              </w:rPr>
              <w:t xml:space="preserve">, </w:t>
            </w:r>
          </w:ins>
        </w:sdtContent>
      </w:sdt>
      <w:sdt>
        <w:sdtPr>
          <w:tag w:val="goog_rdk_55"/>
          <w:id w:val="-1313785792"/>
        </w:sdtPr>
        <w:sdtEndPr/>
        <w:sdtContent>
          <w:ins w:id="69" w:author="Frank La Sorte" w:date="2021-06-21T15:38:00Z">
            <w:r>
              <w:rPr>
                <w:color w:val="000000"/>
                <w:sz w:val="24"/>
                <w:szCs w:val="24"/>
              </w:rPr>
              <w:t>and</w:t>
            </w:r>
          </w:ins>
        </w:sdtContent>
      </w:sdt>
      <w:sdt>
        <w:sdtPr>
          <w:tag w:val="goog_rdk_56"/>
          <w:id w:val="944966171"/>
        </w:sdtPr>
        <w:sdtEndPr/>
        <w:sdtContent>
          <w:customXmlInsRangeStart w:id="70" w:author="Amanda Rodewald" w:date="2021-06-15T19:19:00Z"/>
          <w:sdt>
            <w:sdtPr>
              <w:tag w:val="goog_rdk_57"/>
              <w:id w:val="918906454"/>
            </w:sdtPr>
            <w:sdtEndPr/>
            <w:sdtContent>
              <w:customXmlInsRangeEnd w:id="70"/>
              <w:ins w:id="71" w:author="Amanda Rodewald" w:date="2021-06-15T19:19:00Z">
                <w:del w:id="72" w:author="Frank La Sorte" w:date="2021-06-21T15:38:00Z">
                  <w:r>
                    <w:rPr>
                      <w:color w:val="000000"/>
                      <w:sz w:val="24"/>
                      <w:szCs w:val="24"/>
                    </w:rPr>
                    <w:delText xml:space="preserve">just as </w:delText>
                  </w:r>
                </w:del>
              </w:ins>
              <w:customXmlInsRangeStart w:id="73" w:author="Amanda Rodewald" w:date="2021-06-15T19:19:00Z"/>
            </w:sdtContent>
          </w:sdt>
          <w:customXmlInsRangeEnd w:id="73"/>
        </w:sdtContent>
      </w:sdt>
      <w:sdt>
        <w:sdtPr>
          <w:tag w:val="goog_rdk_58"/>
          <w:id w:val="-284117987"/>
        </w:sdtPr>
        <w:sdtEndPr/>
        <w:sdtContent>
          <w:ins w:id="74" w:author="Frank La Sorte" w:date="2021-06-21T15:38:00Z">
            <w:r>
              <w:rPr>
                <w:color w:val="000000"/>
                <w:sz w:val="24"/>
                <w:szCs w:val="24"/>
              </w:rPr>
              <w:t xml:space="preserve"> the</w:t>
            </w:r>
          </w:ins>
        </w:sdtContent>
      </w:sdt>
      <w:sdt>
        <w:sdtPr>
          <w:tag w:val="goog_rdk_59"/>
          <w:id w:val="674004683"/>
        </w:sdtPr>
        <w:sdtEndPr/>
        <w:sdtContent/>
      </w:sdt>
      <w:sdt>
        <w:sdtPr>
          <w:tag w:val="goog_rdk_60"/>
          <w:id w:val="2146699315"/>
        </w:sdtPr>
        <w:sdtEndPr/>
        <w:sdtContent>
          <w:ins w:id="75" w:author="Frank La Sorte" w:date="2021-06-21T15:39:00Z">
            <w:r>
              <w:rPr>
                <w:color w:val="000000"/>
                <w:sz w:val="24"/>
                <w:szCs w:val="24"/>
              </w:rPr>
              <w:t xml:space="preserve"> </w:t>
            </w:r>
          </w:ins>
        </w:sdtContent>
      </w:sdt>
      <w:sdt>
        <w:sdtPr>
          <w:tag w:val="goog_rdk_61"/>
          <w:id w:val="-711808881"/>
        </w:sdtPr>
        <w:sdtEndPr/>
        <w:sdtContent>
          <w:ins w:id="76" w:author="Amanda Rodewald" w:date="2021-06-15T19:19:00Z">
            <w:r>
              <w:rPr>
                <w:color w:val="000000"/>
                <w:sz w:val="24"/>
                <w:szCs w:val="24"/>
              </w:rPr>
              <w:t>increasing</w:t>
            </w:r>
          </w:ins>
          <w:customXmlInsRangeStart w:id="77" w:author="Amanda Rodewald" w:date="2021-06-15T19:19:00Z"/>
          <w:sdt>
            <w:sdtPr>
              <w:tag w:val="goog_rdk_62"/>
              <w:id w:val="-876240840"/>
            </w:sdtPr>
            <w:sdtEndPr/>
            <w:sdtContent>
              <w:customXmlInsRangeEnd w:id="77"/>
              <w:ins w:id="78" w:author="Amanda Rodewald" w:date="2021-06-15T19:19:00Z">
                <w:del w:id="79" w:author="Frank La Sorte" w:date="2021-06-21T15:38:00Z">
                  <w:r>
                    <w:rPr>
                      <w:color w:val="000000"/>
                      <w:sz w:val="24"/>
                      <w:szCs w:val="24"/>
                    </w:rPr>
                    <w:delText>ly</w:delText>
                  </w:r>
                </w:del>
              </w:ins>
              <w:customXmlInsRangeStart w:id="80" w:author="Amanda Rodewald" w:date="2021-06-15T19:19:00Z"/>
            </w:sdtContent>
          </w:sdt>
          <w:customXmlInsRangeEnd w:id="80"/>
          <w:ins w:id="81" w:author="Amanda Rodewald" w:date="2021-06-15T19:19:00Z">
            <w:r>
              <w:rPr>
                <w:color w:val="000000"/>
                <w:sz w:val="24"/>
                <w:szCs w:val="24"/>
              </w:rPr>
              <w:t xml:space="preserve"> </w:t>
            </w:r>
          </w:ins>
        </w:sdtContent>
      </w:sdt>
      <w:sdt>
        <w:sdtPr>
          <w:tag w:val="goog_rdk_63"/>
          <w:id w:val="-613133664"/>
        </w:sdtPr>
        <w:sdtEndPr/>
        <w:sdtContent>
          <w:ins w:id="82" w:author="Frank La Sorte" w:date="2021-06-21T15:38:00Z">
            <w:r>
              <w:rPr>
                <w:color w:val="000000"/>
                <w:sz w:val="24"/>
                <w:szCs w:val="24"/>
              </w:rPr>
              <w:t xml:space="preserve">frequency and intensity of </w:t>
            </w:r>
          </w:ins>
        </w:sdtContent>
      </w:sdt>
      <w:sdt>
        <w:sdtPr>
          <w:tag w:val="goog_rdk_64"/>
          <w:id w:val="-915469330"/>
        </w:sdtPr>
        <w:sdtEndPr/>
        <w:sdtContent>
          <w:customXmlInsRangeStart w:id="83" w:author="Amanda Rodewald" w:date="2021-06-15T19:19:00Z"/>
          <w:sdt>
            <w:sdtPr>
              <w:tag w:val="goog_rdk_65"/>
              <w:id w:val="753091029"/>
            </w:sdtPr>
            <w:sdtEndPr/>
            <w:sdtContent>
              <w:customXmlInsRangeEnd w:id="83"/>
              <w:ins w:id="84" w:author="Amanda Rodewald" w:date="2021-06-15T19:19:00Z">
                <w:del w:id="85" w:author="Frank La Sorte" w:date="2021-06-21T15:38:00Z">
                  <w:r>
                    <w:rPr>
                      <w:color w:val="000000"/>
                      <w:sz w:val="24"/>
                      <w:szCs w:val="24"/>
                    </w:rPr>
                    <w:delText xml:space="preserve">severe or </w:delText>
                  </w:r>
                </w:del>
              </w:ins>
              <w:customXmlInsRangeStart w:id="86" w:author="Amanda Rodewald" w:date="2021-06-15T19:19:00Z"/>
            </w:sdtContent>
          </w:sdt>
          <w:customXmlInsRangeEnd w:id="86"/>
          <w:ins w:id="87" w:author="Amanda Rodewald" w:date="2021-06-15T19:19:00Z">
            <w:r>
              <w:rPr>
                <w:color w:val="000000"/>
                <w:sz w:val="24"/>
                <w:szCs w:val="24"/>
              </w:rPr>
              <w:t xml:space="preserve">extreme weather </w:t>
            </w:r>
          </w:ins>
        </w:sdtContent>
      </w:sdt>
      <w:sdt>
        <w:sdtPr>
          <w:tag w:val="goog_rdk_66"/>
          <w:id w:val="62451281"/>
        </w:sdtPr>
        <w:sdtEndPr/>
        <w:sdtContent>
          <w:ins w:id="88" w:author="Frank La Sorte" w:date="2021-06-21T15:39:00Z">
            <w:r>
              <w:rPr>
                <w:color w:val="000000"/>
                <w:sz w:val="24"/>
                <w:szCs w:val="24"/>
              </w:rPr>
              <w:t xml:space="preserve">events </w:t>
            </w:r>
          </w:ins>
        </w:sdtContent>
      </w:sdt>
      <w:sdt>
        <w:sdtPr>
          <w:tag w:val="goog_rdk_67"/>
          <w:id w:val="323559535"/>
        </w:sdtPr>
        <w:sdtEndPr/>
        <w:sdtContent>
          <w:ins w:id="89" w:author="Amanda Rodewald" w:date="2021-06-15T19:19:00Z">
            <w:r>
              <w:rPr>
                <w:color w:val="000000"/>
                <w:sz w:val="24"/>
                <w:szCs w:val="24"/>
              </w:rPr>
              <w:t>can threaten population</w:t>
            </w:r>
          </w:ins>
        </w:sdtContent>
      </w:sdt>
      <w:sdt>
        <w:sdtPr>
          <w:tag w:val="goog_rdk_68"/>
          <w:id w:val="-1666856403"/>
        </w:sdtPr>
        <w:sdtEndPr/>
        <w:sdtContent>
          <w:ins w:id="90" w:author="Frank La Sorte" w:date="2021-06-21T15:39:00Z">
            <w:r>
              <w:rPr>
                <w:color w:val="000000"/>
                <w:sz w:val="24"/>
                <w:szCs w:val="24"/>
              </w:rPr>
              <w:t xml:space="preserve"> persistence within protected areas</w:t>
            </w:r>
          </w:ins>
        </w:sdtContent>
      </w:sdt>
      <w:sdt>
        <w:sdtPr>
          <w:tag w:val="goog_rdk_69"/>
          <w:id w:val="1452213125"/>
        </w:sdtPr>
        <w:sdtEndPr/>
        <w:sdtContent>
          <w:customXmlInsRangeStart w:id="91" w:author="Amanda Rodewald" w:date="2021-06-15T19:19:00Z"/>
          <w:sdt>
            <w:sdtPr>
              <w:tag w:val="goog_rdk_70"/>
              <w:id w:val="2075621796"/>
            </w:sdtPr>
            <w:sdtEndPr/>
            <w:sdtContent>
              <w:customXmlInsRangeEnd w:id="91"/>
              <w:ins w:id="92" w:author="Amanda Rodewald" w:date="2021-06-15T19:19:00Z">
                <w:del w:id="93" w:author="Frank La Sorte" w:date="2021-06-21T15:39:00Z">
                  <w:r>
                    <w:rPr>
                      <w:color w:val="000000"/>
                      <w:sz w:val="24"/>
                      <w:szCs w:val="24"/>
                    </w:rPr>
                    <w:delText>s</w:delText>
                  </w:r>
                </w:del>
              </w:ins>
              <w:customXmlInsRangeStart w:id="94" w:author="Amanda Rodewald" w:date="2021-06-15T19:19:00Z"/>
            </w:sdtContent>
          </w:sdt>
          <w:customXmlInsRangeEnd w:id="94"/>
          <w:customXmlInsRangeStart w:id="95" w:author="Amanda Rodewald" w:date="2021-06-15T19:19:00Z"/>
          <w:sdt>
            <w:sdtPr>
              <w:tag w:val="goog_rdk_71"/>
              <w:id w:val="-337771429"/>
            </w:sdtPr>
            <w:sdtEndPr/>
            <w:sdtContent>
              <w:customXmlInsRangeEnd w:id="95"/>
              <w:ins w:id="96" w:author="Amanda Rodewald" w:date="2021-06-15T19:19:00Z">
                <w:del w:id="97" w:author="Amanda Rodewald" w:date="2021-06-15T19:19:00Z">
                  <w:r>
                    <w:rPr>
                      <w:color w:val="000000"/>
                      <w:sz w:val="24"/>
                      <w:szCs w:val="24"/>
                    </w:rPr>
                    <w:delText>species</w:delText>
                  </w:r>
                </w:del>
              </w:ins>
              <w:customXmlInsRangeStart w:id="98" w:author="Amanda Rodewald" w:date="2021-06-15T19:19:00Z"/>
            </w:sdtContent>
          </w:sdt>
          <w:customXmlInsRangeEnd w:id="98"/>
        </w:sdtContent>
      </w:sdt>
      <w:sdt>
        <w:sdtPr>
          <w:tag w:val="goog_rdk_72"/>
          <w:id w:val="1235280850"/>
        </w:sdtPr>
        <w:sdtEndPr/>
        <w:sdtContent>
          <w:del w:id="99" w:author="Amanda Rodewald" w:date="2021-06-15T19:19:00Z">
            <w:r>
              <w:rPr>
                <w:color w:val="000000"/>
                <w:sz w:val="24"/>
                <w:szCs w:val="24"/>
              </w:rPr>
              <w:delText xml:space="preserve"> and </w:delText>
            </w:r>
          </w:del>
          <w:sdt>
            <w:sdtPr>
              <w:tag w:val="goog_rdk_73"/>
              <w:id w:val="1302663089"/>
            </w:sdtPr>
            <w:sdtEndPr/>
            <w:sdtContent>
              <w:commentRangeStart w:id="100"/>
            </w:sdtContent>
          </w:sdt>
          <w:customXmlDelRangeStart w:id="101" w:author="Amanda Rodewald" w:date="2021-06-15T19:19:00Z"/>
          <w:sdt>
            <w:sdtPr>
              <w:tag w:val="goog_rdk_74"/>
              <w:id w:val="951520597"/>
            </w:sdtPr>
            <w:sdtEndPr/>
            <w:sdtContent>
              <w:customXmlDelRangeEnd w:id="101"/>
              <w:commentRangeStart w:id="102"/>
              <w:customXmlDelRangeStart w:id="103" w:author="Amanda Rodewald" w:date="2021-06-15T19:19:00Z"/>
            </w:sdtContent>
          </w:sdt>
          <w:customXmlDelRangeEnd w:id="103"/>
          <w:del w:id="104" w:author="Amanda Rodewald" w:date="2021-06-15T19:19:00Z">
            <w:r>
              <w:rPr>
                <w:color w:val="000000"/>
                <w:sz w:val="24"/>
                <w:szCs w:val="24"/>
              </w:rPr>
              <w:delText>shifting temperature regimes and</w:delText>
            </w:r>
            <w:commentRangeEnd w:id="100"/>
            <w:r>
              <w:commentReference w:id="100"/>
            </w:r>
            <w:commentRangeEnd w:id="102"/>
            <w:r>
              <w:commentReference w:id="102"/>
            </w:r>
            <w:r>
              <w:rPr>
                <w:color w:val="000000"/>
                <w:sz w:val="24"/>
                <w:szCs w:val="24"/>
              </w:rPr>
              <w:delText xml:space="preserve"> increased extreme weather events cause declines and extirpations in native </w:delText>
            </w:r>
            <w:r>
              <w:rPr>
                <w:sz w:val="24"/>
                <w:szCs w:val="24"/>
              </w:rPr>
              <w:delText>populations</w:delText>
            </w:r>
          </w:del>
        </w:sdtContent>
      </w:sdt>
      <w:r>
        <w:rPr>
          <w:sz w:val="24"/>
          <w:szCs w:val="24"/>
          <w:vertAlign w:val="superscript"/>
        </w:rPr>
        <w:t>13</w:t>
      </w:r>
      <w:r>
        <w:rPr>
          <w:color w:val="000000"/>
          <w:sz w:val="24"/>
          <w:szCs w:val="24"/>
        </w:rPr>
        <w:t xml:space="preserve">. Thus, </w:t>
      </w:r>
      <w:sdt>
        <w:sdtPr>
          <w:tag w:val="goog_rdk_75"/>
          <w:id w:val="1305896597"/>
        </w:sdtPr>
        <w:sdtEndPr/>
        <w:sdtContent>
          <w:del w:id="105" w:author="Amanda Rodewald" w:date="2021-06-15T19:23:00Z">
            <w:r>
              <w:rPr>
                <w:color w:val="000000"/>
                <w:sz w:val="24"/>
                <w:szCs w:val="24"/>
              </w:rPr>
              <w:delText xml:space="preserve">to make </w:delText>
            </w:r>
          </w:del>
        </w:sdtContent>
      </w:sdt>
      <w:r>
        <w:rPr>
          <w:color w:val="000000"/>
          <w:sz w:val="24"/>
          <w:szCs w:val="24"/>
        </w:rPr>
        <w:t>effective use of limited conservation resources</w:t>
      </w:r>
      <w:sdt>
        <w:sdtPr>
          <w:tag w:val="goog_rdk_76"/>
          <w:id w:val="-1050531240"/>
        </w:sdtPr>
        <w:sdtEndPr/>
        <w:sdtContent>
          <w:ins w:id="106" w:author="Amanda Rodewald" w:date="2021-06-15T19:23:00Z">
            <w:r>
              <w:rPr>
                <w:color w:val="000000"/>
                <w:sz w:val="24"/>
                <w:szCs w:val="24"/>
              </w:rPr>
              <w:t xml:space="preserve"> requires</w:t>
            </w:r>
          </w:ins>
        </w:sdtContent>
      </w:sdt>
      <w:sdt>
        <w:sdtPr>
          <w:tag w:val="goog_rdk_77"/>
          <w:id w:val="-940066264"/>
        </w:sdtPr>
        <w:sdtEndPr/>
        <w:sdtContent>
          <w:del w:id="107" w:author="Amanda Rodewald" w:date="2021-06-15T19:23:00Z">
            <w:r>
              <w:rPr>
                <w:color w:val="000000"/>
                <w:sz w:val="24"/>
                <w:szCs w:val="24"/>
              </w:rPr>
              <w:delText>,</w:delText>
            </w:r>
          </w:del>
        </w:sdtContent>
      </w:sdt>
      <w:r>
        <w:rPr>
          <w:color w:val="000000"/>
          <w:sz w:val="24"/>
          <w:szCs w:val="24"/>
        </w:rPr>
        <w:t xml:space="preserve"> planning for investment in protected areas </w:t>
      </w:r>
      <w:sdt>
        <w:sdtPr>
          <w:tag w:val="goog_rdk_78"/>
          <w:id w:val="-109967224"/>
        </w:sdtPr>
        <w:sdtEndPr/>
        <w:sdtContent>
          <w:ins w:id="108" w:author="Amanda Rodewald" w:date="2021-06-15T19:23:00Z">
            <w:r>
              <w:rPr>
                <w:color w:val="000000"/>
                <w:sz w:val="24"/>
                <w:szCs w:val="24"/>
              </w:rPr>
              <w:t>that</w:t>
            </w:r>
          </w:ins>
        </w:sdtContent>
      </w:sdt>
      <w:sdt>
        <w:sdtPr>
          <w:tag w:val="goog_rdk_79"/>
          <w:id w:val="-1519540796"/>
        </w:sdtPr>
        <w:sdtEndPr/>
        <w:sdtContent>
          <w:del w:id="109" w:author="Amanda Rodewald" w:date="2021-06-15T19:23:00Z">
            <w:r>
              <w:rPr>
                <w:color w:val="000000"/>
                <w:sz w:val="24"/>
                <w:szCs w:val="24"/>
              </w:rPr>
              <w:delText xml:space="preserve">must </w:delText>
            </w:r>
          </w:del>
        </w:sdtContent>
      </w:sdt>
      <w:sdt>
        <w:sdtPr>
          <w:tag w:val="goog_rdk_80"/>
          <w:id w:val="-1307083443"/>
        </w:sdtPr>
        <w:sdtEndPr/>
        <w:sdtContent>
          <w:ins w:id="110" w:author="Amanda Rodewald" w:date="2021-06-15T19:23:00Z">
            <w:r>
              <w:rPr>
                <w:color w:val="000000"/>
                <w:sz w:val="24"/>
                <w:szCs w:val="24"/>
              </w:rPr>
              <w:t xml:space="preserve"> </w:t>
            </w:r>
          </w:ins>
        </w:sdtContent>
      </w:sdt>
      <w:r>
        <w:rPr>
          <w:color w:val="000000"/>
          <w:sz w:val="24"/>
          <w:szCs w:val="24"/>
        </w:rPr>
        <w:t>account</w:t>
      </w:r>
      <w:sdt>
        <w:sdtPr>
          <w:tag w:val="goog_rdk_81"/>
          <w:id w:val="1407725086"/>
        </w:sdtPr>
        <w:sdtEndPr/>
        <w:sdtContent>
          <w:ins w:id="111" w:author="Amanda Rodewald" w:date="2021-06-15T19:23:00Z">
            <w:r>
              <w:rPr>
                <w:color w:val="000000"/>
                <w:sz w:val="24"/>
                <w:szCs w:val="24"/>
              </w:rPr>
              <w:t>s</w:t>
            </w:r>
          </w:ins>
        </w:sdtContent>
      </w:sdt>
      <w:r>
        <w:rPr>
          <w:color w:val="000000"/>
          <w:sz w:val="24"/>
          <w:szCs w:val="24"/>
        </w:rPr>
        <w:t xml:space="preserve"> for these risks</w:t>
      </w:r>
      <w:r>
        <w:rPr>
          <w:sz w:val="24"/>
          <w:szCs w:val="24"/>
          <w:vertAlign w:val="superscript"/>
        </w:rPr>
        <w:t>14,15</w:t>
      </w:r>
      <w:r>
        <w:rPr>
          <w:color w:val="000000"/>
          <w:sz w:val="24"/>
          <w:szCs w:val="24"/>
        </w:rPr>
        <w:t xml:space="preserve">. </w:t>
      </w:r>
      <w:r>
        <w:rPr>
          <w:sz w:val="24"/>
          <w:szCs w:val="24"/>
        </w:rPr>
        <w:t>Here we</w:t>
      </w:r>
      <w:r>
        <w:rPr>
          <w:color w:val="000000"/>
          <w:sz w:val="24"/>
          <w:szCs w:val="24"/>
        </w:rPr>
        <w:t xml:space="preserve"> </w:t>
      </w:r>
      <w:r>
        <w:rPr>
          <w:sz w:val="24"/>
          <w:szCs w:val="24"/>
        </w:rPr>
        <w:t xml:space="preserve">demonstrate </w:t>
      </w:r>
      <w:r>
        <w:rPr>
          <w:color w:val="000000"/>
          <w:sz w:val="24"/>
          <w:szCs w:val="24"/>
        </w:rPr>
        <w:t xml:space="preserve">how accounting for governance, land-use, and climate risks </w:t>
      </w:r>
      <w:sdt>
        <w:sdtPr>
          <w:tag w:val="goog_rdk_82"/>
          <w:id w:val="-1782799769"/>
        </w:sdtPr>
        <w:sdtEndPr/>
        <w:sdtContent>
          <w:del w:id="112" w:author="Amanda Rodewald" w:date="2021-06-15T19:23:00Z">
            <w:r>
              <w:rPr>
                <w:color w:val="000000"/>
                <w:sz w:val="24"/>
                <w:szCs w:val="24"/>
              </w:rPr>
              <w:delText xml:space="preserve">can </w:delText>
            </w:r>
          </w:del>
        </w:sdtContent>
      </w:sdt>
      <w:r>
        <w:rPr>
          <w:color w:val="000000"/>
          <w:sz w:val="24"/>
          <w:szCs w:val="24"/>
        </w:rPr>
        <w:t>influence</w:t>
      </w:r>
      <w:sdt>
        <w:sdtPr>
          <w:tag w:val="goog_rdk_83"/>
          <w:id w:val="-1549295890"/>
        </w:sdtPr>
        <w:sdtEndPr/>
        <w:sdtContent>
          <w:ins w:id="113" w:author="Amanda Rodewald" w:date="2021-06-15T19:23:00Z">
            <w:r>
              <w:rPr>
                <w:color w:val="000000"/>
                <w:sz w:val="24"/>
                <w:szCs w:val="24"/>
              </w:rPr>
              <w:t>s</w:t>
            </w:r>
          </w:ins>
        </w:sdtContent>
      </w:sdt>
      <w:r>
        <w:rPr>
          <w:color w:val="000000"/>
          <w:sz w:val="24"/>
          <w:szCs w:val="24"/>
        </w:rPr>
        <w:t xml:space="preserve"> deci</w:t>
      </w:r>
      <w:r>
        <w:rPr>
          <w:color w:val="000000"/>
          <w:sz w:val="24"/>
          <w:szCs w:val="24"/>
        </w:rPr>
        <w:t>sions for establishing protected areas at a global scale</w:t>
      </w:r>
      <w:r>
        <w:rPr>
          <w:sz w:val="24"/>
          <w:szCs w:val="24"/>
        </w:rPr>
        <w:t xml:space="preserve"> and may ultimately improve the resilience of protected areas and the species they support. </w:t>
      </w:r>
      <w:sdt>
        <w:sdtPr>
          <w:tag w:val="goog_rdk_84"/>
          <w:id w:val="1716229508"/>
        </w:sdtPr>
        <w:sdtEndPr/>
        <w:sdtContent>
          <w:commentRangeStart w:id="114"/>
        </w:sdtContent>
      </w:sdt>
      <w:r>
        <w:rPr>
          <w:sz w:val="24"/>
          <w:szCs w:val="24"/>
        </w:rPr>
        <w:t xml:space="preserve">The risks we consider here </w:t>
      </w:r>
      <w:sdt>
        <w:sdtPr>
          <w:tag w:val="goog_rdk_85"/>
          <w:id w:val="1523896940"/>
        </w:sdtPr>
        <w:sdtEndPr/>
        <w:sdtContent>
          <w:ins w:id="115" w:author="Jeremy Pittman" w:date="2021-06-14T14:01:00Z">
            <w:r>
              <w:rPr>
                <w:sz w:val="24"/>
                <w:szCs w:val="24"/>
              </w:rPr>
              <w:t>are</w:t>
            </w:r>
          </w:ins>
        </w:sdtContent>
      </w:sdt>
      <w:sdt>
        <w:sdtPr>
          <w:tag w:val="goog_rdk_86"/>
          <w:id w:val="-473672779"/>
        </w:sdtPr>
        <w:sdtEndPr/>
        <w:sdtContent>
          <w:del w:id="116" w:author="Jeremy Pittman" w:date="2021-06-14T14:01:00Z">
            <w:r>
              <w:rPr>
                <w:sz w:val="24"/>
                <w:szCs w:val="24"/>
              </w:rPr>
              <w:delText>represent</w:delText>
            </w:r>
          </w:del>
        </w:sdtContent>
      </w:sdt>
      <w:r>
        <w:rPr>
          <w:sz w:val="24"/>
          <w:szCs w:val="24"/>
        </w:rPr>
        <w:t xml:space="preserve"> </w:t>
      </w:r>
      <w:sdt>
        <w:sdtPr>
          <w:tag w:val="goog_rdk_87"/>
          <w:id w:val="-1425405039"/>
        </w:sdtPr>
        <w:sdtEndPr/>
        <w:sdtContent>
          <w:ins w:id="117" w:author="Amanda Rodewald" w:date="2021-07-10T20:02:00Z">
            <w:r>
              <w:rPr>
                <w:sz w:val="24"/>
                <w:szCs w:val="24"/>
              </w:rPr>
              <w:t xml:space="preserve">typically </w:t>
            </w:r>
          </w:ins>
        </w:sdtContent>
      </w:sdt>
      <w:sdt>
        <w:sdtPr>
          <w:tag w:val="goog_rdk_88"/>
          <w:id w:val="-1094396360"/>
        </w:sdtPr>
        <w:sdtEndPr/>
        <w:sdtContent>
          <w:customXmlInsRangeStart w:id="118" w:author="Frank La Sorte" w:date="2021-06-21T15:43:00Z"/>
          <w:sdt>
            <w:sdtPr>
              <w:tag w:val="goog_rdk_89"/>
              <w:id w:val="-68735356"/>
            </w:sdtPr>
            <w:sdtEndPr/>
            <w:sdtContent>
              <w:customXmlInsRangeEnd w:id="118"/>
              <w:ins w:id="119" w:author="Frank La Sorte" w:date="2021-06-21T15:43:00Z">
                <w:del w:id="120" w:author="Amanda Rodewald" w:date="2021-07-10T20:02:00Z">
                  <w:r>
                    <w:rPr>
                      <w:sz w:val="24"/>
                      <w:szCs w:val="24"/>
                    </w:rPr>
                    <w:delText xml:space="preserve">largely </w:delText>
                  </w:r>
                </w:del>
              </w:ins>
              <w:customXmlInsRangeStart w:id="121" w:author="Frank La Sorte" w:date="2021-06-21T15:43:00Z"/>
            </w:sdtContent>
          </w:sdt>
          <w:customXmlInsRangeEnd w:id="121"/>
          <w:ins w:id="122" w:author="Frank La Sorte" w:date="2021-06-21T15:43:00Z">
            <w:r>
              <w:rPr>
                <w:sz w:val="24"/>
                <w:szCs w:val="24"/>
              </w:rPr>
              <w:t>un</w:t>
            </w:r>
            <w:r>
              <w:rPr>
                <w:sz w:val="24"/>
                <w:szCs w:val="24"/>
              </w:rPr>
              <w:t>manageable at the scale of individual protected areas and require national or international efforts to mitigate their adverse effects</w:t>
            </w:r>
          </w:ins>
        </w:sdtContent>
      </w:sdt>
      <w:sdt>
        <w:sdtPr>
          <w:tag w:val="goog_rdk_90"/>
          <w:id w:val="2060436894"/>
        </w:sdtPr>
        <w:sdtEndPr/>
        <w:sdtContent>
          <w:del w:id="123" w:author="Frank La Sorte" w:date="2021-06-21T15:43:00Z">
            <w:r>
              <w:rPr>
                <w:sz w:val="24"/>
                <w:szCs w:val="24"/>
              </w:rPr>
              <w:delText>un</w:delText>
            </w:r>
          </w:del>
        </w:sdtContent>
      </w:sdt>
      <w:sdt>
        <w:sdtPr>
          <w:tag w:val="goog_rdk_91"/>
          <w:id w:val="51046779"/>
        </w:sdtPr>
        <w:sdtEndPr/>
        <w:sdtContent>
          <w:customXmlInsRangeStart w:id="124" w:author="Frank La Sorte" w:date="2021-06-21T15:43:00Z"/>
          <w:sdt>
            <w:sdtPr>
              <w:tag w:val="goog_rdk_92"/>
              <w:id w:val="-1303225703"/>
            </w:sdtPr>
            <w:sdtEndPr/>
            <w:sdtContent>
              <w:customXmlInsRangeEnd w:id="124"/>
              <w:ins w:id="125" w:author="Frank La Sorte" w:date="2021-06-21T15:43:00Z">
                <w:del w:id="126" w:author="Frank La Sorte" w:date="2021-06-21T15:43:00Z">
                  <w:r>
                    <w:rPr>
                      <w:sz w:val="24"/>
                      <w:szCs w:val="24"/>
                    </w:rPr>
                    <w:delText>managable</w:delText>
                  </w:r>
                </w:del>
              </w:ins>
              <w:customXmlInsRangeStart w:id="127" w:author="Frank La Sorte" w:date="2021-06-21T15:43:00Z"/>
            </w:sdtContent>
          </w:sdt>
          <w:customXmlInsRangeEnd w:id="127"/>
        </w:sdtContent>
      </w:sdt>
      <w:sdt>
        <w:sdtPr>
          <w:tag w:val="goog_rdk_93"/>
          <w:id w:val="-1994780275"/>
        </w:sdtPr>
        <w:sdtEndPr/>
        <w:sdtContent>
          <w:del w:id="128" w:author="Frank La Sorte" w:date="2021-06-21T15:43:00Z">
            <w:r>
              <w:rPr>
                <w:sz w:val="24"/>
                <w:szCs w:val="24"/>
              </w:rPr>
              <w:delText xml:space="preserve">stoppable </w:delText>
            </w:r>
          </w:del>
        </w:sdtContent>
      </w:sdt>
      <w:sdt>
        <w:sdtPr>
          <w:tag w:val="goog_rdk_94"/>
          <w:id w:val="-2048900985"/>
        </w:sdtPr>
        <w:sdtEndPr/>
        <w:sdtContent>
          <w:customXmlInsRangeStart w:id="129" w:author="Jeremy Pittman" w:date="2021-06-14T14:01:00Z"/>
          <w:sdt>
            <w:sdtPr>
              <w:tag w:val="goog_rdk_95"/>
              <w:id w:val="-1944221711"/>
            </w:sdtPr>
            <w:sdtEndPr/>
            <w:sdtContent>
              <w:customXmlInsRangeEnd w:id="129"/>
              <w:ins w:id="130" w:author="Jeremy Pittman" w:date="2021-06-14T14:01:00Z">
                <w:del w:id="131" w:author="Frank La Sorte" w:date="2021-06-21T15:43:00Z">
                  <w:r>
                    <w:rPr>
                      <w:sz w:val="24"/>
                      <w:szCs w:val="24"/>
                    </w:rPr>
                    <w:delText>and</w:delText>
                  </w:r>
                </w:del>
              </w:ins>
              <w:customXmlInsRangeStart w:id="132" w:author="Jeremy Pittman" w:date="2021-06-14T14:01:00Z"/>
            </w:sdtContent>
          </w:sdt>
          <w:customXmlInsRangeEnd w:id="132"/>
        </w:sdtContent>
      </w:sdt>
      <w:sdt>
        <w:sdtPr>
          <w:tag w:val="goog_rdk_96"/>
          <w:id w:val="-708563494"/>
        </w:sdtPr>
        <w:sdtEndPr/>
        <w:sdtContent>
          <w:del w:id="133" w:author="Frank La Sorte" w:date="2021-06-21T15:43:00Z">
            <w:r>
              <w:rPr>
                <w:sz w:val="24"/>
                <w:szCs w:val="24"/>
              </w:rPr>
              <w:delText>risks that are best avoided</w:delText>
            </w:r>
          </w:del>
        </w:sdtContent>
      </w:sdt>
      <w:sdt>
        <w:sdtPr>
          <w:tag w:val="goog_rdk_97"/>
          <w:id w:val="1152178947"/>
        </w:sdtPr>
        <w:sdtEndPr/>
        <w:sdtContent>
          <w:del w:id="134" w:author="Frank La Sorte" w:date="2021-06-21T15:41:00Z">
            <w:r>
              <w:rPr>
                <w:sz w:val="24"/>
                <w:szCs w:val="24"/>
              </w:rPr>
              <w:delText xml:space="preserve">, which </w:delText>
            </w:r>
          </w:del>
        </w:sdtContent>
      </w:sdt>
      <w:sdt>
        <w:sdtPr>
          <w:tag w:val="goog_rdk_98"/>
          <w:id w:val="-2105252985"/>
        </w:sdtPr>
        <w:sdtEndPr/>
        <w:sdtContent>
          <w:customXmlInsRangeStart w:id="135" w:author="Frank La Sorte" w:date="2021-06-21T15:43:00Z"/>
          <w:sdt>
            <w:sdtPr>
              <w:tag w:val="goog_rdk_99"/>
              <w:id w:val="1633515891"/>
            </w:sdtPr>
            <w:sdtEndPr/>
            <w:sdtContent>
              <w:customXmlInsRangeEnd w:id="135"/>
              <w:ins w:id="136" w:author="Frank La Sorte" w:date="2021-06-21T15:43:00Z">
                <w:del w:id="137" w:author="Frank La Sorte" w:date="2021-06-21T15:41:00Z">
                  <w:r>
                    <w:rPr>
                      <w:sz w:val="24"/>
                      <w:szCs w:val="24"/>
                    </w:rPr>
                    <w:delText xml:space="preserve">are in </w:delText>
                  </w:r>
                </w:del>
              </w:ins>
              <w:customXmlInsRangeStart w:id="138" w:author="Frank La Sorte" w:date="2021-06-21T15:43:00Z"/>
            </w:sdtContent>
          </w:sdt>
          <w:customXmlInsRangeEnd w:id="138"/>
        </w:sdtContent>
      </w:sdt>
      <w:sdt>
        <w:sdtPr>
          <w:tag w:val="goog_rdk_100"/>
          <w:id w:val="85355993"/>
        </w:sdtPr>
        <w:sdtEndPr/>
        <w:sdtContent>
          <w:del w:id="139" w:author="Frank La Sorte" w:date="2021-06-21T15:41:00Z">
            <w:r>
              <w:rPr>
                <w:sz w:val="24"/>
                <w:szCs w:val="24"/>
              </w:rPr>
              <w:delText>stand in contrast</w:delText>
            </w:r>
          </w:del>
        </w:sdtContent>
      </w:sdt>
      <w:sdt>
        <w:sdtPr>
          <w:tag w:val="goog_rdk_101"/>
          <w:id w:val="-158384382"/>
        </w:sdtPr>
        <w:sdtEndPr/>
        <w:sdtContent>
          <w:customXmlInsRangeStart w:id="140" w:author="Jeremy Pittman" w:date="2021-06-14T14:01:00Z"/>
          <w:sdt>
            <w:sdtPr>
              <w:tag w:val="goog_rdk_102"/>
              <w:id w:val="-2125071914"/>
            </w:sdtPr>
            <w:sdtEndPr/>
            <w:sdtContent>
              <w:customXmlInsRangeEnd w:id="140"/>
              <w:ins w:id="141" w:author="Jeremy Pittman" w:date="2021-06-14T14:01:00Z">
                <w:del w:id="142" w:author="Frank La Sorte" w:date="2021-06-21T15:41:00Z">
                  <w:r>
                    <w:rPr>
                      <w:sz w:val="24"/>
                      <w:szCs w:val="24"/>
                    </w:rPr>
                    <w:delText>s</w:delText>
                  </w:r>
                </w:del>
              </w:ins>
              <w:customXmlInsRangeStart w:id="143" w:author="Jeremy Pittman" w:date="2021-06-14T14:01:00Z"/>
            </w:sdtContent>
          </w:sdt>
          <w:customXmlInsRangeEnd w:id="143"/>
        </w:sdtContent>
      </w:sdt>
      <w:sdt>
        <w:sdtPr>
          <w:tag w:val="goog_rdk_103"/>
          <w:id w:val="-1844231583"/>
        </w:sdtPr>
        <w:sdtEndPr/>
        <w:sdtContent>
          <w:del w:id="144" w:author="Frank La Sorte" w:date="2021-06-21T15:41:00Z">
            <w:r>
              <w:rPr>
                <w:sz w:val="24"/>
                <w:szCs w:val="24"/>
              </w:rPr>
              <w:delText xml:space="preserve"> </w:delText>
            </w:r>
          </w:del>
        </w:sdtContent>
      </w:sdt>
      <w:sdt>
        <w:sdtPr>
          <w:tag w:val="goog_rdk_104"/>
          <w:id w:val="353925730"/>
        </w:sdtPr>
        <w:sdtEndPr/>
        <w:sdtContent>
          <w:customXmlInsRangeStart w:id="145" w:author="Jeremy Pittman" w:date="2021-06-14T14:01:00Z"/>
          <w:sdt>
            <w:sdtPr>
              <w:tag w:val="goog_rdk_105"/>
              <w:id w:val="-532118042"/>
            </w:sdtPr>
            <w:sdtEndPr/>
            <w:sdtContent>
              <w:customXmlInsRangeEnd w:id="145"/>
              <w:ins w:id="146" w:author="Jeremy Pittman" w:date="2021-06-14T14:01:00Z">
                <w:del w:id="147" w:author="Frank La Sorte" w:date="2021-06-21T15:41:00Z">
                  <w:r>
                    <w:rPr>
                      <w:sz w:val="24"/>
                      <w:szCs w:val="24"/>
                    </w:rPr>
                    <w:delText>with</w:delText>
                  </w:r>
                </w:del>
              </w:ins>
              <w:customXmlInsRangeStart w:id="148" w:author="Jeremy Pittman" w:date="2021-06-14T14:01:00Z"/>
            </w:sdtContent>
          </w:sdt>
          <w:customXmlInsRangeEnd w:id="148"/>
        </w:sdtContent>
      </w:sdt>
      <w:sdt>
        <w:sdtPr>
          <w:tag w:val="goog_rdk_106"/>
          <w:id w:val="1342132550"/>
        </w:sdtPr>
        <w:sdtEndPr/>
        <w:sdtContent>
          <w:del w:id="149" w:author="Frank La Sorte" w:date="2021-06-21T15:41:00Z">
            <w:r>
              <w:rPr>
                <w:sz w:val="24"/>
                <w:szCs w:val="24"/>
              </w:rPr>
              <w:delText>to stoppable risks that can be abated through effective protected areas management alone</w:delText>
            </w:r>
          </w:del>
        </w:sdtContent>
      </w:sdt>
      <w:commentRangeEnd w:id="114"/>
      <w:r>
        <w:commentReference w:id="114"/>
      </w:r>
      <w:r>
        <w:rPr>
          <w:sz w:val="24"/>
          <w:szCs w:val="24"/>
          <w:vertAlign w:val="superscript"/>
        </w:rPr>
        <w:t>16,17</w:t>
      </w:r>
      <w:r>
        <w:rPr>
          <w:sz w:val="24"/>
          <w:szCs w:val="24"/>
        </w:rPr>
        <w:t>.</w:t>
      </w:r>
    </w:p>
    <w:p w14:paraId="00000035" w14:textId="77777777" w:rsidR="00C1706F" w:rsidRDefault="00C1706F">
      <w:pPr>
        <w:rPr>
          <w:sz w:val="24"/>
          <w:szCs w:val="24"/>
        </w:rPr>
      </w:pPr>
    </w:p>
    <w:p w14:paraId="00000036" w14:textId="77777777" w:rsidR="00C1706F" w:rsidRDefault="00B44535">
      <w:pPr>
        <w:rPr>
          <w:sz w:val="24"/>
          <w:szCs w:val="24"/>
        </w:rPr>
      </w:pPr>
      <w:r>
        <w:rPr>
          <w:sz w:val="24"/>
          <w:szCs w:val="24"/>
        </w:rPr>
        <w:tab/>
        <w:t>We defined the following three broad categories of risk, which we considered to be factors likely to diminish the long-term effectiveness of protected ar</w:t>
      </w:r>
      <w:r>
        <w:rPr>
          <w:sz w:val="24"/>
          <w:szCs w:val="24"/>
        </w:rPr>
        <w:t>eas: (</w:t>
      </w:r>
      <w:proofErr w:type="spellStart"/>
      <w:r>
        <w:rPr>
          <w:sz w:val="24"/>
          <w:szCs w:val="24"/>
        </w:rPr>
        <w:t>i</w:t>
      </w:r>
      <w:proofErr w:type="spellEnd"/>
      <w:r>
        <w:rPr>
          <w:sz w:val="24"/>
          <w:szCs w:val="24"/>
        </w:rPr>
        <w:t>) governance, (ii) land-use, and (iii) climate. For governance risk, we used a national-scale metric that combines six governance indicators from the World Bank</w:t>
      </w:r>
      <w:r>
        <w:rPr>
          <w:sz w:val="24"/>
          <w:szCs w:val="24"/>
          <w:vertAlign w:val="superscript"/>
        </w:rPr>
        <w:t>18</w:t>
      </w:r>
      <w:r>
        <w:rPr>
          <w:sz w:val="24"/>
          <w:szCs w:val="24"/>
        </w:rPr>
        <w:t>: accountability, political stability, government effectiveness, regulatory quality, ru</w:t>
      </w:r>
      <w:r>
        <w:rPr>
          <w:sz w:val="24"/>
          <w:szCs w:val="24"/>
        </w:rPr>
        <w:t>le of law, and control of corruption (Figure S1). For land-use risk, we estimated the average change in biodiversity per land-use category using methods</w:t>
      </w:r>
      <w:r>
        <w:rPr>
          <w:sz w:val="24"/>
          <w:szCs w:val="24"/>
          <w:vertAlign w:val="superscript"/>
        </w:rPr>
        <w:t>19</w:t>
      </w:r>
      <w:r>
        <w:rPr>
          <w:sz w:val="24"/>
          <w:szCs w:val="24"/>
        </w:rPr>
        <w:t xml:space="preserve"> that model the risk of biodiversity loss for land systems due to agricultural expansion and intensifi</w:t>
      </w:r>
      <w:r>
        <w:rPr>
          <w:sz w:val="24"/>
          <w:szCs w:val="24"/>
        </w:rPr>
        <w:t xml:space="preserve">cation (Figure S2). </w:t>
      </w:r>
      <w:sdt>
        <w:sdtPr>
          <w:tag w:val="goog_rdk_107"/>
          <w:id w:val="2034683107"/>
        </w:sdtPr>
        <w:sdtEndPr/>
        <w:sdtContent>
          <w:commentRangeStart w:id="150"/>
        </w:sdtContent>
      </w:sdt>
      <w:r>
        <w:rPr>
          <w:sz w:val="24"/>
          <w:szCs w:val="24"/>
        </w:rPr>
        <w:t xml:space="preserve">For climate risk, we used predicted </w:t>
      </w:r>
      <w:sdt>
        <w:sdtPr>
          <w:tag w:val="goog_rdk_108"/>
          <w:id w:val="1995919019"/>
        </w:sdtPr>
        <w:sdtEndPr/>
        <w:sdtContent>
          <w:commentRangeStart w:id="151"/>
        </w:sdtContent>
      </w:sdt>
      <w:r>
        <w:rPr>
          <w:sz w:val="24"/>
          <w:szCs w:val="24"/>
        </w:rPr>
        <w:t>climate velocity</w:t>
      </w:r>
      <w:commentRangeEnd w:id="151"/>
      <w:r>
        <w:commentReference w:id="151"/>
      </w:r>
      <w:r>
        <w:rPr>
          <w:sz w:val="24"/>
          <w:szCs w:val="24"/>
        </w:rPr>
        <w:t>, which is the horizontal velocity along the Earth’s surface</w:t>
      </w:r>
      <w:sdt>
        <w:sdtPr>
          <w:tag w:val="goog_rdk_109"/>
          <w:id w:val="-1919008653"/>
        </w:sdtPr>
        <w:sdtEndPr/>
        <w:sdtContent>
          <w:commentRangeStart w:id="152"/>
        </w:sdtContent>
      </w:sdt>
      <w:r>
        <w:rPr>
          <w:sz w:val="24"/>
          <w:szCs w:val="24"/>
        </w:rPr>
        <w:t xml:space="preserve"> needed</w:t>
      </w:r>
      <w:commentRangeEnd w:id="152"/>
      <w:r>
        <w:commentReference w:id="152"/>
      </w:r>
      <w:r>
        <w:rPr>
          <w:sz w:val="24"/>
          <w:szCs w:val="24"/>
        </w:rPr>
        <w:t xml:space="preserve"> to maintain a constant </w:t>
      </w:r>
      <w:sdt>
        <w:sdtPr>
          <w:tag w:val="goog_rdk_110"/>
          <w:id w:val="-871608321"/>
        </w:sdtPr>
        <w:sdtEndPr/>
        <w:sdtContent>
          <w:commentRangeStart w:id="153"/>
        </w:sdtContent>
      </w:sdt>
      <w:r>
        <w:rPr>
          <w:sz w:val="24"/>
          <w:szCs w:val="24"/>
        </w:rPr>
        <w:t>temperature</w:t>
      </w:r>
      <w:commentRangeEnd w:id="153"/>
      <w:r>
        <w:commentReference w:id="153"/>
      </w:r>
      <w:r>
        <w:rPr>
          <w:sz w:val="24"/>
          <w:szCs w:val="24"/>
        </w:rPr>
        <w:t xml:space="preserve"> as climate changes </w:t>
      </w:r>
      <w:sdt>
        <w:sdtPr>
          <w:tag w:val="goog_rdk_111"/>
          <w:id w:val="-528031695"/>
        </w:sdtPr>
        <w:sdtEndPr/>
        <w:sdtContent>
          <w:del w:id="154" w:author="Patrick Roehrdanz" w:date="2021-06-22T18:45:00Z">
            <w:r>
              <w:rPr>
                <w:sz w:val="24"/>
                <w:szCs w:val="24"/>
              </w:rPr>
              <w:delText>materialize</w:delText>
            </w:r>
          </w:del>
        </w:sdtContent>
      </w:sdt>
      <w:r>
        <w:rPr>
          <w:sz w:val="24"/>
          <w:szCs w:val="24"/>
        </w:rPr>
        <w:t>.</w:t>
      </w:r>
      <w:commentRangeEnd w:id="150"/>
      <w:r>
        <w:commentReference w:id="150"/>
      </w:r>
      <w:r>
        <w:rPr>
          <w:sz w:val="24"/>
          <w:szCs w:val="24"/>
        </w:rPr>
        <w:t xml:space="preserve"> In addition, to illustrate </w:t>
      </w:r>
      <w:r>
        <w:rPr>
          <w:sz w:val="24"/>
          <w:szCs w:val="24"/>
        </w:rPr>
        <w:t xml:space="preserve">the effect of using alternative risk measures, we use </w:t>
      </w:r>
      <w:sdt>
        <w:sdtPr>
          <w:tag w:val="goog_rdk_112"/>
          <w:id w:val="-223150458"/>
        </w:sdtPr>
        <w:sdtEndPr/>
        <w:sdtContent>
          <w:commentRangeStart w:id="155"/>
        </w:sdtContent>
      </w:sdt>
      <w:r>
        <w:rPr>
          <w:sz w:val="24"/>
          <w:szCs w:val="24"/>
        </w:rPr>
        <w:t xml:space="preserve">the duration of extreme heat events, calculated using a probabilistic framework that estimates the novelty of temperatures relative to historical year-to-year variation from 1979 to 2019, identifying </w:t>
      </w:r>
      <w:r>
        <w:rPr>
          <w:sz w:val="24"/>
          <w:szCs w:val="24"/>
        </w:rPr>
        <w:t xml:space="preserve">areas where </w:t>
      </w:r>
      <w:sdt>
        <w:sdtPr>
          <w:tag w:val="goog_rdk_113"/>
          <w:id w:val="-1065016879"/>
        </w:sdtPr>
        <w:sdtEndPr/>
        <w:sdtContent>
          <w:ins w:id="156" w:author="Frank La Sorte" w:date="2021-06-21T15:49:00Z">
            <w:r>
              <w:rPr>
                <w:sz w:val="24"/>
                <w:szCs w:val="24"/>
              </w:rPr>
              <w:t xml:space="preserve">extreme </w:t>
            </w:r>
          </w:ins>
        </w:sdtContent>
      </w:sdt>
      <w:r>
        <w:rPr>
          <w:sz w:val="24"/>
          <w:szCs w:val="24"/>
        </w:rPr>
        <w:t>heat events are likely to have the most significant effects on biodiversity</w:t>
      </w:r>
      <w:r>
        <w:rPr>
          <w:sz w:val="24"/>
          <w:szCs w:val="24"/>
          <w:vertAlign w:val="superscript"/>
        </w:rPr>
        <w:t>20</w:t>
      </w:r>
      <w:commentRangeEnd w:id="155"/>
      <w:r>
        <w:commentReference w:id="155"/>
      </w:r>
      <w:r>
        <w:rPr>
          <w:sz w:val="18"/>
          <w:szCs w:val="18"/>
        </w:rPr>
        <w:t xml:space="preserve"> </w:t>
      </w:r>
      <w:r>
        <w:rPr>
          <w:sz w:val="24"/>
          <w:szCs w:val="24"/>
        </w:rPr>
        <w:t>(</w:t>
      </w:r>
      <w:sdt>
        <w:sdtPr>
          <w:tag w:val="goog_rdk_114"/>
          <w:id w:val="-907456392"/>
        </w:sdtPr>
        <w:sdtEndPr/>
        <w:sdtContent>
          <w:commentRangeStart w:id="157"/>
        </w:sdtContent>
      </w:sdt>
      <w:r>
        <w:rPr>
          <w:sz w:val="24"/>
          <w:szCs w:val="24"/>
        </w:rPr>
        <w:t>see Supplementary Material for details</w:t>
      </w:r>
      <w:commentRangeEnd w:id="157"/>
      <w:r>
        <w:commentReference w:id="157"/>
      </w:r>
      <w:r>
        <w:rPr>
          <w:sz w:val="24"/>
          <w:szCs w:val="24"/>
        </w:rPr>
        <w:t>). We used these three risk categories for illustrative purposes; the approach we propose is flexible and can easily incorporate additional risk metrics</w:t>
      </w:r>
      <w:r>
        <w:rPr>
          <w:sz w:val="24"/>
          <w:szCs w:val="24"/>
          <w:vertAlign w:val="superscript"/>
        </w:rPr>
        <w:t>21</w:t>
      </w:r>
      <w:r>
        <w:rPr>
          <w:sz w:val="24"/>
          <w:szCs w:val="24"/>
        </w:rPr>
        <w:t>.</w:t>
      </w:r>
    </w:p>
    <w:p w14:paraId="00000037" w14:textId="77777777" w:rsidR="00C1706F" w:rsidRDefault="00B44535">
      <w:pPr>
        <w:rPr>
          <w:sz w:val="24"/>
          <w:szCs w:val="24"/>
        </w:rPr>
      </w:pPr>
      <w:r>
        <w:rPr>
          <w:sz w:val="24"/>
          <w:szCs w:val="24"/>
        </w:rPr>
        <w:tab/>
        <w:t>We considered the influence of risk categories on allocating protection decisions at a global scale</w:t>
      </w:r>
      <w:r>
        <w:rPr>
          <w:sz w:val="24"/>
          <w:szCs w:val="24"/>
        </w:rPr>
        <w:t xml:space="preserve"> for suitable habitat for all 29,350 vertebrate species from the IUCN Red List of Threatened Species</w:t>
      </w:r>
      <w:r>
        <w:rPr>
          <w:sz w:val="24"/>
          <w:szCs w:val="24"/>
          <w:vertAlign w:val="superscript"/>
        </w:rPr>
        <w:t>22</w:t>
      </w:r>
      <w:r>
        <w:rPr>
          <w:sz w:val="24"/>
          <w:szCs w:val="24"/>
        </w:rPr>
        <w:t xml:space="preserve"> using a multi-objective optimization approach. To incorporate risk categories, we built on a classical problem formulation from the systematic conservati</w:t>
      </w:r>
      <w:r>
        <w:rPr>
          <w:sz w:val="24"/>
          <w:szCs w:val="24"/>
        </w:rPr>
        <w:t>on planning literature – the minimum set problem - where the objective is to reach species distribution protection targets, while accounting for one constraint such as land cost or area</w:t>
      </w:r>
      <w:r>
        <w:rPr>
          <w:sz w:val="24"/>
          <w:szCs w:val="24"/>
          <w:vertAlign w:val="superscript"/>
        </w:rPr>
        <w:t>23–25</w:t>
      </w:r>
      <w:r>
        <w:rPr>
          <w:sz w:val="24"/>
          <w:szCs w:val="24"/>
        </w:rPr>
        <w:t>. We expand this approach to include multiple objectives accountin</w:t>
      </w:r>
      <w:r>
        <w:rPr>
          <w:sz w:val="24"/>
          <w:szCs w:val="24"/>
        </w:rPr>
        <w:t>g for varying risk in the problem formulation, by treating each risk layer as a separate objective in the problem formulation</w:t>
      </w:r>
      <w:r>
        <w:rPr>
          <w:sz w:val="24"/>
          <w:szCs w:val="24"/>
          <w:vertAlign w:val="superscript"/>
        </w:rPr>
        <w:t>26</w:t>
      </w:r>
      <w:r>
        <w:rPr>
          <w:sz w:val="24"/>
          <w:szCs w:val="24"/>
        </w:rPr>
        <w:t>. We use a hierarchical approach that assigns a priority to each objective and optimizes for the objectives in decreasing priorit</w:t>
      </w:r>
      <w:r>
        <w:rPr>
          <w:sz w:val="24"/>
          <w:szCs w:val="24"/>
        </w:rPr>
        <w:t>y order. At each step, the approach finds the best solution for the current objective, but only from among those that would not degrade the solution quality for higher-priority objectives.</w:t>
      </w:r>
    </w:p>
    <w:p w14:paraId="00000038" w14:textId="77777777" w:rsidR="00C1706F" w:rsidRDefault="00B44535">
      <w:pPr>
        <w:rPr>
          <w:sz w:val="24"/>
          <w:szCs w:val="24"/>
        </w:rPr>
      </w:pPr>
      <w:r>
        <w:rPr>
          <w:sz w:val="24"/>
          <w:szCs w:val="24"/>
        </w:rPr>
        <w:lastRenderedPageBreak/>
        <w:tab/>
        <w:t>In total 16 planning scenarios were created, such that solutions a</w:t>
      </w:r>
      <w:r>
        <w:rPr>
          <w:sz w:val="24"/>
          <w:szCs w:val="24"/>
        </w:rPr>
        <w:t>ccounted for all possible combinations of risk categories within each hierarchical level (Table S1). We then compared these risk-based solutions to those produced with a null scenario that adopted the traditional area-minimizing approach to optimization wi</w:t>
      </w:r>
      <w:r>
        <w:rPr>
          <w:sz w:val="24"/>
          <w:szCs w:val="24"/>
        </w:rPr>
        <w:t>thout considering risk</w:t>
      </w:r>
      <w:r>
        <w:rPr>
          <w:sz w:val="24"/>
          <w:szCs w:val="24"/>
          <w:vertAlign w:val="superscript"/>
        </w:rPr>
        <w:t>27</w:t>
      </w:r>
      <w:r>
        <w:rPr>
          <w:sz w:val="24"/>
          <w:szCs w:val="24"/>
        </w:rPr>
        <w:t>. Because our scenarios aimed to build upon the current protected area portfolio globally, we incorporated current protected areas into our solutions. For each scenario we set species-based targets based on percentages of suitable h</w:t>
      </w:r>
      <w:r>
        <w:rPr>
          <w:sz w:val="24"/>
          <w:szCs w:val="24"/>
        </w:rPr>
        <w:t>abitat</w:t>
      </w:r>
      <w:sdt>
        <w:sdtPr>
          <w:tag w:val="goog_rdk_115"/>
          <w:id w:val="589053240"/>
        </w:sdtPr>
        <w:sdtEndPr/>
        <w:sdtContent>
          <w:commentRangeStart w:id="158"/>
        </w:sdtContent>
      </w:sdt>
      <w:r>
        <w:rPr>
          <w:sz w:val="24"/>
          <w:szCs w:val="24"/>
        </w:rPr>
        <w:t>.</w:t>
      </w:r>
      <w:commentRangeEnd w:id="158"/>
      <w:r>
        <w:commentReference w:id="158"/>
      </w:r>
      <w:r>
        <w:rPr>
          <w:sz w:val="24"/>
          <w:szCs w:val="24"/>
        </w:rPr>
        <w:t xml:space="preserve"> Specifically, we obtained suitable habitat maps</w:t>
      </w:r>
      <w:sdt>
        <w:sdtPr>
          <w:tag w:val="goog_rdk_116"/>
          <w:id w:val="-892043637"/>
        </w:sdtPr>
        <w:sdtEndPr/>
        <w:sdtContent>
          <w:commentRangeStart w:id="159"/>
        </w:sdtContent>
      </w:sdt>
      <w:sdt>
        <w:sdtPr>
          <w:tag w:val="goog_rdk_117"/>
          <w:id w:val="-62174999"/>
        </w:sdtPr>
        <w:sdtEndPr/>
        <w:sdtContent>
          <w:commentRangeStart w:id="160"/>
        </w:sdtContent>
      </w:sdt>
      <w:sdt>
        <w:sdtPr>
          <w:tag w:val="goog_rdk_118"/>
          <w:id w:val="1981421057"/>
        </w:sdtPr>
        <w:sdtEndPr/>
        <w:sdtContent>
          <w:commentRangeStart w:id="161"/>
        </w:sdtContent>
      </w:sdt>
      <w:r>
        <w:rPr>
          <w:sz w:val="24"/>
          <w:szCs w:val="24"/>
        </w:rPr>
        <w:t>,</w:t>
      </w:r>
      <w:commentRangeEnd w:id="159"/>
      <w:r>
        <w:commentReference w:id="159"/>
      </w:r>
      <w:commentRangeEnd w:id="160"/>
      <w:r>
        <w:commentReference w:id="160"/>
      </w:r>
      <w:commentRangeEnd w:id="161"/>
      <w:r>
        <w:commentReference w:id="161"/>
      </w:r>
      <w:r>
        <w:rPr>
          <w:sz w:val="24"/>
          <w:szCs w:val="24"/>
        </w:rPr>
        <w:t xml:space="preserve"> and set target percentages for each species, from 100% for species with less than 1,000 km2 of suitable habitat to 10% for those with greater than 250,000 km2 of suitable habitat, and linearly interpolated on a log-linear scale between these thresholds. </w:t>
      </w:r>
    </w:p>
    <w:sdt>
      <w:sdtPr>
        <w:tag w:val="goog_rdk_124"/>
        <w:id w:val="1942643271"/>
      </w:sdtPr>
      <w:sdtEndPr/>
      <w:sdtContent>
        <w:p w14:paraId="00000039" w14:textId="77777777" w:rsidR="00C1706F" w:rsidRPr="00C1706F" w:rsidRDefault="00B44535" w:rsidP="00C1706F">
          <w:pPr>
            <w:ind w:firstLine="720"/>
            <w:rPr>
              <w:rPrChange w:id="162" w:author="Jeremy Pittman" w:date="2021-06-14T14:03:00Z">
                <w:rPr>
                  <w:sz w:val="24"/>
                  <w:szCs w:val="24"/>
                </w:rPr>
              </w:rPrChange>
            </w:rPr>
            <w:pPrChange w:id="163" w:author="Jeremy Pittman" w:date="2021-06-14T14:03:00Z">
              <w:pPr/>
            </w:pPrChange>
          </w:pPr>
          <w:r>
            <w:rPr>
              <w:sz w:val="24"/>
              <w:szCs w:val="24"/>
            </w:rPr>
            <w:t>Surprisingly, scenarios that incorporated combinations of the three risk categories increased the priority area by only 1.6% on average (0.08 – 2.52%) compared to the null scenario for protecting species’ suitable habitat. Thus, accounting for risks cost</w:t>
          </w:r>
          <w:sdt>
            <w:sdtPr>
              <w:tag w:val="goog_rdk_119"/>
              <w:id w:val="-962114940"/>
            </w:sdtPr>
            <w:sdtEndPr/>
            <w:sdtContent>
              <w:ins w:id="164" w:author="Jeremy Pittman" w:date="2021-06-14T14:03:00Z">
                <w:r>
                  <w:rPr>
                    <w:sz w:val="24"/>
                    <w:szCs w:val="24"/>
                  </w:rPr>
                  <w:t>s</w:t>
                </w:r>
              </w:ins>
            </w:sdtContent>
          </w:sdt>
          <w:r>
            <w:rPr>
              <w:sz w:val="24"/>
              <w:szCs w:val="24"/>
            </w:rPr>
            <w:t xml:space="preserve"> relatively little compared to the potential gains from selecting a more resilient conservation network (Figure 1). When only looking at scenarios that included one risk factor, climate change risk </w:t>
          </w:r>
          <w:sdt>
            <w:sdtPr>
              <w:tag w:val="goog_rdk_120"/>
              <w:id w:val="129834589"/>
            </w:sdtPr>
            <w:sdtEndPr/>
            <w:sdtContent>
              <w:ins w:id="165" w:author="Frank La Sorte" w:date="2021-06-21T15:56:00Z">
                <w:r>
                  <w:rPr>
                    <w:sz w:val="24"/>
                    <w:szCs w:val="24"/>
                  </w:rPr>
                  <w:t xml:space="preserve">based on climate velocity </w:t>
                </w:r>
              </w:ins>
            </w:sdtContent>
          </w:sdt>
          <w:sdt>
            <w:sdtPr>
              <w:tag w:val="goog_rdk_121"/>
              <w:id w:val="593517609"/>
            </w:sdtPr>
            <w:sdtEndPr/>
            <w:sdtContent>
              <w:ins w:id="166" w:author="Scott Wilson" w:date="2021-06-17T15:25:00Z">
                <w:r>
                  <w:rPr>
                    <w:sz w:val="24"/>
                    <w:szCs w:val="24"/>
                  </w:rPr>
                  <w:t>required</w:t>
                </w:r>
              </w:ins>
            </w:sdtContent>
          </w:sdt>
          <w:sdt>
            <w:sdtPr>
              <w:tag w:val="goog_rdk_122"/>
              <w:id w:val="-301463342"/>
            </w:sdtPr>
            <w:sdtEndPr/>
            <w:sdtContent>
              <w:del w:id="167" w:author="Scott Wilson" w:date="2021-06-17T15:25:00Z">
                <w:r>
                  <w:rPr>
                    <w:sz w:val="24"/>
                    <w:szCs w:val="24"/>
                  </w:rPr>
                  <w:delText>forces</w:delText>
                </w:r>
              </w:del>
            </w:sdtContent>
          </w:sdt>
          <w:r>
            <w:rPr>
              <w:sz w:val="24"/>
              <w:szCs w:val="24"/>
            </w:rPr>
            <w:t xml:space="preserve"> the greate</w:t>
          </w:r>
          <w:r>
            <w:rPr>
              <w:sz w:val="24"/>
              <w:szCs w:val="24"/>
            </w:rPr>
            <w:t xml:space="preserve">st increase in global protected area, compared to scenarios only including governance and/or </w:t>
          </w:r>
          <w:sdt>
            <w:sdtPr>
              <w:tag w:val="goog_rdk_123"/>
              <w:id w:val="-1306382570"/>
            </w:sdtPr>
            <w:sdtEndPr/>
            <w:sdtContent>
              <w:commentRangeStart w:id="168"/>
            </w:sdtContent>
          </w:sdt>
          <w:r>
            <w:rPr>
              <w:sz w:val="24"/>
              <w:szCs w:val="24"/>
            </w:rPr>
            <w:t>climate extreme</w:t>
          </w:r>
          <w:commentRangeEnd w:id="168"/>
          <w:r>
            <w:commentReference w:id="168"/>
          </w:r>
          <w:r>
            <w:rPr>
              <w:sz w:val="24"/>
              <w:szCs w:val="24"/>
            </w:rPr>
            <w:t xml:space="preserve"> risks (Table S1).</w:t>
          </w:r>
        </w:p>
      </w:sdtContent>
    </w:sdt>
    <w:p w14:paraId="0000003A" w14:textId="77777777" w:rsidR="00C1706F" w:rsidRDefault="00B44535">
      <w:pPr>
        <w:rPr>
          <w:sz w:val="24"/>
          <w:szCs w:val="24"/>
        </w:rPr>
      </w:pPr>
      <w:r>
        <w:rPr>
          <w:sz w:val="24"/>
          <w:szCs w:val="24"/>
        </w:rPr>
        <w:tab/>
        <w:t>We found that protected areas identified across scenarios overlapped spatially, with the same 11.5 million km</w:t>
      </w:r>
      <w:r>
        <w:rPr>
          <w:sz w:val="24"/>
          <w:szCs w:val="24"/>
          <w:vertAlign w:val="superscript"/>
        </w:rPr>
        <w:t>2</w:t>
      </w:r>
      <w:r>
        <w:rPr>
          <w:sz w:val="24"/>
          <w:szCs w:val="24"/>
        </w:rPr>
        <w:t xml:space="preserve"> (7.8% of g</w:t>
      </w:r>
      <w:r>
        <w:rPr>
          <w:sz w:val="24"/>
          <w:szCs w:val="24"/>
        </w:rPr>
        <w:t>lobal land area) being prioritized for expansion of the current protected area system in at least eleven scenarios and</w:t>
      </w:r>
      <w:sdt>
        <w:sdtPr>
          <w:tag w:val="goog_rdk_125"/>
          <w:id w:val="-1970271168"/>
        </w:sdtPr>
        <w:sdtEndPr/>
        <w:sdtContent>
          <w:commentRangeStart w:id="169"/>
        </w:sdtContent>
      </w:sdt>
      <w:r>
        <w:rPr>
          <w:sz w:val="24"/>
          <w:szCs w:val="24"/>
        </w:rPr>
        <w:t xml:space="preserve"> 8.5 million km</w:t>
      </w:r>
      <w:r>
        <w:rPr>
          <w:sz w:val="24"/>
          <w:szCs w:val="24"/>
          <w:vertAlign w:val="superscript"/>
        </w:rPr>
        <w:t xml:space="preserve">2 </w:t>
      </w:r>
      <w:commentRangeEnd w:id="169"/>
      <w:r>
        <w:commentReference w:id="169"/>
      </w:r>
      <w:r>
        <w:rPr>
          <w:sz w:val="24"/>
          <w:szCs w:val="24"/>
        </w:rPr>
        <w:t>(5.8% of global land area) in all fifteen risk scenarios (Figure 2). These “no regrets” areas provide examples of places that should be immediate priorities for international agencies aiming to maximize the resilience of protected area networks, as they ar</w:t>
      </w:r>
      <w:r>
        <w:rPr>
          <w:sz w:val="24"/>
          <w:szCs w:val="24"/>
        </w:rPr>
        <w:t xml:space="preserve">e robust to assumptions about the relative importance of risk factors. Example countries that have contiguous areas of high overlap among different scenarios are Canada, </w:t>
      </w:r>
      <w:proofErr w:type="gramStart"/>
      <w:r>
        <w:rPr>
          <w:sz w:val="24"/>
          <w:szCs w:val="24"/>
        </w:rPr>
        <w:t>Kenya</w:t>
      </w:r>
      <w:proofErr w:type="gramEnd"/>
      <w:r>
        <w:rPr>
          <w:sz w:val="24"/>
          <w:szCs w:val="24"/>
        </w:rPr>
        <w:t xml:space="preserve"> and Peru (Figure S4). There </w:t>
      </w:r>
      <w:sdt>
        <w:sdtPr>
          <w:tag w:val="goog_rdk_126"/>
          <w:id w:val="-1462648150"/>
        </w:sdtPr>
        <w:sdtEndPr/>
        <w:sdtContent>
          <w:ins w:id="170" w:author="Amanda Rodewald" w:date="2021-06-15T19:26:00Z">
            <w:r>
              <w:rPr>
                <w:sz w:val="24"/>
                <w:szCs w:val="24"/>
              </w:rPr>
              <w:t>was</w:t>
            </w:r>
          </w:ins>
        </w:sdtContent>
      </w:sdt>
      <w:sdt>
        <w:sdtPr>
          <w:tag w:val="goog_rdk_127"/>
          <w:id w:val="1579557592"/>
        </w:sdtPr>
        <w:sdtEndPr/>
        <w:sdtContent>
          <w:del w:id="171" w:author="Amanda Rodewald" w:date="2021-06-15T19:26:00Z">
            <w:r>
              <w:rPr>
                <w:sz w:val="24"/>
                <w:szCs w:val="24"/>
              </w:rPr>
              <w:delText xml:space="preserve">is </w:delText>
            </w:r>
          </w:del>
        </w:sdtContent>
      </w:sdt>
      <w:sdt>
        <w:sdtPr>
          <w:tag w:val="goog_rdk_128"/>
          <w:id w:val="422223608"/>
        </w:sdtPr>
        <w:sdtEndPr/>
        <w:sdtContent>
          <w:ins w:id="172" w:author="Amanda Rodewald" w:date="2021-06-15T19:26:00Z">
            <w:r>
              <w:rPr>
                <w:sz w:val="24"/>
                <w:szCs w:val="24"/>
              </w:rPr>
              <w:t xml:space="preserve"> </w:t>
            </w:r>
          </w:ins>
        </w:sdtContent>
      </w:sdt>
      <w:r>
        <w:rPr>
          <w:sz w:val="24"/>
          <w:szCs w:val="24"/>
        </w:rPr>
        <w:t>considerable overlap among the prioriti</w:t>
      </w:r>
      <w:r>
        <w:rPr>
          <w:sz w:val="24"/>
          <w:szCs w:val="24"/>
        </w:rPr>
        <w:t>es across scenarios within Conservation International’s global biodiversity</w:t>
      </w:r>
      <w:sdt>
        <w:sdtPr>
          <w:tag w:val="goog_rdk_129"/>
          <w:id w:val="-271256368"/>
        </w:sdtPr>
        <w:sdtEndPr/>
        <w:sdtContent>
          <w:commentRangeStart w:id="173"/>
        </w:sdtContent>
      </w:sdt>
      <w:r>
        <w:rPr>
          <w:sz w:val="24"/>
          <w:szCs w:val="24"/>
        </w:rPr>
        <w:t xml:space="preserve"> hotspots</w:t>
      </w:r>
      <w:commentRangeEnd w:id="173"/>
      <w:r>
        <w:commentReference w:id="173"/>
      </w:r>
      <w:r>
        <w:rPr>
          <w:sz w:val="24"/>
          <w:szCs w:val="24"/>
          <w:vertAlign w:val="superscript"/>
        </w:rPr>
        <w:t>28</w:t>
      </w:r>
      <w:r>
        <w:rPr>
          <w:sz w:val="24"/>
          <w:szCs w:val="24"/>
        </w:rPr>
        <w:t>, but many high overlap areas lie either outside</w:t>
      </w:r>
      <w:sdt>
        <w:sdtPr>
          <w:tag w:val="goog_rdk_130"/>
          <w:id w:val="-1835058758"/>
        </w:sdtPr>
        <w:sdtEndPr/>
        <w:sdtContent>
          <w:ins w:id="174" w:author="Amanda Rodewald" w:date="2021-06-15T19:27:00Z">
            <w:r>
              <w:rPr>
                <w:sz w:val="24"/>
                <w:szCs w:val="24"/>
              </w:rPr>
              <w:t xml:space="preserve"> of (53.3%) or in small areas within</w:t>
            </w:r>
          </w:ins>
        </w:sdtContent>
      </w:sdt>
      <w:r>
        <w:rPr>
          <w:sz w:val="24"/>
          <w:szCs w:val="24"/>
        </w:rPr>
        <w:t xml:space="preserve"> </w:t>
      </w:r>
      <w:sdt>
        <w:sdtPr>
          <w:tag w:val="goog_rdk_131"/>
          <w:id w:val="-275331476"/>
        </w:sdtPr>
        <w:sdtEndPr/>
        <w:sdtContent>
          <w:del w:id="175" w:author="Amanda Rodewald" w:date="2021-06-15T19:27:00Z">
            <w:r>
              <w:rPr>
                <w:sz w:val="24"/>
                <w:szCs w:val="24"/>
              </w:rPr>
              <w:delText xml:space="preserve">these </w:delText>
            </w:r>
          </w:del>
        </w:sdtContent>
      </w:sdt>
      <w:r>
        <w:rPr>
          <w:sz w:val="24"/>
          <w:szCs w:val="24"/>
        </w:rPr>
        <w:t>hotspots</w:t>
      </w:r>
      <w:sdt>
        <w:sdtPr>
          <w:tag w:val="goog_rdk_132"/>
          <w:id w:val="1403793795"/>
        </w:sdtPr>
        <w:sdtEndPr/>
        <w:sdtContent>
          <w:del w:id="176" w:author="Amanda Rodewald" w:date="2021-06-15T19:28:00Z">
            <w:r>
              <w:rPr>
                <w:sz w:val="24"/>
                <w:szCs w:val="24"/>
              </w:rPr>
              <w:delText xml:space="preserve"> (53.3%) or occur within small portions of the biodiversity ho</w:delText>
            </w:r>
            <w:r>
              <w:rPr>
                <w:sz w:val="24"/>
                <w:szCs w:val="24"/>
              </w:rPr>
              <w:delText xml:space="preserve">tspots, </w:delText>
            </w:r>
          </w:del>
          <w:sdt>
            <w:sdtPr>
              <w:tag w:val="goog_rdk_133"/>
              <w:id w:val="2082408075"/>
            </w:sdtPr>
            <w:sdtEndPr/>
            <w:sdtContent>
              <w:commentRangeStart w:id="177"/>
            </w:sdtContent>
          </w:sdt>
          <w:del w:id="178" w:author="Amanda Rodewald" w:date="2021-06-15T19:28:00Z">
            <w:r>
              <w:rPr>
                <w:sz w:val="24"/>
                <w:szCs w:val="24"/>
              </w:rPr>
              <w:delText>likely because these areas are important to protect regardless of future risk</w:delText>
            </w:r>
          </w:del>
        </w:sdtContent>
      </w:sdt>
      <w:commentRangeEnd w:id="177"/>
      <w:r>
        <w:commentReference w:id="177"/>
      </w:r>
      <w:r>
        <w:rPr>
          <w:sz w:val="24"/>
          <w:szCs w:val="24"/>
        </w:rPr>
        <w:t xml:space="preserve"> (Figure S5).</w:t>
      </w:r>
    </w:p>
    <w:p w14:paraId="0000003B" w14:textId="77777777" w:rsidR="00C1706F" w:rsidRDefault="00B44535">
      <w:pPr>
        <w:rPr>
          <w:sz w:val="24"/>
          <w:szCs w:val="24"/>
        </w:rPr>
      </w:pPr>
      <w:r>
        <w:rPr>
          <w:sz w:val="24"/>
          <w:szCs w:val="24"/>
        </w:rPr>
        <w:tab/>
      </w:r>
      <w:sdt>
        <w:sdtPr>
          <w:tag w:val="goog_rdk_134"/>
          <w:id w:val="2083245196"/>
        </w:sdtPr>
        <w:sdtEndPr/>
        <w:sdtContent>
          <w:ins w:id="179" w:author="Amanda Rodewald" w:date="2021-06-15T19:28:00Z">
            <w:r>
              <w:rPr>
                <w:sz w:val="24"/>
                <w:szCs w:val="24"/>
              </w:rPr>
              <w:t xml:space="preserve">Incorporating risks into our analysis shifted the locations identified as high priority for protection </w:t>
            </w:r>
          </w:ins>
        </w:sdtContent>
      </w:sdt>
      <w:sdt>
        <w:sdtPr>
          <w:tag w:val="goog_rdk_135"/>
          <w:id w:val="2138140333"/>
        </w:sdtPr>
        <w:sdtEndPr/>
        <w:sdtContent>
          <w:del w:id="180" w:author="Amanda Rodewald" w:date="2021-06-15T19:28:00Z">
            <w:r>
              <w:rPr>
                <w:sz w:val="24"/>
                <w:szCs w:val="24"/>
              </w:rPr>
              <w:delText xml:space="preserve">We also found variation in the locations of </w:delText>
            </w:r>
            <w:r>
              <w:rPr>
                <w:sz w:val="24"/>
                <w:szCs w:val="24"/>
              </w:rPr>
              <w:delText xml:space="preserve">priorities for protection when risks were introduced </w:delText>
            </w:r>
          </w:del>
        </w:sdtContent>
      </w:sdt>
      <w:r>
        <w:rPr>
          <w:sz w:val="24"/>
          <w:szCs w:val="24"/>
        </w:rPr>
        <w:t>(Figure 3; Table S2)</w:t>
      </w:r>
      <w:sdt>
        <w:sdtPr>
          <w:tag w:val="goog_rdk_136"/>
          <w:id w:val="711396093"/>
        </w:sdtPr>
        <w:sdtEndPr/>
        <w:sdtContent>
          <w:ins w:id="181" w:author="Amanda Rodewald" w:date="2021-06-15T19:30:00Z">
            <w:r>
              <w:rPr>
                <w:sz w:val="24"/>
                <w:szCs w:val="24"/>
              </w:rPr>
              <w:t xml:space="preserve">, with differences largest for </w:t>
            </w:r>
          </w:ins>
        </w:sdtContent>
      </w:sdt>
      <w:sdt>
        <w:sdtPr>
          <w:tag w:val="goog_rdk_137"/>
          <w:id w:val="-793599035"/>
        </w:sdtPr>
        <w:sdtEndPr/>
        <w:sdtContent>
          <w:del w:id="182" w:author="Amanda Rodewald" w:date="2021-06-15T19:30:00Z">
            <w:r>
              <w:rPr>
                <w:sz w:val="24"/>
                <w:szCs w:val="24"/>
              </w:rPr>
              <w:delText xml:space="preserve">. These differences were driven largely by </w:delText>
            </w:r>
          </w:del>
        </w:sdtContent>
      </w:sdt>
      <w:r>
        <w:rPr>
          <w:sz w:val="24"/>
          <w:szCs w:val="24"/>
        </w:rPr>
        <w:t xml:space="preserve">the risk of weak governance (Figure S6). </w:t>
      </w:r>
      <w:sdt>
        <w:sdtPr>
          <w:tag w:val="goog_rdk_138"/>
          <w:id w:val="422845186"/>
        </w:sdtPr>
        <w:sdtEndPr/>
        <w:sdtContent>
          <w:ins w:id="183" w:author="Amanda Rodewald" w:date="2021-07-10T20:05:00Z">
            <w:r>
              <w:rPr>
                <w:sz w:val="24"/>
                <w:szCs w:val="24"/>
              </w:rPr>
              <w:t xml:space="preserve">Compared to null scenarios, those considering risk required protection of greater land area, even for countries with </w:t>
            </w:r>
          </w:ins>
        </w:sdtContent>
      </w:sdt>
      <w:sdt>
        <w:sdtPr>
          <w:tag w:val="goog_rdk_139"/>
          <w:id w:val="1730808959"/>
        </w:sdtPr>
        <w:sdtEndPr/>
        <w:sdtContent>
          <w:del w:id="184" w:author="Amanda Rodewald" w:date="2021-07-10T20:05:00Z">
            <w:r>
              <w:rPr>
                <w:sz w:val="24"/>
                <w:szCs w:val="24"/>
              </w:rPr>
              <w:delText>Countries with</w:delText>
            </w:r>
          </w:del>
        </w:sdtContent>
      </w:sdt>
      <w:r>
        <w:rPr>
          <w:sz w:val="24"/>
          <w:szCs w:val="24"/>
        </w:rPr>
        <w:t xml:space="preserve"> relatively </w:t>
      </w:r>
      <w:sdt>
        <w:sdtPr>
          <w:tag w:val="goog_rdk_140"/>
          <w:id w:val="-1454089919"/>
        </w:sdtPr>
        <w:sdtEndPr/>
        <w:sdtContent>
          <w:ins w:id="185" w:author="Amanda Rodewald" w:date="2021-06-15T19:32:00Z">
            <w:r>
              <w:rPr>
                <w:sz w:val="24"/>
                <w:szCs w:val="24"/>
              </w:rPr>
              <w:t xml:space="preserve">effective </w:t>
            </w:r>
          </w:ins>
        </w:sdtContent>
      </w:sdt>
      <w:sdt>
        <w:sdtPr>
          <w:tag w:val="goog_rdk_141"/>
          <w:id w:val="1491902919"/>
        </w:sdtPr>
        <w:sdtEndPr/>
        <w:sdtContent>
          <w:del w:id="186" w:author="Amanda Rodewald" w:date="2021-06-15T19:32:00Z">
            <w:r>
              <w:rPr>
                <w:sz w:val="24"/>
                <w:szCs w:val="24"/>
              </w:rPr>
              <w:delText xml:space="preserve">high </w:delText>
            </w:r>
          </w:del>
        </w:sdtContent>
      </w:sdt>
      <w:r>
        <w:rPr>
          <w:sz w:val="24"/>
          <w:szCs w:val="24"/>
        </w:rPr>
        <w:t xml:space="preserve">governance </w:t>
      </w:r>
      <w:sdt>
        <w:sdtPr>
          <w:tag w:val="goog_rdk_142"/>
          <w:id w:val="-1359358208"/>
        </w:sdtPr>
        <w:sdtEndPr/>
        <w:sdtContent>
          <w:del w:id="187" w:author="Amanda Rodewald" w:date="2021-06-15T19:32:00Z">
            <w:r>
              <w:rPr>
                <w:sz w:val="24"/>
                <w:szCs w:val="24"/>
              </w:rPr>
              <w:delText xml:space="preserve">scores </w:delText>
            </w:r>
          </w:del>
        </w:sdtContent>
      </w:sdt>
      <w:sdt>
        <w:sdtPr>
          <w:tag w:val="goog_rdk_143"/>
          <w:id w:val="1677468034"/>
        </w:sdtPr>
        <w:sdtEndPr/>
        <w:sdtContent>
          <w:customXmlInsRangeStart w:id="188" w:author="Amanda Rodewald" w:date="2021-06-15T19:32:00Z"/>
          <w:sdt>
            <w:sdtPr>
              <w:tag w:val="goog_rdk_144"/>
              <w:id w:val="2031213155"/>
            </w:sdtPr>
            <w:sdtEndPr/>
            <w:sdtContent>
              <w:customXmlInsRangeEnd w:id="188"/>
              <w:ins w:id="189" w:author="Amanda Rodewald" w:date="2021-06-15T19:32:00Z">
                <w:del w:id="190" w:author="Amanda Rodewald" w:date="2021-06-15T19:32:00Z">
                  <w:r>
                    <w:rPr>
                      <w:sz w:val="24"/>
                      <w:szCs w:val="24"/>
                    </w:rPr>
                    <w:delText xml:space="preserve">required </w:delText>
                  </w:r>
                </w:del>
              </w:ins>
              <w:customXmlInsRangeStart w:id="191" w:author="Amanda Rodewald" w:date="2021-06-15T19:32:00Z"/>
            </w:sdtContent>
          </w:sdt>
          <w:customXmlInsRangeEnd w:id="191"/>
        </w:sdtContent>
      </w:sdt>
      <w:sdt>
        <w:sdtPr>
          <w:tag w:val="goog_rdk_145"/>
          <w:id w:val="-699623405"/>
        </w:sdtPr>
        <w:sdtEndPr/>
        <w:sdtContent>
          <w:del w:id="192" w:author="Amanda Rodewald" w:date="2021-06-15T19:32:00Z">
            <w:r>
              <w:rPr>
                <w:sz w:val="24"/>
                <w:szCs w:val="24"/>
              </w:rPr>
              <w:delText>h</w:delText>
            </w:r>
          </w:del>
        </w:sdtContent>
      </w:sdt>
      <w:sdt>
        <w:sdtPr>
          <w:tag w:val="goog_rdk_146"/>
          <w:id w:val="169530508"/>
        </w:sdtPr>
        <w:sdtEndPr/>
        <w:sdtContent>
          <w:customXmlInsRangeStart w:id="193" w:author="Amanda Rodewald" w:date="2021-06-15T19:32:00Z"/>
          <w:sdt>
            <w:sdtPr>
              <w:tag w:val="goog_rdk_147"/>
              <w:id w:val="1960836163"/>
            </w:sdtPr>
            <w:sdtEndPr/>
            <w:sdtContent>
              <w:customXmlInsRangeEnd w:id="193"/>
              <w:ins w:id="194" w:author="Amanda Rodewald" w:date="2021-06-15T19:32:00Z">
                <w:del w:id="195" w:author="Amanda Rodewald" w:date="2021-06-15T19:32:00Z">
                  <w:r>
                    <w:rPr>
                      <w:sz w:val="24"/>
                      <w:szCs w:val="24"/>
                    </w:rPr>
                    <w:delText>This was</w:delText>
                  </w:r>
                </w:del>
              </w:ins>
              <w:customXmlInsRangeStart w:id="196" w:author="Amanda Rodewald" w:date="2021-06-15T19:32:00Z"/>
            </w:sdtContent>
          </w:sdt>
          <w:customXmlInsRangeEnd w:id="196"/>
        </w:sdtContent>
      </w:sdt>
      <w:sdt>
        <w:sdtPr>
          <w:tag w:val="goog_rdk_148"/>
          <w:id w:val="1760794474"/>
        </w:sdtPr>
        <w:sdtEndPr/>
        <w:sdtContent>
          <w:del w:id="197" w:author="Amanda Rodewald" w:date="2021-06-15T19:32:00Z">
            <w:r>
              <w:rPr>
                <w:sz w:val="24"/>
                <w:szCs w:val="24"/>
              </w:rPr>
              <w:delText>ad will need to protect more land</w:delText>
            </w:r>
          </w:del>
        </w:sdtContent>
      </w:sdt>
      <w:sdt>
        <w:sdtPr>
          <w:tag w:val="goog_rdk_149"/>
          <w:id w:val="367420290"/>
        </w:sdtPr>
        <w:sdtEndPr/>
        <w:sdtContent>
          <w:customXmlInsRangeStart w:id="198" w:author="Amanda Rodewald" w:date="2021-06-15T19:33:00Z"/>
          <w:sdt>
            <w:sdtPr>
              <w:tag w:val="goog_rdk_150"/>
              <w:id w:val="492293638"/>
            </w:sdtPr>
            <w:sdtEndPr/>
            <w:sdtContent>
              <w:customXmlInsRangeEnd w:id="198"/>
              <w:ins w:id="199" w:author="Amanda Rodewald" w:date="2021-06-15T19:33:00Z">
                <w:del w:id="200" w:author="Amanda Rodewald" w:date="2021-06-15T19:32:00Z">
                  <w:r>
                    <w:rPr>
                      <w:sz w:val="24"/>
                      <w:szCs w:val="24"/>
                    </w:rPr>
                    <w:delText xml:space="preserve"> under </w:delText>
                  </w:r>
                  <w:r>
                    <w:rPr>
                      <w:sz w:val="24"/>
                      <w:szCs w:val="24"/>
                    </w:rPr>
                    <w:delText xml:space="preserve">risk compared to null scenarios </w:delText>
                  </w:r>
                </w:del>
              </w:ins>
              <w:customXmlInsRangeStart w:id="201" w:author="Amanda Rodewald" w:date="2021-06-15T19:33:00Z"/>
            </w:sdtContent>
          </w:sdt>
          <w:customXmlInsRangeEnd w:id="201"/>
        </w:sdtContent>
      </w:sdt>
      <w:sdt>
        <w:sdtPr>
          <w:tag w:val="goog_rdk_151"/>
          <w:id w:val="-883860191"/>
        </w:sdtPr>
        <w:sdtEndPr/>
        <w:sdtContent>
          <w:del w:id="202" w:author="Amanda Rodewald" w:date="2021-06-15T19:32:00Z">
            <w:r>
              <w:rPr>
                <w:sz w:val="24"/>
                <w:szCs w:val="24"/>
              </w:rPr>
              <w:delText>greater area</w:delText>
            </w:r>
          </w:del>
        </w:sdtContent>
      </w:sdt>
      <w:sdt>
        <w:sdtPr>
          <w:tag w:val="goog_rdk_152"/>
          <w:id w:val="1438723021"/>
        </w:sdtPr>
        <w:sdtEndPr/>
        <w:sdtContent>
          <w:customXmlInsRangeStart w:id="203" w:author="Amanda Rodewald" w:date="2021-06-15T19:33:00Z"/>
          <w:sdt>
            <w:sdtPr>
              <w:tag w:val="goog_rdk_153"/>
              <w:id w:val="489448212"/>
            </w:sdtPr>
            <w:sdtEndPr/>
            <w:sdtContent>
              <w:customXmlInsRangeEnd w:id="203"/>
              <w:ins w:id="204" w:author="Amanda Rodewald" w:date="2021-06-15T19:33:00Z">
                <w:del w:id="205" w:author="Amanda Rodewald" w:date="2021-06-15T19:32:00Z">
                  <w:r>
                    <w:rPr>
                      <w:sz w:val="24"/>
                      <w:szCs w:val="24"/>
                    </w:rPr>
                    <w:delText>s for</w:delText>
                  </w:r>
                </w:del>
              </w:ins>
              <w:customXmlInsRangeStart w:id="206" w:author="Amanda Rodewald" w:date="2021-06-15T19:33:00Z"/>
            </w:sdtContent>
          </w:sdt>
          <w:customXmlInsRangeEnd w:id="206"/>
        </w:sdtContent>
      </w:sdt>
      <w:sdt>
        <w:sdtPr>
          <w:tag w:val="goog_rdk_154"/>
          <w:id w:val="-1772155662"/>
        </w:sdtPr>
        <w:sdtEndPr/>
        <w:sdtContent>
          <w:del w:id="207" w:author="Amanda Rodewald" w:date="2021-06-15T19:32:00Z">
            <w:r>
              <w:rPr>
                <w:sz w:val="24"/>
                <w:szCs w:val="24"/>
              </w:rPr>
              <w:delText xml:space="preserve"> requiring protection under risk scenarios relative to the null scenario,</w:delText>
            </w:r>
          </w:del>
        </w:sdtContent>
      </w:sdt>
      <w:r>
        <w:rPr>
          <w:sz w:val="24"/>
          <w:szCs w:val="24"/>
        </w:rPr>
        <w:t xml:space="preserve"> </w:t>
      </w:r>
      <w:sdt>
        <w:sdtPr>
          <w:tag w:val="goog_rdk_155"/>
          <w:id w:val="-537353763"/>
        </w:sdtPr>
        <w:sdtEndPr/>
        <w:sdtContent>
          <w:ins w:id="208" w:author="Amanda Rodewald" w:date="2021-07-10T20:06:00Z">
            <w:r>
              <w:rPr>
                <w:sz w:val="24"/>
                <w:szCs w:val="24"/>
              </w:rPr>
              <w:t xml:space="preserve">This was </w:t>
            </w:r>
          </w:ins>
        </w:sdtContent>
      </w:sdt>
      <w:r>
        <w:rPr>
          <w:sz w:val="24"/>
          <w:szCs w:val="24"/>
        </w:rPr>
        <w:t xml:space="preserve">especially </w:t>
      </w:r>
      <w:sdt>
        <w:sdtPr>
          <w:tag w:val="goog_rdk_156"/>
          <w:id w:val="1473556936"/>
        </w:sdtPr>
        <w:sdtEndPr/>
        <w:sdtContent>
          <w:ins w:id="209" w:author="Amanda Rodewald" w:date="2021-06-15T19:34:00Z">
            <w:r>
              <w:rPr>
                <w:sz w:val="24"/>
                <w:szCs w:val="24"/>
              </w:rPr>
              <w:t>true to protect</w:t>
            </w:r>
          </w:ins>
          <w:customXmlInsRangeStart w:id="210" w:author="Amanda Rodewald" w:date="2021-06-15T19:34:00Z"/>
          <w:sdt>
            <w:sdtPr>
              <w:tag w:val="goog_rdk_157"/>
              <w:id w:val="67546923"/>
            </w:sdtPr>
            <w:sdtEndPr/>
            <w:sdtContent>
              <w:customXmlInsRangeEnd w:id="210"/>
              <w:ins w:id="211" w:author="Amanda Rodewald" w:date="2021-06-15T19:34:00Z">
                <w:del w:id="212" w:author="Amanda Rodewald" w:date="2021-06-15T19:34:00Z">
                  <w:r>
                    <w:rPr>
                      <w:sz w:val="24"/>
                      <w:szCs w:val="24"/>
                    </w:rPr>
                    <w:delText>for</w:delText>
                  </w:r>
                </w:del>
              </w:ins>
              <w:customXmlInsRangeStart w:id="213" w:author="Amanda Rodewald" w:date="2021-06-15T19:34:00Z"/>
            </w:sdtContent>
          </w:sdt>
          <w:customXmlInsRangeEnd w:id="213"/>
        </w:sdtContent>
      </w:sdt>
      <w:sdt>
        <w:sdtPr>
          <w:tag w:val="goog_rdk_158"/>
          <w:id w:val="-1401588348"/>
        </w:sdtPr>
        <w:sdtEndPr/>
        <w:sdtContent>
          <w:del w:id="214" w:author="Amanda Rodewald" w:date="2021-06-15T19:34:00Z">
            <w:r>
              <w:rPr>
                <w:sz w:val="24"/>
                <w:szCs w:val="24"/>
              </w:rPr>
              <w:delText xml:space="preserve">when </w:delText>
            </w:r>
          </w:del>
        </w:sdtContent>
      </w:sdt>
      <w:sdt>
        <w:sdtPr>
          <w:tag w:val="goog_rdk_159"/>
          <w:id w:val="-1621747882"/>
        </w:sdtPr>
        <w:sdtEndPr/>
        <w:sdtContent>
          <w:ins w:id="215" w:author="Amanda Rodewald" w:date="2021-06-15T19:34:00Z">
            <w:r>
              <w:rPr>
                <w:sz w:val="24"/>
                <w:szCs w:val="24"/>
              </w:rPr>
              <w:t xml:space="preserve"> wide-ranging </w:t>
            </w:r>
          </w:ins>
        </w:sdtContent>
      </w:sdt>
      <w:r>
        <w:rPr>
          <w:sz w:val="24"/>
          <w:szCs w:val="24"/>
        </w:rPr>
        <w:t xml:space="preserve">species </w:t>
      </w:r>
      <w:sdt>
        <w:sdtPr>
          <w:tag w:val="goog_rdk_160"/>
          <w:id w:val="-1894956077"/>
        </w:sdtPr>
        <w:sdtEndPr/>
        <w:sdtContent>
          <w:del w:id="216" w:author="Amanda Rodewald" w:date="2021-06-15T19:34:00Z">
            <w:r>
              <w:rPr>
                <w:sz w:val="24"/>
                <w:szCs w:val="24"/>
              </w:rPr>
              <w:delText xml:space="preserve">were wider ranging </w:delText>
            </w:r>
          </w:del>
        </w:sdtContent>
      </w:sdt>
      <w:r>
        <w:rPr>
          <w:sz w:val="24"/>
          <w:szCs w:val="24"/>
        </w:rPr>
        <w:t xml:space="preserve">and when neighboring countries had </w:t>
      </w:r>
      <w:sdt>
        <w:sdtPr>
          <w:tag w:val="goog_rdk_161"/>
          <w:id w:val="1407267016"/>
        </w:sdtPr>
        <w:sdtEndPr/>
        <w:sdtContent>
          <w:proofErr w:type="spellStart"/>
          <w:ins w:id="217" w:author="Amanda Rodewald" w:date="2021-06-15T19:34:00Z">
            <w:r>
              <w:rPr>
                <w:sz w:val="24"/>
                <w:szCs w:val="24"/>
              </w:rPr>
              <w:t>weak</w:t>
            </w:r>
          </w:ins>
        </w:sdtContent>
      </w:sdt>
      <w:sdt>
        <w:sdtPr>
          <w:tag w:val="goog_rdk_162"/>
          <w:id w:val="-1441761354"/>
        </w:sdtPr>
        <w:sdtEndPr/>
        <w:sdtContent>
          <w:del w:id="218" w:author="Amanda Rodewald" w:date="2021-06-15T19:34:00Z">
            <w:r>
              <w:rPr>
                <w:sz w:val="24"/>
                <w:szCs w:val="24"/>
              </w:rPr>
              <w:delText xml:space="preserve">low </w:delText>
            </w:r>
          </w:del>
        </w:sdtContent>
      </w:sdt>
      <w:r>
        <w:rPr>
          <w:sz w:val="24"/>
          <w:szCs w:val="24"/>
        </w:rPr>
        <w:t>governance</w:t>
      </w:r>
      <w:proofErr w:type="spellEnd"/>
      <w:sdt>
        <w:sdtPr>
          <w:tag w:val="goog_rdk_163"/>
          <w:id w:val="-394360934"/>
        </w:sdtPr>
        <w:sdtEndPr/>
        <w:sdtContent>
          <w:del w:id="219" w:author="Amanda Rodewald" w:date="2021-06-15T19:34:00Z">
            <w:r>
              <w:rPr>
                <w:sz w:val="24"/>
                <w:szCs w:val="24"/>
              </w:rPr>
              <w:delText xml:space="preserve"> scores</w:delText>
            </w:r>
          </w:del>
        </w:sdtContent>
      </w:sdt>
      <w:r>
        <w:rPr>
          <w:sz w:val="24"/>
          <w:szCs w:val="24"/>
        </w:rPr>
        <w:t xml:space="preserve">. </w:t>
      </w:r>
      <w:sdt>
        <w:sdtPr>
          <w:tag w:val="goog_rdk_164"/>
          <w:id w:val="-1913461594"/>
        </w:sdtPr>
        <w:sdtEndPr/>
        <w:sdtContent>
          <w:ins w:id="220" w:author="Amanda Rodewald" w:date="2021-07-10T20:07:00Z">
            <w:r>
              <w:rPr>
                <w:sz w:val="24"/>
                <w:szCs w:val="24"/>
              </w:rPr>
              <w:t>In this way</w:t>
            </w:r>
          </w:ins>
        </w:sdtContent>
      </w:sdt>
      <w:sdt>
        <w:sdtPr>
          <w:tag w:val="goog_rdk_165"/>
          <w:id w:val="374514785"/>
        </w:sdtPr>
        <w:sdtEndPr/>
        <w:sdtContent>
          <w:del w:id="221" w:author="Amanda Rodewald" w:date="2021-07-10T20:07:00Z">
            <w:r>
              <w:rPr>
                <w:sz w:val="24"/>
                <w:szCs w:val="24"/>
              </w:rPr>
              <w:delText>Thus</w:delText>
            </w:r>
          </w:del>
        </w:sdtContent>
      </w:sdt>
      <w:r>
        <w:rPr>
          <w:sz w:val="24"/>
          <w:szCs w:val="24"/>
        </w:rPr>
        <w:t xml:space="preserve">, </w:t>
      </w:r>
      <w:sdt>
        <w:sdtPr>
          <w:tag w:val="goog_rdk_166"/>
          <w:id w:val="-2024546930"/>
        </w:sdtPr>
        <w:sdtEndPr/>
        <w:sdtContent>
          <w:ins w:id="222" w:author="Amanda Rodewald" w:date="2021-07-10T20:07:00Z">
            <w:r>
              <w:rPr>
                <w:sz w:val="24"/>
                <w:szCs w:val="24"/>
              </w:rPr>
              <w:t xml:space="preserve">the consequences of </w:t>
            </w:r>
          </w:ins>
        </w:sdtContent>
      </w:sdt>
      <w:r>
        <w:rPr>
          <w:sz w:val="24"/>
          <w:szCs w:val="24"/>
        </w:rPr>
        <w:t>risk</w:t>
      </w:r>
      <w:sdt>
        <w:sdtPr>
          <w:tag w:val="goog_rdk_167"/>
          <w:id w:val="-36895007"/>
        </w:sdtPr>
        <w:sdtEndPr/>
        <w:sdtContent>
          <w:ins w:id="223" w:author="Amanda Rodewald" w:date="2021-07-10T20:07:00Z">
            <w:r>
              <w:rPr>
                <w:sz w:val="24"/>
                <w:szCs w:val="24"/>
              </w:rPr>
              <w:t xml:space="preserve"> can span</w:t>
            </w:r>
          </w:ins>
        </w:sdtContent>
      </w:sdt>
      <w:r>
        <w:rPr>
          <w:sz w:val="24"/>
          <w:szCs w:val="24"/>
        </w:rPr>
        <w:t xml:space="preserve"> </w:t>
      </w:r>
      <w:sdt>
        <w:sdtPr>
          <w:tag w:val="goog_rdk_168"/>
          <w:id w:val="647717482"/>
        </w:sdtPr>
        <w:sdtEndPr/>
        <w:sdtContent>
          <w:del w:id="224" w:author="Amanda Rodewald" w:date="2021-07-10T20:07:00Z">
            <w:r>
              <w:rPr>
                <w:sz w:val="24"/>
                <w:szCs w:val="24"/>
              </w:rPr>
              <w:delText>is connected across</w:delText>
            </w:r>
          </w:del>
        </w:sdtContent>
      </w:sdt>
      <w:r>
        <w:rPr>
          <w:sz w:val="24"/>
          <w:szCs w:val="24"/>
        </w:rPr>
        <w:t xml:space="preserve"> jurisdictions</w:t>
      </w:r>
      <w:sdt>
        <w:sdtPr>
          <w:tag w:val="goog_rdk_169"/>
          <w:id w:val="-807549162"/>
        </w:sdtPr>
        <w:sdtEndPr/>
        <w:sdtContent>
          <w:del w:id="225" w:author="Amanda Rodewald" w:date="2021-07-10T20:08:00Z">
            <w:r>
              <w:rPr>
                <w:sz w:val="24"/>
                <w:szCs w:val="24"/>
              </w:rPr>
              <w:delText>, where planning scenarios favor protection of species in nearby countries with low governance</w:delText>
            </w:r>
            <w:r>
              <w:rPr>
                <w:sz w:val="24"/>
                <w:szCs w:val="24"/>
              </w:rPr>
              <w:delText xml:space="preserve"> risk (i.e., high governance scores)</w:delText>
            </w:r>
          </w:del>
        </w:sdtContent>
      </w:sdt>
      <w:r>
        <w:rPr>
          <w:sz w:val="24"/>
          <w:szCs w:val="24"/>
        </w:rPr>
        <w:t>. For example, many vertebrate species ranges span northeastern Russia and Finland, with one of the most iconic being caribou (</w:t>
      </w:r>
      <w:r>
        <w:rPr>
          <w:i/>
          <w:sz w:val="24"/>
          <w:szCs w:val="24"/>
        </w:rPr>
        <w:t>Rangifer tarandus</w:t>
      </w:r>
      <w:r>
        <w:rPr>
          <w:sz w:val="24"/>
          <w:szCs w:val="24"/>
        </w:rPr>
        <w:t>), which has an IUCN conservation status of vulnerable.  Because Russia su</w:t>
      </w:r>
      <w:r>
        <w:rPr>
          <w:sz w:val="24"/>
          <w:szCs w:val="24"/>
        </w:rPr>
        <w:t xml:space="preserve">ffers from low scores for ‘voice and accountability, rule of law, and control of corruption’ (Table S3), whereas Finland has relatively high governance scores, the scenarios including governance pressures led to a selection of 36.4% of Finland’s land area </w:t>
      </w:r>
      <w:r>
        <w:rPr>
          <w:sz w:val="24"/>
          <w:szCs w:val="24"/>
        </w:rPr>
        <w:t xml:space="preserve">compared to the null scenario with 16.2% (Figure 4). </w:t>
      </w:r>
    </w:p>
    <w:p w14:paraId="0000003C" w14:textId="77777777" w:rsidR="00C1706F" w:rsidRDefault="00B44535">
      <w:pPr>
        <w:rPr>
          <w:sz w:val="24"/>
          <w:szCs w:val="24"/>
        </w:rPr>
      </w:pPr>
      <w:r>
        <w:rPr>
          <w:sz w:val="24"/>
          <w:szCs w:val="24"/>
        </w:rPr>
        <w:tab/>
        <w:t>Land-use and climate change also influenced variation in the locations of priorities for protection compared to the null scenario. For example, large areas of Sierra Leone are experiencing high risk of</w:t>
      </w:r>
      <w:r>
        <w:rPr>
          <w:sz w:val="24"/>
          <w:szCs w:val="24"/>
        </w:rPr>
        <w:t xml:space="preserve"> biodiversity loss due to expanding intensive land-use practices (Fig. S2), whereas this same risk is lower in neighboring Liberia. The scenario including land-use risk selected 32.1% of the land area in Liberia compared to 22.5% in the null scenario (Figu</w:t>
      </w:r>
      <w:r>
        <w:rPr>
          <w:sz w:val="24"/>
          <w:szCs w:val="24"/>
        </w:rPr>
        <w:t xml:space="preserve">re 4). Large areas of Hungary and Serbia have high predicted climate velocity (Fig. S3), whereas most of nearby Kosovo has lower predicted climate velocity. Scenarios including climate impact risk selected </w:t>
      </w:r>
      <w:sdt>
        <w:sdtPr>
          <w:tag w:val="goog_rdk_170"/>
          <w:id w:val="-287202527"/>
        </w:sdtPr>
        <w:sdtEndPr/>
        <w:sdtContent>
          <w:del w:id="226" w:author="Frank La Sorte" w:date="2021-06-21T16:02:00Z">
            <w:r>
              <w:rPr>
                <w:sz w:val="24"/>
                <w:szCs w:val="24"/>
              </w:rPr>
              <w:delText xml:space="preserve">of </w:delText>
            </w:r>
          </w:del>
        </w:sdtContent>
      </w:sdt>
      <w:r>
        <w:rPr>
          <w:sz w:val="24"/>
          <w:szCs w:val="24"/>
        </w:rPr>
        <w:t>20.4% of Kosovo’s land area compared to the n</w:t>
      </w:r>
      <w:r>
        <w:rPr>
          <w:sz w:val="24"/>
          <w:szCs w:val="24"/>
        </w:rPr>
        <w:t>ull scenario with 10.2%</w:t>
      </w:r>
      <w:sdt>
        <w:sdtPr>
          <w:tag w:val="goog_rdk_171"/>
          <w:id w:val="-1898513738"/>
        </w:sdtPr>
        <w:sdtEndPr/>
        <w:sdtContent>
          <w:ins w:id="227" w:author="Frank La Sorte" w:date="2021-06-21T16:02:00Z">
            <w:r>
              <w:rPr>
                <w:sz w:val="24"/>
                <w:szCs w:val="24"/>
              </w:rPr>
              <w:t xml:space="preserve"> </w:t>
            </w:r>
          </w:ins>
        </w:sdtContent>
      </w:sdt>
      <w:sdt>
        <w:sdtPr>
          <w:tag w:val="goog_rdk_172"/>
          <w:id w:val="2011324985"/>
        </w:sdtPr>
        <w:sdtEndPr/>
        <w:sdtContent>
          <w:del w:id="228" w:author="Frank La Sorte" w:date="2021-06-21T16:02:00Z">
            <w:r>
              <w:rPr>
                <w:sz w:val="24"/>
                <w:szCs w:val="24"/>
              </w:rPr>
              <w:delText xml:space="preserve">, and  </w:delText>
            </w:r>
          </w:del>
        </w:sdtContent>
      </w:sdt>
      <w:r>
        <w:rPr>
          <w:sz w:val="24"/>
          <w:szCs w:val="24"/>
        </w:rPr>
        <w:t xml:space="preserve">(Figure 4). The alternative climate risk metric predicting frequency of extreme </w:t>
      </w:r>
      <w:proofErr w:type="gramStart"/>
      <w:r>
        <w:rPr>
          <w:sz w:val="24"/>
          <w:szCs w:val="24"/>
        </w:rPr>
        <w:t>events[</w:t>
      </w:r>
      <w:proofErr w:type="gramEnd"/>
      <w:r>
        <w:rPr>
          <w:sz w:val="24"/>
          <w:szCs w:val="24"/>
        </w:rPr>
        <w:t xml:space="preserve">cite </w:t>
      </w:r>
      <w:proofErr w:type="spellStart"/>
      <w:r>
        <w:rPr>
          <w:sz w:val="24"/>
          <w:szCs w:val="24"/>
        </w:rPr>
        <w:t>LaSorte</w:t>
      </w:r>
      <w:proofErr w:type="spellEnd"/>
      <w:r>
        <w:rPr>
          <w:sz w:val="24"/>
          <w:szCs w:val="24"/>
        </w:rPr>
        <w:t xml:space="preserve">] (Fig. S*) indicated different priority areas in some cases. For example, large areas of Libya, which is </w:t>
      </w:r>
      <w:r>
        <w:rPr>
          <w:sz w:val="24"/>
          <w:szCs w:val="24"/>
        </w:rPr>
        <w:lastRenderedPageBreak/>
        <w:t>experiencing fewer extreme heat events than neighboring countries, were prioritized in this scenario and not in the null scenario. This difference bet</w:t>
      </w:r>
      <w:r>
        <w:rPr>
          <w:sz w:val="24"/>
          <w:szCs w:val="24"/>
        </w:rPr>
        <w:t xml:space="preserve">ween climate risk scenarios highlights the need for agencies to carefully consider their choices of risk metrics and suggests that smaller-scale planning exercises should choose metrics that are most </w:t>
      </w:r>
      <w:sdt>
        <w:sdtPr>
          <w:tag w:val="goog_rdk_173"/>
          <w:id w:val="1783846044"/>
        </w:sdtPr>
        <w:sdtEndPr/>
        <w:sdtContent>
          <w:ins w:id="229" w:author="Frank La Sorte" w:date="2021-06-21T16:03:00Z">
            <w:r>
              <w:rPr>
                <w:sz w:val="24"/>
                <w:szCs w:val="24"/>
              </w:rPr>
              <w:t xml:space="preserve">relevant for each </w:t>
            </w:r>
          </w:ins>
        </w:sdtContent>
      </w:sdt>
      <w:r>
        <w:rPr>
          <w:sz w:val="24"/>
          <w:szCs w:val="24"/>
        </w:rPr>
        <w:t>region</w:t>
      </w:r>
      <w:sdt>
        <w:sdtPr>
          <w:tag w:val="goog_rdk_174"/>
          <w:id w:val="1302966990"/>
        </w:sdtPr>
        <w:sdtEndPr/>
        <w:sdtContent>
          <w:del w:id="230" w:author="Frank La Sorte" w:date="2021-06-21T16:03:00Z">
            <w:r>
              <w:rPr>
                <w:sz w:val="24"/>
                <w:szCs w:val="24"/>
              </w:rPr>
              <w:delText>ally appropriate</w:delText>
            </w:r>
          </w:del>
        </w:sdtContent>
      </w:sdt>
      <w:r>
        <w:rPr>
          <w:sz w:val="24"/>
          <w:szCs w:val="24"/>
        </w:rPr>
        <w:t xml:space="preserve">.  </w:t>
      </w:r>
    </w:p>
    <w:p w14:paraId="0000003D" w14:textId="77777777" w:rsidR="00C1706F" w:rsidRDefault="00B44535">
      <w:pPr>
        <w:rPr>
          <w:sz w:val="24"/>
          <w:szCs w:val="24"/>
        </w:rPr>
      </w:pPr>
      <w:r>
        <w:rPr>
          <w:sz w:val="24"/>
          <w:szCs w:val="24"/>
        </w:rPr>
        <w:tab/>
        <w:t>O</w:t>
      </w:r>
      <w:sdt>
        <w:sdtPr>
          <w:tag w:val="goog_rdk_175"/>
          <w:id w:val="-601651138"/>
        </w:sdtPr>
        <w:sdtEndPr/>
        <w:sdtContent>
          <w:ins w:id="231" w:author="Amanda Rodewald" w:date="2021-06-15T19:36:00Z">
            <w:r>
              <w:rPr>
                <w:sz w:val="24"/>
                <w:szCs w:val="24"/>
              </w:rPr>
              <w:t>verall</w:t>
            </w:r>
            <w:r>
              <w:rPr>
                <w:sz w:val="24"/>
                <w:szCs w:val="24"/>
              </w:rPr>
              <w:t>, o</w:t>
            </w:r>
          </w:ins>
        </w:sdtContent>
      </w:sdt>
      <w:r>
        <w:rPr>
          <w:sz w:val="24"/>
          <w:szCs w:val="24"/>
        </w:rPr>
        <w:t xml:space="preserve">ur </w:t>
      </w:r>
      <w:sdt>
        <w:sdtPr>
          <w:tag w:val="goog_rdk_176"/>
          <w:id w:val="500394916"/>
        </w:sdtPr>
        <w:sdtEndPr/>
        <w:sdtContent>
          <w:del w:id="232" w:author="Amanda Rodewald" w:date="2021-06-15T19:36:00Z">
            <w:r>
              <w:rPr>
                <w:sz w:val="24"/>
                <w:szCs w:val="24"/>
              </w:rPr>
              <w:delText xml:space="preserve">overall </w:delText>
            </w:r>
          </w:del>
        </w:sdtContent>
      </w:sdt>
      <w:r>
        <w:rPr>
          <w:sz w:val="24"/>
          <w:szCs w:val="24"/>
        </w:rPr>
        <w:t>results emphasize the importance of coordinat</w:t>
      </w:r>
      <w:sdt>
        <w:sdtPr>
          <w:tag w:val="goog_rdk_177"/>
          <w:id w:val="-647280511"/>
        </w:sdtPr>
        <w:sdtEndPr/>
        <w:sdtContent>
          <w:ins w:id="233" w:author="Amanda Rodewald" w:date="2021-06-15T19:36:00Z">
            <w:r>
              <w:rPr>
                <w:sz w:val="24"/>
                <w:szCs w:val="24"/>
              </w:rPr>
              <w:t>ing initiatives to plan conservation across jurisdictions</w:t>
            </w:r>
          </w:ins>
        </w:sdtContent>
      </w:sdt>
      <w:sdt>
        <w:sdtPr>
          <w:tag w:val="goog_rdk_178"/>
          <w:id w:val="-572575368"/>
        </w:sdtPr>
        <w:sdtEndPr/>
        <w:sdtContent>
          <w:del w:id="234" w:author="Amanda Rodewald" w:date="2021-06-15T19:36:00Z">
            <w:r>
              <w:rPr>
                <w:sz w:val="24"/>
                <w:szCs w:val="24"/>
              </w:rPr>
              <w:delText>ed cross-jurisdictional conservation planning initiatives</w:delText>
            </w:r>
          </w:del>
        </w:sdtContent>
      </w:sdt>
      <w:r>
        <w:rPr>
          <w:sz w:val="24"/>
          <w:szCs w:val="24"/>
          <w:vertAlign w:val="superscript"/>
        </w:rPr>
        <w:t>29</w:t>
      </w:r>
      <w:r>
        <w:rPr>
          <w:sz w:val="24"/>
          <w:szCs w:val="24"/>
        </w:rPr>
        <w:t xml:space="preserve"> and identify</w:t>
      </w:r>
      <w:sdt>
        <w:sdtPr>
          <w:tag w:val="goog_rdk_179"/>
          <w:id w:val="417531740"/>
        </w:sdtPr>
        <w:sdtEndPr/>
        <w:sdtContent>
          <w:ins w:id="235" w:author="Amanda Rodewald" w:date="2021-06-15T19:37:00Z">
            <w:r>
              <w:rPr>
                <w:sz w:val="24"/>
                <w:szCs w:val="24"/>
              </w:rPr>
              <w:t>ing</w:t>
            </w:r>
          </w:ins>
        </w:sdtContent>
      </w:sdt>
      <w:r>
        <w:rPr>
          <w:sz w:val="24"/>
          <w:szCs w:val="24"/>
        </w:rPr>
        <w:t xml:space="preserve"> countries where</w:t>
      </w:r>
      <w:sdt>
        <w:sdtPr>
          <w:tag w:val="goog_rdk_180"/>
          <w:id w:val="-1654524771"/>
        </w:sdtPr>
        <w:sdtEndPr/>
        <w:sdtContent>
          <w:ins w:id="236" w:author="Amanda Rodewald" w:date="2021-06-15T19:37:00Z">
            <w:r>
              <w:rPr>
                <w:sz w:val="24"/>
                <w:szCs w:val="24"/>
              </w:rPr>
              <w:t xml:space="preserve"> collaborative</w:t>
            </w:r>
          </w:ins>
        </w:sdtContent>
      </w:sdt>
      <w:r>
        <w:rPr>
          <w:sz w:val="24"/>
          <w:szCs w:val="24"/>
        </w:rPr>
        <w:t xml:space="preserve"> opportunities </w:t>
      </w:r>
      <w:sdt>
        <w:sdtPr>
          <w:tag w:val="goog_rdk_181"/>
          <w:id w:val="-1793666711"/>
        </w:sdtPr>
        <w:sdtEndPr/>
        <w:sdtContent>
          <w:ins w:id="237" w:author="Amanda Rodewald" w:date="2021-06-15T19:37:00Z">
            <w:r>
              <w:rPr>
                <w:sz w:val="24"/>
                <w:szCs w:val="24"/>
              </w:rPr>
              <w:t xml:space="preserve">promote </w:t>
            </w:r>
            <w:r>
              <w:rPr>
                <w:sz w:val="24"/>
                <w:szCs w:val="24"/>
              </w:rPr>
              <w:t xml:space="preserve">resilience of </w:t>
            </w:r>
          </w:ins>
        </w:sdtContent>
      </w:sdt>
      <w:sdt>
        <w:sdtPr>
          <w:tag w:val="goog_rdk_182"/>
          <w:id w:val="178237832"/>
        </w:sdtPr>
        <w:sdtEndPr/>
        <w:sdtContent>
          <w:del w:id="238" w:author="Amanda Rodewald" w:date="2021-06-15T19:37:00Z">
            <w:r>
              <w:rPr>
                <w:sz w:val="24"/>
                <w:szCs w:val="24"/>
              </w:rPr>
              <w:delText>for collaboration</w:delText>
            </w:r>
          </w:del>
        </w:sdtContent>
      </w:sdt>
      <w:r>
        <w:rPr>
          <w:sz w:val="24"/>
          <w:szCs w:val="24"/>
        </w:rPr>
        <w:t xml:space="preserve"> </w:t>
      </w:r>
      <w:sdt>
        <w:sdtPr>
          <w:tag w:val="goog_rdk_183"/>
          <w:id w:val="33474806"/>
        </w:sdtPr>
        <w:sdtEndPr/>
        <w:sdtContent>
          <w:del w:id="239" w:author="Amanda Rodewald" w:date="2021-06-15T19:37:00Z">
            <w:r>
              <w:rPr>
                <w:sz w:val="24"/>
                <w:szCs w:val="24"/>
              </w:rPr>
              <w:delText xml:space="preserve">would yield more resilient </w:delText>
            </w:r>
          </w:del>
        </w:sdtContent>
      </w:sdt>
      <w:r>
        <w:rPr>
          <w:sz w:val="24"/>
          <w:szCs w:val="24"/>
        </w:rPr>
        <w:t>protected area systems. To illustrate this point, we consider the Great Green Macaw (</w:t>
      </w:r>
      <w:r>
        <w:rPr>
          <w:i/>
          <w:sz w:val="24"/>
          <w:szCs w:val="24"/>
        </w:rPr>
        <w:t xml:space="preserve">Ara </w:t>
      </w:r>
      <w:proofErr w:type="spellStart"/>
      <w:r>
        <w:rPr>
          <w:i/>
          <w:sz w:val="24"/>
          <w:szCs w:val="24"/>
        </w:rPr>
        <w:t>ambiguus</w:t>
      </w:r>
      <w:proofErr w:type="spellEnd"/>
      <w:r>
        <w:rPr>
          <w:sz w:val="24"/>
          <w:szCs w:val="24"/>
        </w:rPr>
        <w:t>), with &lt;2500 individuals remaining</w:t>
      </w:r>
      <w:r>
        <w:rPr>
          <w:sz w:val="24"/>
          <w:szCs w:val="24"/>
          <w:vertAlign w:val="superscript"/>
        </w:rPr>
        <w:t>30</w:t>
      </w:r>
      <w:r>
        <w:rPr>
          <w:sz w:val="24"/>
          <w:szCs w:val="24"/>
        </w:rPr>
        <w:t xml:space="preserve"> and a range that stretches from southern Honduras to wes</w:t>
      </w:r>
      <w:r>
        <w:rPr>
          <w:sz w:val="24"/>
          <w:szCs w:val="24"/>
        </w:rPr>
        <w:t xml:space="preserve">tern Colombia. Because Great Green Macaw habitat spans several countries differing in governance, land use, and climate risk, coordinated efforts among countries will be necessary for the species to persist in the future. </w:t>
      </w:r>
      <w:sdt>
        <w:sdtPr>
          <w:tag w:val="goog_rdk_184"/>
          <w:id w:val="-510067074"/>
        </w:sdtPr>
        <w:sdtEndPr/>
        <w:sdtContent>
          <w:ins w:id="240" w:author="Amanda Rodewald" w:date="2021-06-15T19:38:00Z">
            <w:r>
              <w:rPr>
                <w:sz w:val="24"/>
                <w:szCs w:val="24"/>
              </w:rPr>
              <w:t xml:space="preserve"> Such cooperative governance frame</w:t>
            </w:r>
            <w:r>
              <w:rPr>
                <w:sz w:val="24"/>
                <w:szCs w:val="24"/>
              </w:rPr>
              <w:t xml:space="preserve">works31 are especially important for countries supporting </w:t>
            </w:r>
          </w:ins>
          <w:customXmlInsRangeStart w:id="241" w:author="Amanda Rodewald" w:date="2021-06-15T19:38:00Z"/>
          <w:sdt>
            <w:sdtPr>
              <w:tag w:val="goog_rdk_185"/>
              <w:id w:val="-202484736"/>
            </w:sdtPr>
            <w:sdtEndPr/>
            <w:sdtContent>
              <w:customXmlInsRangeEnd w:id="241"/>
              <w:ins w:id="242" w:author="Amanda Rodewald" w:date="2021-06-15T19:38:00Z">
                <w:del w:id="243" w:author="Amanda Rodewald" w:date="2021-06-15T19:38:00Z">
                  <w:r>
                    <w:rPr>
                      <w:sz w:val="24"/>
                      <w:szCs w:val="24"/>
                    </w:rPr>
                    <w:delText xml:space="preserve">the protection of </w:delText>
                  </w:r>
                </w:del>
              </w:ins>
              <w:customXmlInsRangeStart w:id="244" w:author="Amanda Rodewald" w:date="2021-06-15T19:38:00Z"/>
            </w:sdtContent>
          </w:sdt>
          <w:customXmlInsRangeEnd w:id="244"/>
        </w:sdtContent>
      </w:sdt>
      <w:sdt>
        <w:sdtPr>
          <w:tag w:val="goog_rdk_186"/>
          <w:id w:val="-1853867218"/>
        </w:sdtPr>
        <w:sdtEndPr/>
        <w:sdtContent>
          <w:del w:id="245" w:author="Amanda Rodewald" w:date="2021-06-15T19:38:00Z">
            <w:r>
              <w:rPr>
                <w:sz w:val="24"/>
                <w:szCs w:val="24"/>
              </w:rPr>
              <w:delText xml:space="preserve">For countries with a predominance of </w:delText>
            </w:r>
          </w:del>
        </w:sdtContent>
      </w:sdt>
      <w:r>
        <w:rPr>
          <w:sz w:val="24"/>
          <w:szCs w:val="24"/>
        </w:rPr>
        <w:t xml:space="preserve">wide-ranging species </w:t>
      </w:r>
      <w:sdt>
        <w:sdtPr>
          <w:tag w:val="goog_rdk_187"/>
          <w:id w:val="-1595706070"/>
        </w:sdtPr>
        <w:sdtEndPr/>
        <w:sdtContent>
          <w:ins w:id="246" w:author="Amanda Rodewald" w:date="2021-06-15T19:39:00Z">
            <w:r>
              <w:rPr>
                <w:sz w:val="24"/>
                <w:szCs w:val="24"/>
              </w:rPr>
              <w:t xml:space="preserve">that are expected to </w:t>
            </w:r>
          </w:ins>
        </w:sdtContent>
      </w:sdt>
      <w:sdt>
        <w:sdtPr>
          <w:tag w:val="goog_rdk_188"/>
          <w:id w:val="570321343"/>
        </w:sdtPr>
        <w:sdtEndPr/>
        <w:sdtContent>
          <w:del w:id="247" w:author="Amanda Rodewald" w:date="2021-06-15T19:39:00Z">
            <w:r>
              <w:rPr>
                <w:sz w:val="24"/>
                <w:szCs w:val="24"/>
              </w:rPr>
              <w:delText xml:space="preserve">whose ranges will </w:delText>
            </w:r>
          </w:del>
        </w:sdtContent>
      </w:sdt>
      <w:r>
        <w:rPr>
          <w:sz w:val="24"/>
          <w:szCs w:val="24"/>
        </w:rPr>
        <w:t xml:space="preserve">be impacted by </w:t>
      </w:r>
      <w:sdt>
        <w:sdtPr>
          <w:tag w:val="goog_rdk_189"/>
          <w:id w:val="640701573"/>
        </w:sdtPr>
        <w:sdtEndPr/>
        <w:sdtContent>
          <w:del w:id="248" w:author="Amanda Rodewald" w:date="2021-06-15T19:39:00Z">
            <w:r>
              <w:rPr>
                <w:sz w:val="24"/>
                <w:szCs w:val="24"/>
              </w:rPr>
              <w:delText xml:space="preserve">varying </w:delText>
            </w:r>
          </w:del>
        </w:sdtContent>
      </w:sdt>
      <w:r>
        <w:rPr>
          <w:sz w:val="24"/>
          <w:szCs w:val="24"/>
        </w:rPr>
        <w:t>climate, land-use, and governance risk across borders</w:t>
      </w:r>
      <w:sdt>
        <w:sdtPr>
          <w:tag w:val="goog_rdk_190"/>
          <w:id w:val="-1229836454"/>
        </w:sdtPr>
        <w:sdtEndPr/>
        <w:sdtContent>
          <w:del w:id="249" w:author="Amanda Rodewald" w:date="2021-06-15T19:42:00Z">
            <w:r>
              <w:rPr>
                <w:sz w:val="24"/>
                <w:szCs w:val="24"/>
              </w:rPr>
              <w:delText>, conservation projects can focus on cooperative governance frameworks</w:delText>
            </w:r>
            <w:r>
              <w:rPr>
                <w:sz w:val="24"/>
                <w:szCs w:val="24"/>
                <w:vertAlign w:val="superscript"/>
              </w:rPr>
              <w:delText>31</w:delText>
            </w:r>
          </w:del>
        </w:sdtContent>
      </w:sdt>
      <w:r>
        <w:rPr>
          <w:sz w:val="24"/>
          <w:szCs w:val="24"/>
        </w:rPr>
        <w:t xml:space="preserve"> (Figure 3). These governance frameworks, both within and </w:t>
      </w:r>
      <w:sdt>
        <w:sdtPr>
          <w:tag w:val="goog_rdk_191"/>
          <w:id w:val="-740403611"/>
        </w:sdtPr>
        <w:sdtEndPr/>
        <w:sdtContent>
          <w:proofErr w:type="spellStart"/>
          <w:ins w:id="250" w:author="Amanda Rodewald" w:date="2021-06-15T19:42:00Z">
            <w:r>
              <w:rPr>
                <w:sz w:val="24"/>
                <w:szCs w:val="24"/>
              </w:rPr>
              <w:t>among</w:t>
            </w:r>
          </w:ins>
        </w:sdtContent>
      </w:sdt>
      <w:sdt>
        <w:sdtPr>
          <w:tag w:val="goog_rdk_192"/>
          <w:id w:val="-1075199352"/>
        </w:sdtPr>
        <w:sdtEndPr/>
        <w:sdtContent>
          <w:del w:id="251" w:author="Amanda Rodewald" w:date="2021-06-15T19:42:00Z">
            <w:r>
              <w:rPr>
                <w:sz w:val="24"/>
                <w:szCs w:val="24"/>
              </w:rPr>
              <w:delText xml:space="preserve">between </w:delText>
            </w:r>
          </w:del>
        </w:sdtContent>
      </w:sdt>
      <w:r>
        <w:rPr>
          <w:sz w:val="24"/>
          <w:szCs w:val="24"/>
        </w:rPr>
        <w:t>countries</w:t>
      </w:r>
      <w:proofErr w:type="spellEnd"/>
      <w:r>
        <w:rPr>
          <w:sz w:val="24"/>
          <w:szCs w:val="24"/>
        </w:rPr>
        <w:t>, would need to be developed in an environmen</w:t>
      </w:r>
      <w:r>
        <w:rPr>
          <w:sz w:val="24"/>
          <w:szCs w:val="24"/>
        </w:rPr>
        <w:t>tally just and equitable way to deliver benefits to biodiversity and local communities</w:t>
      </w:r>
      <w:r>
        <w:rPr>
          <w:sz w:val="24"/>
          <w:szCs w:val="24"/>
          <w:vertAlign w:val="superscript"/>
        </w:rPr>
        <w:t>32</w:t>
      </w:r>
      <w:r>
        <w:rPr>
          <w:sz w:val="24"/>
          <w:szCs w:val="24"/>
        </w:rPr>
        <w:t>.</w:t>
      </w:r>
    </w:p>
    <w:p w14:paraId="0000003E" w14:textId="77777777" w:rsidR="00C1706F" w:rsidRDefault="00B44535">
      <w:pPr>
        <w:rPr>
          <w:sz w:val="24"/>
          <w:szCs w:val="24"/>
        </w:rPr>
      </w:pPr>
      <w:r>
        <w:rPr>
          <w:sz w:val="24"/>
          <w:szCs w:val="24"/>
        </w:rPr>
        <w:tab/>
        <w:t xml:space="preserve">In contrast, </w:t>
      </w:r>
      <w:sdt>
        <w:sdtPr>
          <w:tag w:val="goog_rdk_193"/>
          <w:id w:val="1145936668"/>
        </w:sdtPr>
        <w:sdtEndPr/>
        <w:sdtContent>
          <w:ins w:id="252" w:author="Amanda Rodewald" w:date="2021-06-15T19:44:00Z">
            <w:r>
              <w:rPr>
                <w:sz w:val="24"/>
                <w:szCs w:val="24"/>
              </w:rPr>
              <w:t xml:space="preserve">few priorities changed - and protection needs remained high - for countries with high rates of endemism, even amid </w:t>
            </w:r>
          </w:ins>
        </w:sdtContent>
      </w:sdt>
      <w:sdt>
        <w:sdtPr>
          <w:tag w:val="goog_rdk_194"/>
          <w:id w:val="-188993489"/>
        </w:sdtPr>
        <w:sdtEndPr/>
        <w:sdtContent>
          <w:del w:id="253" w:author="Amanda Rodewald" w:date="2021-06-15T19:44:00Z">
            <w:r>
              <w:rPr>
                <w:sz w:val="24"/>
                <w:szCs w:val="24"/>
              </w:rPr>
              <w:delText>there is little difference in prote</w:delText>
            </w:r>
            <w:r>
              <w:rPr>
                <w:sz w:val="24"/>
                <w:szCs w:val="24"/>
              </w:rPr>
              <w:delText xml:space="preserve">ction priorities in some countries at </w:delText>
            </w:r>
          </w:del>
        </w:sdtContent>
      </w:sdt>
      <w:r>
        <w:rPr>
          <w:sz w:val="24"/>
          <w:szCs w:val="24"/>
        </w:rPr>
        <w:t>high risk from climate change, land</w:t>
      </w:r>
      <w:sdt>
        <w:sdtPr>
          <w:tag w:val="goog_rdk_195"/>
          <w:id w:val="-1138726158"/>
        </w:sdtPr>
        <w:sdtEndPr/>
        <w:sdtContent>
          <w:del w:id="254" w:author="Amanda Rodewald" w:date="2021-06-15T19:43:00Z">
            <w:r>
              <w:rPr>
                <w:sz w:val="24"/>
                <w:szCs w:val="24"/>
              </w:rPr>
              <w:delText>-</w:delText>
            </w:r>
          </w:del>
        </w:sdtContent>
      </w:sdt>
      <w:sdt>
        <w:sdtPr>
          <w:tag w:val="goog_rdk_196"/>
          <w:id w:val="542171755"/>
        </w:sdtPr>
        <w:sdtEndPr/>
        <w:sdtContent>
          <w:ins w:id="255" w:author="Amanda Rodewald" w:date="2021-06-15T19:43:00Z">
            <w:r>
              <w:rPr>
                <w:sz w:val="24"/>
                <w:szCs w:val="24"/>
              </w:rPr>
              <w:t xml:space="preserve"> </w:t>
            </w:r>
          </w:ins>
        </w:sdtContent>
      </w:sdt>
      <w:r>
        <w:rPr>
          <w:sz w:val="24"/>
          <w:szCs w:val="24"/>
        </w:rPr>
        <w:t>use</w:t>
      </w:r>
      <w:sdt>
        <w:sdtPr>
          <w:tag w:val="goog_rdk_197"/>
          <w:id w:val="-2100171903"/>
        </w:sdtPr>
        <w:sdtEndPr/>
        <w:sdtContent>
          <w:ins w:id="256" w:author="Amanda Rodewald" w:date="2021-06-15T19:43:00Z">
            <w:r>
              <w:rPr>
                <w:sz w:val="24"/>
                <w:szCs w:val="24"/>
              </w:rPr>
              <w:t>s</w:t>
            </w:r>
          </w:ins>
        </w:sdtContent>
      </w:sdt>
      <w:r>
        <w:rPr>
          <w:sz w:val="24"/>
          <w:szCs w:val="24"/>
        </w:rPr>
        <w:t xml:space="preserve">, and </w:t>
      </w:r>
      <w:sdt>
        <w:sdtPr>
          <w:tag w:val="goog_rdk_198"/>
          <w:id w:val="594599162"/>
        </w:sdtPr>
        <w:sdtEndPr/>
        <w:sdtContent>
          <w:proofErr w:type="spellStart"/>
          <w:ins w:id="257" w:author="Amanda Rodewald" w:date="2021-06-15T19:43:00Z">
            <w:r>
              <w:rPr>
                <w:sz w:val="24"/>
                <w:szCs w:val="24"/>
              </w:rPr>
              <w:t>weak</w:t>
            </w:r>
          </w:ins>
        </w:sdtContent>
      </w:sdt>
      <w:sdt>
        <w:sdtPr>
          <w:tag w:val="goog_rdk_199"/>
          <w:id w:val="-992716805"/>
        </w:sdtPr>
        <w:sdtEndPr/>
        <w:sdtContent>
          <w:del w:id="258" w:author="Amanda Rodewald" w:date="2021-06-15T19:43:00Z">
            <w:r>
              <w:rPr>
                <w:sz w:val="24"/>
                <w:szCs w:val="24"/>
              </w:rPr>
              <w:delText xml:space="preserve">low </w:delText>
            </w:r>
          </w:del>
        </w:sdtContent>
      </w:sdt>
      <w:r>
        <w:rPr>
          <w:sz w:val="24"/>
          <w:szCs w:val="24"/>
        </w:rPr>
        <w:t>governance</w:t>
      </w:r>
      <w:proofErr w:type="spellEnd"/>
      <w:sdt>
        <w:sdtPr>
          <w:tag w:val="goog_rdk_200"/>
          <w:id w:val="-408314507"/>
        </w:sdtPr>
        <w:sdtEndPr/>
        <w:sdtContent>
          <w:del w:id="259" w:author="Amanda Rodewald" w:date="2021-06-15T19:43:00Z">
            <w:r>
              <w:rPr>
                <w:sz w:val="24"/>
                <w:szCs w:val="24"/>
              </w:rPr>
              <w:delText xml:space="preserve"> </w:delText>
            </w:r>
          </w:del>
          <w:sdt>
            <w:sdtPr>
              <w:tag w:val="goog_rdk_201"/>
              <w:id w:val="-381715146"/>
            </w:sdtPr>
            <w:sdtEndPr/>
            <w:sdtContent>
              <w:commentRangeStart w:id="260"/>
            </w:sdtContent>
          </w:sdt>
          <w:del w:id="261" w:author="Amanda Rodewald" w:date="2021-06-15T19:43:00Z">
            <w:r>
              <w:rPr>
                <w:sz w:val="24"/>
                <w:szCs w:val="24"/>
              </w:rPr>
              <w:delText>scores</w:delText>
            </w:r>
            <w:commentRangeEnd w:id="260"/>
            <w:r>
              <w:commentReference w:id="260"/>
            </w:r>
            <w:r>
              <w:rPr>
                <w:sz w:val="24"/>
                <w:szCs w:val="24"/>
              </w:rPr>
              <w:delText xml:space="preserve">, but with high endemism. Given high endemic biodiversity, and </w:delText>
            </w:r>
          </w:del>
          <w:customXmlDelRangeStart w:id="262" w:author="Amanda Rodewald" w:date="2021-06-15T19:43:00Z"/>
          <w:sdt>
            <w:sdtPr>
              <w:tag w:val="goog_rdk_202"/>
              <w:id w:val="869418859"/>
            </w:sdtPr>
            <w:sdtEndPr/>
            <w:sdtContent>
              <w:customXmlDelRangeEnd w:id="262"/>
              <w:commentRangeStart w:id="263"/>
              <w:customXmlDelRangeStart w:id="264" w:author="Amanda Rodewald" w:date="2021-06-15T19:43:00Z"/>
            </w:sdtContent>
          </w:sdt>
          <w:customXmlDelRangeEnd w:id="264"/>
          <w:del w:id="265" w:author="Amanda Rodewald" w:date="2021-06-15T19:43:00Z">
            <w:r>
              <w:rPr>
                <w:sz w:val="24"/>
                <w:szCs w:val="24"/>
              </w:rPr>
              <w:delText>homogeneity of risk,</w:delText>
            </w:r>
            <w:commentRangeEnd w:id="263"/>
            <w:r>
              <w:commentReference w:id="263"/>
            </w:r>
            <w:r>
              <w:rPr>
                <w:sz w:val="24"/>
                <w:szCs w:val="24"/>
              </w:rPr>
              <w:delText xml:space="preserve"> these countries all require high rates of protection within their borders</w:delText>
            </w:r>
          </w:del>
        </w:sdtContent>
      </w:sdt>
      <w:r>
        <w:rPr>
          <w:sz w:val="24"/>
          <w:szCs w:val="24"/>
        </w:rPr>
        <w:t>. Moreover, some countries with a large proportion of their land already protected, such as Brazil, which has protected 30.3% of its land area, had lower differences between scenar</w:t>
      </w:r>
      <w:r>
        <w:rPr>
          <w:sz w:val="24"/>
          <w:szCs w:val="24"/>
        </w:rPr>
        <w:t xml:space="preserve">ios that incorporate risk and the null scenario, despite having high climate, land-use, and governance risk. This </w:t>
      </w:r>
      <w:sdt>
        <w:sdtPr>
          <w:tag w:val="goog_rdk_203"/>
          <w:id w:val="-35966026"/>
        </w:sdtPr>
        <w:sdtEndPr/>
        <w:sdtContent>
          <w:proofErr w:type="spellStart"/>
          <w:ins w:id="266" w:author="Amanda Rodewald" w:date="2021-07-10T20:09:00Z">
            <w:r>
              <w:rPr>
                <w:sz w:val="24"/>
                <w:szCs w:val="24"/>
              </w:rPr>
              <w:t>highlights</w:t>
            </w:r>
          </w:ins>
        </w:sdtContent>
      </w:sdt>
      <w:sdt>
        <w:sdtPr>
          <w:tag w:val="goog_rdk_204"/>
          <w:id w:val="431176479"/>
        </w:sdtPr>
        <w:sdtEndPr/>
        <w:sdtContent>
          <w:del w:id="267" w:author="Amanda Rodewald" w:date="2021-07-10T20:09:00Z">
            <w:r>
              <w:rPr>
                <w:sz w:val="24"/>
                <w:szCs w:val="24"/>
              </w:rPr>
              <w:delText xml:space="preserve">outlines </w:delText>
            </w:r>
          </w:del>
        </w:sdtContent>
      </w:sdt>
      <w:r>
        <w:rPr>
          <w:sz w:val="24"/>
          <w:szCs w:val="24"/>
        </w:rPr>
        <w:t>the</w:t>
      </w:r>
      <w:proofErr w:type="spellEnd"/>
      <w:r>
        <w:rPr>
          <w:sz w:val="24"/>
          <w:szCs w:val="24"/>
        </w:rPr>
        <w:t xml:space="preserve"> importance of further considering the effectiveness of existing protected areas in planning analyses, where pressur</w:t>
      </w:r>
      <w:r>
        <w:rPr>
          <w:sz w:val="24"/>
          <w:szCs w:val="24"/>
        </w:rPr>
        <w:t>e from cropland conversion in tropical protected areas has increased to similar rates outside protected areas</w:t>
      </w:r>
      <w:r>
        <w:rPr>
          <w:sz w:val="24"/>
          <w:szCs w:val="24"/>
          <w:vertAlign w:val="superscript"/>
        </w:rPr>
        <w:t>33</w:t>
      </w:r>
      <w:r>
        <w:rPr>
          <w:sz w:val="24"/>
          <w:szCs w:val="24"/>
        </w:rPr>
        <w:t>.</w:t>
      </w:r>
    </w:p>
    <w:p w14:paraId="0000003F" w14:textId="77777777" w:rsidR="00C1706F" w:rsidRDefault="00B44535">
      <w:pPr>
        <w:spacing w:before="57"/>
        <w:rPr>
          <w:sz w:val="24"/>
          <w:szCs w:val="24"/>
        </w:rPr>
      </w:pPr>
      <w:r>
        <w:rPr>
          <w:sz w:val="24"/>
          <w:szCs w:val="24"/>
        </w:rPr>
        <w:t>Previous work has incorporated individual risk factors analogous to those we used, including governance</w:t>
      </w:r>
      <w:r>
        <w:rPr>
          <w:sz w:val="24"/>
          <w:szCs w:val="24"/>
          <w:vertAlign w:val="superscript"/>
        </w:rPr>
        <w:t>1,34</w:t>
      </w:r>
      <w:r>
        <w:rPr>
          <w:sz w:val="24"/>
          <w:szCs w:val="24"/>
        </w:rPr>
        <w:t>, climate change</w:t>
      </w:r>
      <w:r>
        <w:rPr>
          <w:sz w:val="24"/>
          <w:szCs w:val="24"/>
          <w:vertAlign w:val="superscript"/>
        </w:rPr>
        <w:t>3</w:t>
      </w:r>
      <w:r>
        <w:rPr>
          <w:sz w:val="24"/>
          <w:szCs w:val="24"/>
        </w:rPr>
        <w:t xml:space="preserve"> and land-use chang</w:t>
      </w:r>
      <w:r>
        <w:rPr>
          <w:sz w:val="24"/>
          <w:szCs w:val="24"/>
        </w:rPr>
        <w:t>e</w:t>
      </w:r>
      <w:r>
        <w:rPr>
          <w:sz w:val="24"/>
          <w:szCs w:val="24"/>
          <w:vertAlign w:val="superscript"/>
        </w:rPr>
        <w:t>2,35</w:t>
      </w:r>
      <w:r>
        <w:rPr>
          <w:sz w:val="24"/>
          <w:szCs w:val="24"/>
        </w:rPr>
        <w:t>.</w:t>
      </w:r>
      <w:r>
        <w:rPr>
          <w:color w:val="000000"/>
          <w:sz w:val="24"/>
          <w:szCs w:val="24"/>
        </w:rPr>
        <w:t xml:space="preserve"> </w:t>
      </w:r>
      <w:r>
        <w:rPr>
          <w:sz w:val="24"/>
          <w:szCs w:val="24"/>
        </w:rPr>
        <w:t>Yet, o</w:t>
      </w:r>
      <w:r>
        <w:rPr>
          <w:color w:val="000000"/>
          <w:sz w:val="24"/>
          <w:szCs w:val="24"/>
        </w:rPr>
        <w:t xml:space="preserve">ur results show that protected area expansion decisions can be profoundly influenced by all three </w:t>
      </w:r>
      <w:r>
        <w:rPr>
          <w:sz w:val="24"/>
          <w:szCs w:val="24"/>
        </w:rPr>
        <w:t xml:space="preserve">risk </w:t>
      </w:r>
      <w:r>
        <w:rPr>
          <w:color w:val="000000"/>
          <w:sz w:val="24"/>
          <w:szCs w:val="24"/>
        </w:rPr>
        <w:t xml:space="preserve">factors combined. If data on risk alters the effectiveness of biodiversity protection, our results show that they should be used together to support decisions for resilient protected area networks. </w:t>
      </w:r>
      <w:r>
        <w:rPr>
          <w:sz w:val="24"/>
          <w:szCs w:val="24"/>
        </w:rPr>
        <w:t>As an example, climate metrics such as disappearing climat</w:t>
      </w:r>
      <w:r>
        <w:rPr>
          <w:sz w:val="24"/>
          <w:szCs w:val="24"/>
        </w:rPr>
        <w:t>es</w:t>
      </w:r>
      <w:r>
        <w:rPr>
          <w:sz w:val="24"/>
          <w:szCs w:val="24"/>
          <w:vertAlign w:val="superscript"/>
        </w:rPr>
        <w:t>36</w:t>
      </w:r>
      <w:r>
        <w:rPr>
          <w:sz w:val="24"/>
          <w:szCs w:val="24"/>
        </w:rPr>
        <w:t xml:space="preserve"> might be relevant if the </w:t>
      </w:r>
      <w:sdt>
        <w:sdtPr>
          <w:tag w:val="goog_rdk_205"/>
          <w:id w:val="1774206134"/>
        </w:sdtPr>
        <w:sdtEndPr/>
        <w:sdtContent>
          <w:ins w:id="268" w:author="Amanda Rodewald" w:date="2021-06-15T19:46:00Z">
            <w:r>
              <w:rPr>
                <w:sz w:val="24"/>
                <w:szCs w:val="24"/>
              </w:rPr>
              <w:t>focus</w:t>
            </w:r>
          </w:ins>
        </w:sdtContent>
      </w:sdt>
      <w:sdt>
        <w:sdtPr>
          <w:tag w:val="goog_rdk_206"/>
          <w:id w:val="1919444721"/>
        </w:sdtPr>
        <w:sdtEndPr/>
        <w:sdtContent>
          <w:ins w:id="269" w:author="Frank La Sorte" w:date="2021-06-21T16:14:00Z">
            <w:r>
              <w:rPr>
                <w:sz w:val="24"/>
                <w:szCs w:val="24"/>
              </w:rPr>
              <w:t xml:space="preserve"> </w:t>
            </w:r>
          </w:ins>
        </w:sdtContent>
      </w:sdt>
      <w:sdt>
        <w:sdtPr>
          <w:tag w:val="goog_rdk_207"/>
          <w:id w:val="-1839984497"/>
        </w:sdtPr>
        <w:sdtEndPr/>
        <w:sdtContent>
          <w:del w:id="270" w:author="Amanda Rodewald" w:date="2021-06-15T19:46:00Z">
            <w:r>
              <w:rPr>
                <w:sz w:val="24"/>
                <w:szCs w:val="24"/>
              </w:rPr>
              <w:delText xml:space="preserve">consideration </w:delText>
            </w:r>
          </w:del>
        </w:sdtContent>
      </w:sdt>
      <w:r>
        <w:rPr>
          <w:sz w:val="24"/>
          <w:szCs w:val="24"/>
        </w:rPr>
        <w:t>is on small-ranged and threatened species</w:t>
      </w:r>
      <w:r>
        <w:rPr>
          <w:color w:val="000000"/>
          <w:sz w:val="24"/>
          <w:szCs w:val="24"/>
        </w:rPr>
        <w:t xml:space="preserve">. Our flexible framework and methods can allow conservation agencies </w:t>
      </w:r>
      <w:sdt>
        <w:sdtPr>
          <w:tag w:val="goog_rdk_208"/>
          <w:id w:val="-2031860187"/>
        </w:sdtPr>
        <w:sdtEndPr/>
        <w:sdtContent>
          <w:del w:id="271" w:author="Frank La Sorte" w:date="2021-06-21T16:14:00Z">
            <w:r>
              <w:rPr>
                <w:sz w:val="24"/>
                <w:szCs w:val="24"/>
              </w:rPr>
              <w:delText xml:space="preserve">looking </w:delText>
            </w:r>
          </w:del>
        </w:sdtContent>
      </w:sdt>
      <w:r>
        <w:rPr>
          <w:sz w:val="24"/>
          <w:szCs w:val="24"/>
        </w:rPr>
        <w:t xml:space="preserve">to set their own priorities from </w:t>
      </w:r>
      <w:sdt>
        <w:sdtPr>
          <w:tag w:val="goog_rdk_209"/>
          <w:id w:val="1612404116"/>
        </w:sdtPr>
        <w:sdtEndPr/>
        <w:sdtContent>
          <w:ins w:id="272" w:author="Frank La Sorte" w:date="2021-06-21T16:17:00Z">
            <w:r>
              <w:rPr>
                <w:sz w:val="24"/>
                <w:szCs w:val="24"/>
              </w:rPr>
              <w:t>local to global scales</w:t>
            </w:r>
          </w:ins>
        </w:sdtContent>
      </w:sdt>
      <w:sdt>
        <w:sdtPr>
          <w:tag w:val="goog_rdk_210"/>
          <w:id w:val="1687862537"/>
        </w:sdtPr>
        <w:sdtEndPr/>
        <w:sdtContent>
          <w:del w:id="273" w:author="Frank La Sorte" w:date="2021-06-21T16:17:00Z">
            <w:r>
              <w:rPr>
                <w:sz w:val="24"/>
                <w:szCs w:val="24"/>
              </w:rPr>
              <w:delText>the global to local sca</w:delText>
            </w:r>
            <w:r>
              <w:rPr>
                <w:sz w:val="24"/>
                <w:szCs w:val="24"/>
              </w:rPr>
              <w:delText>le</w:delText>
            </w:r>
          </w:del>
        </w:sdtContent>
      </w:sdt>
      <w:r>
        <w:rPr>
          <w:sz w:val="24"/>
          <w:szCs w:val="24"/>
        </w:rPr>
        <w:t xml:space="preserve"> and incorporate different metrics </w:t>
      </w:r>
      <w:sdt>
        <w:sdtPr>
          <w:tag w:val="goog_rdk_211"/>
          <w:id w:val="1489905567"/>
        </w:sdtPr>
        <w:sdtEndPr/>
        <w:sdtContent>
          <w:ins w:id="274" w:author="Frank La Sorte" w:date="2021-06-21T16:18:00Z">
            <w:r>
              <w:rPr>
                <w:sz w:val="24"/>
                <w:szCs w:val="24"/>
              </w:rPr>
              <w:t>to assess the relevance of different forms and levels of risk</w:t>
            </w:r>
          </w:ins>
        </w:sdtContent>
      </w:sdt>
      <w:sdt>
        <w:sdtPr>
          <w:tag w:val="goog_rdk_212"/>
          <w:id w:val="1264107404"/>
        </w:sdtPr>
        <w:sdtEndPr/>
        <w:sdtContent>
          <w:del w:id="275" w:author="Frank La Sorte" w:date="2021-06-21T16:18:00Z">
            <w:r>
              <w:rPr>
                <w:sz w:val="24"/>
                <w:szCs w:val="24"/>
              </w:rPr>
              <w:delText>to</w:delText>
            </w:r>
            <w:r>
              <w:rPr>
                <w:color w:val="000000"/>
                <w:sz w:val="24"/>
                <w:szCs w:val="24"/>
              </w:rPr>
              <w:delText xml:space="preserve"> explore the influence of</w:delText>
            </w:r>
          </w:del>
        </w:sdtContent>
      </w:sdt>
      <w:sdt>
        <w:sdtPr>
          <w:tag w:val="goog_rdk_213"/>
          <w:id w:val="-1213187543"/>
        </w:sdtPr>
        <w:sdtEndPr/>
        <w:sdtContent>
          <w:del w:id="276" w:author="Frank La Sorte" w:date="2021-06-21T16:15:00Z">
            <w:r>
              <w:rPr>
                <w:color w:val="000000"/>
                <w:sz w:val="24"/>
                <w:szCs w:val="24"/>
              </w:rPr>
              <w:delText xml:space="preserve"> individual metrics on decisions</w:delText>
            </w:r>
          </w:del>
        </w:sdtContent>
      </w:sdt>
      <w:r>
        <w:rPr>
          <w:color w:val="000000"/>
          <w:sz w:val="24"/>
          <w:szCs w:val="24"/>
        </w:rPr>
        <w:t>.</w:t>
      </w:r>
    </w:p>
    <w:p w14:paraId="00000040" w14:textId="77777777" w:rsidR="00C1706F" w:rsidRDefault="00B44535">
      <w:pPr>
        <w:pBdr>
          <w:top w:val="nil"/>
          <w:left w:val="nil"/>
          <w:bottom w:val="nil"/>
          <w:right w:val="nil"/>
          <w:between w:val="nil"/>
        </w:pBdr>
        <w:spacing w:before="120"/>
        <w:rPr>
          <w:b/>
          <w:color w:val="000000"/>
          <w:sz w:val="24"/>
          <w:szCs w:val="24"/>
        </w:rPr>
      </w:pPr>
      <w:r>
        <w:rPr>
          <w:color w:val="000000"/>
          <w:sz w:val="24"/>
          <w:szCs w:val="24"/>
        </w:rPr>
        <w:t>The conservation community has traditionally neglected to estimate how future changes in climate</w:t>
      </w:r>
      <w:r>
        <w:rPr>
          <w:color w:val="000000"/>
          <w:sz w:val="24"/>
          <w:szCs w:val="24"/>
          <w:vertAlign w:val="superscript"/>
        </w:rPr>
        <w:t>37</w:t>
      </w:r>
      <w:r>
        <w:rPr>
          <w:color w:val="000000"/>
          <w:sz w:val="24"/>
          <w:szCs w:val="24"/>
        </w:rPr>
        <w:t>, land-use</w:t>
      </w:r>
      <w:r>
        <w:rPr>
          <w:color w:val="000000"/>
          <w:sz w:val="24"/>
          <w:szCs w:val="24"/>
          <w:vertAlign w:val="superscript"/>
        </w:rPr>
        <w:t>35</w:t>
      </w:r>
      <w:r>
        <w:rPr>
          <w:color w:val="000000"/>
          <w:sz w:val="24"/>
          <w:szCs w:val="24"/>
        </w:rPr>
        <w:t>, and socio-economic conditions might compromise the effectiveness of protected areas. Our results show that the spatial distribution of protected</w:t>
      </w:r>
      <w:r>
        <w:rPr>
          <w:color w:val="000000"/>
          <w:sz w:val="24"/>
          <w:szCs w:val="24"/>
        </w:rPr>
        <w:t xml:space="preserve"> areas, rather than the land area </w:t>
      </w:r>
      <w:r>
        <w:rPr>
          <w:i/>
          <w:color w:val="000000"/>
          <w:sz w:val="24"/>
          <w:szCs w:val="24"/>
        </w:rPr>
        <w:t>per se</w:t>
      </w:r>
      <w:r>
        <w:rPr>
          <w:color w:val="000000"/>
          <w:sz w:val="24"/>
          <w:szCs w:val="24"/>
        </w:rPr>
        <w:t xml:space="preserve">, can be profoundly influenced by risk, particularly </w:t>
      </w:r>
      <w:r>
        <w:rPr>
          <w:sz w:val="24"/>
          <w:szCs w:val="24"/>
        </w:rPr>
        <w:t>the risk of weak governance.</w:t>
      </w:r>
      <w:r>
        <w:rPr>
          <w:color w:val="000000"/>
          <w:sz w:val="24"/>
          <w:szCs w:val="24"/>
        </w:rPr>
        <w:t xml:space="preserve"> Surprisingly, incorporating risk into decision-making adds &lt;1% to the total global area required to meet biodiversity targets.  Accoun</w:t>
      </w:r>
      <w:r>
        <w:rPr>
          <w:color w:val="000000"/>
          <w:sz w:val="24"/>
          <w:szCs w:val="24"/>
        </w:rPr>
        <w:t xml:space="preserve">ting for risk comes at limited extra cost, but </w:t>
      </w:r>
      <w:sdt>
        <w:sdtPr>
          <w:tag w:val="goog_rdk_214"/>
          <w:id w:val="-1872679112"/>
        </w:sdtPr>
        <w:sdtEndPr/>
        <w:sdtContent>
          <w:ins w:id="277" w:author="Amanda Rodewald" w:date="2021-07-10T20:10:00Z">
            <w:r>
              <w:rPr>
                <w:color w:val="000000"/>
                <w:sz w:val="24"/>
                <w:szCs w:val="24"/>
              </w:rPr>
              <w:t xml:space="preserve">seem likely outweighed by increased likelihood of </w:t>
            </w:r>
          </w:ins>
        </w:sdtContent>
      </w:sdt>
      <w:sdt>
        <w:sdtPr>
          <w:tag w:val="goog_rdk_215"/>
          <w:id w:val="-917938080"/>
        </w:sdtPr>
        <w:sdtEndPr/>
        <w:sdtContent>
          <w:del w:id="278" w:author="Amanda Rodewald" w:date="2021-07-10T20:10:00Z">
            <w:r>
              <w:rPr>
                <w:color w:val="000000"/>
                <w:sz w:val="24"/>
                <w:szCs w:val="24"/>
              </w:rPr>
              <w:delText>potentially large benefits to</w:delText>
            </w:r>
          </w:del>
        </w:sdtContent>
      </w:sdt>
      <w:r>
        <w:rPr>
          <w:color w:val="000000"/>
          <w:sz w:val="24"/>
          <w:szCs w:val="24"/>
        </w:rPr>
        <w:t xml:space="preserve"> achieving global biodiversity targets. Our results also emphasize the importance of cross-jurisdictional conservation initiat</w:t>
      </w:r>
      <w:r>
        <w:rPr>
          <w:color w:val="000000"/>
          <w:sz w:val="24"/>
          <w:szCs w:val="24"/>
        </w:rPr>
        <w:t>ives, especially in adjacent countries sharing wide-ranging species where risk varies considerably from country to country. Considering risk in conservation decision-making will result in more resilient and effective conservation plans into the future to h</w:t>
      </w:r>
      <w:r>
        <w:rPr>
          <w:color w:val="000000"/>
          <w:sz w:val="24"/>
          <w:szCs w:val="24"/>
        </w:rPr>
        <w:t>elp safeguard our planet’s biodiversity in the face of the current extinction crisis.</w:t>
      </w:r>
    </w:p>
    <w:p w14:paraId="00000041" w14:textId="77777777" w:rsidR="00C1706F" w:rsidRDefault="00C1706F">
      <w:pPr>
        <w:keepNext/>
        <w:pBdr>
          <w:top w:val="nil"/>
          <w:left w:val="nil"/>
          <w:bottom w:val="nil"/>
          <w:right w:val="nil"/>
          <w:between w:val="nil"/>
        </w:pBdr>
        <w:spacing w:before="120" w:after="120"/>
        <w:rPr>
          <w:b/>
          <w:color w:val="000000"/>
          <w:sz w:val="24"/>
          <w:szCs w:val="24"/>
        </w:rPr>
      </w:pPr>
    </w:p>
    <w:p w14:paraId="00000042" w14:textId="77777777" w:rsidR="00C1706F" w:rsidRDefault="00B44535">
      <w:pPr>
        <w:keepNext/>
        <w:pBdr>
          <w:top w:val="nil"/>
          <w:left w:val="nil"/>
          <w:bottom w:val="nil"/>
          <w:right w:val="nil"/>
          <w:between w:val="nil"/>
        </w:pBdr>
        <w:spacing w:before="120" w:after="120"/>
        <w:rPr>
          <w:b/>
          <w:color w:val="000000"/>
          <w:sz w:val="24"/>
          <w:szCs w:val="24"/>
        </w:rPr>
      </w:pPr>
      <w:r>
        <w:rPr>
          <w:b/>
          <w:color w:val="000000"/>
          <w:sz w:val="24"/>
          <w:szCs w:val="24"/>
        </w:rPr>
        <w:t xml:space="preserve">References and </w:t>
      </w:r>
      <w:sdt>
        <w:sdtPr>
          <w:tag w:val="goog_rdk_216"/>
          <w:id w:val="-1503650972"/>
        </w:sdtPr>
        <w:sdtEndPr/>
        <w:sdtContent>
          <w:commentRangeStart w:id="279"/>
        </w:sdtContent>
      </w:sdt>
      <w:r>
        <w:rPr>
          <w:b/>
          <w:color w:val="000000"/>
          <w:sz w:val="24"/>
          <w:szCs w:val="24"/>
        </w:rPr>
        <w:t>Notes</w:t>
      </w:r>
      <w:commentRangeEnd w:id="279"/>
      <w:r>
        <w:commentReference w:id="279"/>
      </w:r>
    </w:p>
    <w:p w14:paraId="00000043" w14:textId="77777777" w:rsidR="00C1706F" w:rsidRDefault="00B44535">
      <w:pPr>
        <w:pBdr>
          <w:top w:val="nil"/>
          <w:left w:val="nil"/>
          <w:bottom w:val="nil"/>
          <w:right w:val="nil"/>
          <w:between w:val="nil"/>
        </w:pBdr>
        <w:rPr>
          <w:color w:val="000000"/>
        </w:rPr>
      </w:pPr>
      <w:r>
        <w:rPr>
          <w:color w:val="000000"/>
        </w:rPr>
        <w:t>1.</w:t>
      </w:r>
      <w:r>
        <w:rPr>
          <w:color w:val="000000"/>
        </w:rPr>
        <w:tab/>
      </w:r>
      <w:proofErr w:type="spellStart"/>
      <w:r>
        <w:rPr>
          <w:color w:val="000000"/>
        </w:rPr>
        <w:t>Mascia</w:t>
      </w:r>
      <w:proofErr w:type="spellEnd"/>
      <w:r>
        <w:rPr>
          <w:color w:val="000000"/>
        </w:rPr>
        <w:t xml:space="preserve">, M. B. &amp; </w:t>
      </w:r>
      <w:proofErr w:type="spellStart"/>
      <w:r>
        <w:rPr>
          <w:color w:val="000000"/>
        </w:rPr>
        <w:t>Pailler</w:t>
      </w:r>
      <w:proofErr w:type="spellEnd"/>
      <w:r>
        <w:rPr>
          <w:color w:val="000000"/>
        </w:rPr>
        <w:t xml:space="preserve">, S. Protected area downgrading, downsizing, and </w:t>
      </w:r>
      <w:proofErr w:type="spellStart"/>
      <w:r>
        <w:rPr>
          <w:color w:val="000000"/>
        </w:rPr>
        <w:t>degazettement</w:t>
      </w:r>
      <w:proofErr w:type="spellEnd"/>
      <w:r>
        <w:rPr>
          <w:color w:val="000000"/>
        </w:rPr>
        <w:t xml:space="preserve"> (PADDD) and its conservation implications. </w:t>
      </w:r>
      <w:proofErr w:type="spellStart"/>
      <w:r>
        <w:rPr>
          <w:i/>
          <w:color w:val="000000"/>
        </w:rPr>
        <w:t>Conserv</w:t>
      </w:r>
      <w:proofErr w:type="spellEnd"/>
      <w:r>
        <w:rPr>
          <w:i/>
          <w:color w:val="000000"/>
        </w:rPr>
        <w:t>. Lett.</w:t>
      </w:r>
      <w:r>
        <w:rPr>
          <w:color w:val="000000"/>
        </w:rPr>
        <w:t xml:space="preserve"> </w:t>
      </w:r>
      <w:r>
        <w:rPr>
          <w:b/>
          <w:color w:val="000000"/>
        </w:rPr>
        <w:t>4</w:t>
      </w:r>
      <w:r>
        <w:rPr>
          <w:color w:val="000000"/>
        </w:rPr>
        <w:t>, 9–20 (2011).</w:t>
      </w:r>
    </w:p>
    <w:p w14:paraId="00000044" w14:textId="77777777" w:rsidR="00C1706F" w:rsidRDefault="00B44535">
      <w:pPr>
        <w:pBdr>
          <w:top w:val="nil"/>
          <w:left w:val="nil"/>
          <w:bottom w:val="nil"/>
          <w:right w:val="nil"/>
          <w:between w:val="nil"/>
        </w:pBdr>
        <w:rPr>
          <w:color w:val="000000"/>
        </w:rPr>
      </w:pPr>
      <w:r>
        <w:rPr>
          <w:color w:val="000000"/>
        </w:rPr>
        <w:t>2.</w:t>
      </w:r>
      <w:r>
        <w:rPr>
          <w:color w:val="000000"/>
        </w:rPr>
        <w:tab/>
      </w:r>
      <w:proofErr w:type="spellStart"/>
      <w:r>
        <w:rPr>
          <w:color w:val="000000"/>
        </w:rPr>
        <w:t>Pouzols</w:t>
      </w:r>
      <w:proofErr w:type="spellEnd"/>
      <w:r>
        <w:rPr>
          <w:color w:val="000000"/>
        </w:rPr>
        <w:t xml:space="preserve">, F. M. </w:t>
      </w:r>
      <w:r>
        <w:rPr>
          <w:i/>
          <w:color w:val="000000"/>
        </w:rPr>
        <w:t>et al.</w:t>
      </w:r>
      <w:r>
        <w:rPr>
          <w:color w:val="000000"/>
        </w:rPr>
        <w:t xml:space="preserve"> Global protected area expansion is compromised by projected land-use an</w:t>
      </w:r>
      <w:r>
        <w:rPr>
          <w:color w:val="000000"/>
        </w:rPr>
        <w:t xml:space="preserve">d parochialism. </w:t>
      </w:r>
      <w:r>
        <w:rPr>
          <w:i/>
          <w:color w:val="000000"/>
        </w:rPr>
        <w:t>Nature</w:t>
      </w:r>
      <w:r>
        <w:rPr>
          <w:color w:val="000000"/>
        </w:rPr>
        <w:t xml:space="preserve"> </w:t>
      </w:r>
      <w:r>
        <w:rPr>
          <w:b/>
          <w:color w:val="000000"/>
        </w:rPr>
        <w:t>516</w:t>
      </w:r>
      <w:r>
        <w:rPr>
          <w:color w:val="000000"/>
        </w:rPr>
        <w:t>, 383–386 (2014).</w:t>
      </w:r>
    </w:p>
    <w:p w14:paraId="00000045" w14:textId="77777777" w:rsidR="00C1706F" w:rsidRDefault="00B44535">
      <w:pPr>
        <w:pBdr>
          <w:top w:val="nil"/>
          <w:left w:val="nil"/>
          <w:bottom w:val="nil"/>
          <w:right w:val="nil"/>
          <w:between w:val="nil"/>
        </w:pBdr>
        <w:rPr>
          <w:color w:val="000000"/>
        </w:rPr>
      </w:pPr>
      <w:r>
        <w:rPr>
          <w:color w:val="000000"/>
        </w:rPr>
        <w:t>3.</w:t>
      </w:r>
      <w:r>
        <w:rPr>
          <w:color w:val="000000"/>
        </w:rPr>
        <w:tab/>
        <w:t xml:space="preserve">Hoffmann, S., </w:t>
      </w:r>
      <w:proofErr w:type="spellStart"/>
      <w:r>
        <w:rPr>
          <w:color w:val="000000"/>
        </w:rPr>
        <w:t>Irl</w:t>
      </w:r>
      <w:proofErr w:type="spellEnd"/>
      <w:r>
        <w:rPr>
          <w:color w:val="000000"/>
        </w:rPr>
        <w:t xml:space="preserve">, S. D. &amp; </w:t>
      </w:r>
      <w:proofErr w:type="spellStart"/>
      <w:r>
        <w:rPr>
          <w:color w:val="000000"/>
        </w:rPr>
        <w:t>Beierkuhnlein</w:t>
      </w:r>
      <w:proofErr w:type="spellEnd"/>
      <w:r>
        <w:rPr>
          <w:color w:val="000000"/>
        </w:rPr>
        <w:t xml:space="preserve">, C. Predicted climate shifts within terrestrial protected areas worldwide. </w:t>
      </w:r>
      <w:r>
        <w:rPr>
          <w:i/>
          <w:color w:val="000000"/>
        </w:rPr>
        <w:t xml:space="preserve">Nat. </w:t>
      </w:r>
      <w:proofErr w:type="spellStart"/>
      <w:r>
        <w:rPr>
          <w:i/>
          <w:color w:val="000000"/>
        </w:rPr>
        <w:t>Commun</w:t>
      </w:r>
      <w:proofErr w:type="spellEnd"/>
      <w:r>
        <w:rPr>
          <w:i/>
          <w:color w:val="000000"/>
        </w:rPr>
        <w:t>.</w:t>
      </w:r>
      <w:r>
        <w:rPr>
          <w:color w:val="000000"/>
        </w:rPr>
        <w:t xml:space="preserve"> </w:t>
      </w:r>
      <w:r>
        <w:rPr>
          <w:b/>
          <w:color w:val="000000"/>
        </w:rPr>
        <w:t>10</w:t>
      </w:r>
      <w:r>
        <w:rPr>
          <w:color w:val="000000"/>
        </w:rPr>
        <w:t>, 1–10 (2019).</w:t>
      </w:r>
    </w:p>
    <w:p w14:paraId="00000046" w14:textId="77777777" w:rsidR="00C1706F" w:rsidRDefault="00B44535">
      <w:r>
        <w:t>4.</w:t>
      </w:r>
      <w:r>
        <w:tab/>
        <w:t>CBD (Convention on Biological Diversity). Aichi Biodiversity</w:t>
      </w:r>
      <w:r>
        <w:t xml:space="preserve"> Targets. </w:t>
      </w:r>
      <w:hyperlink r:id="rId16">
        <w:r>
          <w:rPr>
            <w:color w:val="0000FF"/>
            <w:u w:val="single"/>
          </w:rPr>
          <w:t>https://www.cbd.int/sp/targets/</w:t>
        </w:r>
      </w:hyperlink>
      <w:r>
        <w:t xml:space="preserve"> (2020). </w:t>
      </w:r>
    </w:p>
    <w:p w14:paraId="00000047" w14:textId="77777777" w:rsidR="00C1706F" w:rsidRDefault="00B44535">
      <w:pPr>
        <w:pBdr>
          <w:top w:val="nil"/>
          <w:left w:val="nil"/>
          <w:bottom w:val="nil"/>
          <w:right w:val="nil"/>
          <w:between w:val="nil"/>
        </w:pBdr>
        <w:rPr>
          <w:color w:val="000000"/>
        </w:rPr>
      </w:pPr>
      <w:r>
        <w:rPr>
          <w:color w:val="000000"/>
        </w:rPr>
        <w:t>4.</w:t>
      </w:r>
      <w:r>
        <w:rPr>
          <w:color w:val="000000"/>
        </w:rPr>
        <w:tab/>
      </w:r>
      <w:r>
        <w:rPr>
          <w:color w:val="000000"/>
        </w:rPr>
        <w:t>CBD (Convention on Biological Diversity). Zero draft of the post-2020 global biodiversity framework. https://www.cbd.int/doc/c/efb0/1f84/a892b98d2982a829962b6371/wg2020-02-03-en.pdf (2020).</w:t>
      </w:r>
    </w:p>
    <w:p w14:paraId="00000048" w14:textId="77777777" w:rsidR="00C1706F" w:rsidRDefault="00B44535">
      <w:pPr>
        <w:pBdr>
          <w:top w:val="nil"/>
          <w:left w:val="nil"/>
          <w:bottom w:val="nil"/>
          <w:right w:val="nil"/>
          <w:between w:val="nil"/>
        </w:pBdr>
        <w:rPr>
          <w:color w:val="000000"/>
        </w:rPr>
      </w:pPr>
      <w:r>
        <w:rPr>
          <w:color w:val="000000"/>
        </w:rPr>
        <w:t>5.</w:t>
      </w:r>
      <w:r>
        <w:rPr>
          <w:color w:val="000000"/>
        </w:rPr>
        <w:tab/>
        <w:t xml:space="preserve">Watson, J. E., Dudley, N., </w:t>
      </w:r>
      <w:proofErr w:type="spellStart"/>
      <w:r>
        <w:rPr>
          <w:color w:val="000000"/>
        </w:rPr>
        <w:t>Segan</w:t>
      </w:r>
      <w:proofErr w:type="spellEnd"/>
      <w:r>
        <w:rPr>
          <w:color w:val="000000"/>
        </w:rPr>
        <w:t>, D. B. &amp; Hockings, M. The perf</w:t>
      </w:r>
      <w:r>
        <w:rPr>
          <w:color w:val="000000"/>
        </w:rPr>
        <w:t xml:space="preserve">ormance and potential of protected areas. </w:t>
      </w:r>
      <w:r>
        <w:rPr>
          <w:i/>
          <w:color w:val="000000"/>
        </w:rPr>
        <w:t>Nature</w:t>
      </w:r>
      <w:r>
        <w:rPr>
          <w:color w:val="000000"/>
        </w:rPr>
        <w:t xml:space="preserve"> </w:t>
      </w:r>
      <w:r>
        <w:rPr>
          <w:b/>
          <w:color w:val="000000"/>
        </w:rPr>
        <w:t>515</w:t>
      </w:r>
      <w:r>
        <w:rPr>
          <w:color w:val="000000"/>
        </w:rPr>
        <w:t>, 67–73 (2014).</w:t>
      </w:r>
    </w:p>
    <w:p w14:paraId="00000049" w14:textId="77777777" w:rsidR="00C1706F" w:rsidRDefault="00B44535">
      <w:pPr>
        <w:pBdr>
          <w:top w:val="nil"/>
          <w:left w:val="nil"/>
          <w:bottom w:val="nil"/>
          <w:right w:val="nil"/>
          <w:between w:val="nil"/>
        </w:pBdr>
        <w:rPr>
          <w:color w:val="000000"/>
        </w:rPr>
      </w:pPr>
      <w:r>
        <w:rPr>
          <w:color w:val="000000"/>
        </w:rPr>
        <w:t>6.</w:t>
      </w:r>
      <w:r>
        <w:rPr>
          <w:color w:val="000000"/>
        </w:rPr>
        <w:tab/>
        <w:t xml:space="preserve">Brooks, T. M. </w:t>
      </w:r>
      <w:r>
        <w:rPr>
          <w:i/>
          <w:color w:val="000000"/>
        </w:rPr>
        <w:t>et al.</w:t>
      </w:r>
      <w:r>
        <w:rPr>
          <w:color w:val="000000"/>
        </w:rPr>
        <w:t xml:space="preserve"> Global biodiversity conservation priorities. </w:t>
      </w:r>
      <w:r>
        <w:rPr>
          <w:i/>
          <w:color w:val="000000"/>
        </w:rPr>
        <w:t>science</w:t>
      </w:r>
      <w:r>
        <w:rPr>
          <w:color w:val="000000"/>
        </w:rPr>
        <w:t xml:space="preserve"> </w:t>
      </w:r>
      <w:r>
        <w:rPr>
          <w:b/>
          <w:color w:val="000000"/>
        </w:rPr>
        <w:t>313</w:t>
      </w:r>
      <w:r>
        <w:rPr>
          <w:color w:val="000000"/>
        </w:rPr>
        <w:t>, 58–61 (2006).</w:t>
      </w:r>
    </w:p>
    <w:p w14:paraId="0000004A" w14:textId="77777777" w:rsidR="00C1706F" w:rsidRDefault="00B44535">
      <w:pPr>
        <w:pBdr>
          <w:top w:val="nil"/>
          <w:left w:val="nil"/>
          <w:bottom w:val="nil"/>
          <w:right w:val="nil"/>
          <w:between w:val="nil"/>
        </w:pBdr>
        <w:rPr>
          <w:color w:val="000000"/>
        </w:rPr>
      </w:pPr>
      <w:r>
        <w:rPr>
          <w:color w:val="000000"/>
        </w:rPr>
        <w:t>7.</w:t>
      </w:r>
      <w:r>
        <w:rPr>
          <w:color w:val="000000"/>
        </w:rPr>
        <w:tab/>
        <w:t xml:space="preserve">Venter, O. </w:t>
      </w:r>
      <w:r>
        <w:rPr>
          <w:i/>
          <w:color w:val="000000"/>
        </w:rPr>
        <w:t>et al.</w:t>
      </w:r>
      <w:r>
        <w:rPr>
          <w:color w:val="000000"/>
        </w:rPr>
        <w:t xml:space="preserve"> Targeting Global Protected Area Expansion for Imperiled Biodiversity. </w:t>
      </w:r>
      <w:r>
        <w:rPr>
          <w:i/>
          <w:color w:val="000000"/>
        </w:rPr>
        <w:t>P</w:t>
      </w:r>
      <w:r>
        <w:rPr>
          <w:i/>
          <w:color w:val="000000"/>
        </w:rPr>
        <w:t>LOS Biol.</w:t>
      </w:r>
      <w:r>
        <w:rPr>
          <w:color w:val="000000"/>
        </w:rPr>
        <w:t xml:space="preserve"> </w:t>
      </w:r>
      <w:r>
        <w:rPr>
          <w:b/>
          <w:color w:val="000000"/>
        </w:rPr>
        <w:t>12</w:t>
      </w:r>
      <w:r>
        <w:rPr>
          <w:color w:val="000000"/>
        </w:rPr>
        <w:t>, e1001891 (2014).</w:t>
      </w:r>
    </w:p>
    <w:p w14:paraId="0000004B" w14:textId="77777777" w:rsidR="00C1706F" w:rsidRDefault="00B44535">
      <w:pPr>
        <w:pBdr>
          <w:top w:val="nil"/>
          <w:left w:val="nil"/>
          <w:bottom w:val="nil"/>
          <w:right w:val="nil"/>
          <w:between w:val="nil"/>
        </w:pBdr>
        <w:rPr>
          <w:color w:val="000000"/>
        </w:rPr>
      </w:pPr>
      <w:r>
        <w:rPr>
          <w:color w:val="000000"/>
        </w:rPr>
        <w:t>8.</w:t>
      </w:r>
      <w:r>
        <w:rPr>
          <w:color w:val="000000"/>
        </w:rPr>
        <w:tab/>
      </w:r>
      <w:proofErr w:type="spellStart"/>
      <w:r>
        <w:rPr>
          <w:color w:val="000000"/>
        </w:rPr>
        <w:t>Baynham</w:t>
      </w:r>
      <w:proofErr w:type="spellEnd"/>
      <w:r>
        <w:rPr>
          <w:color w:val="000000"/>
        </w:rPr>
        <w:t xml:space="preserve">-Herd, Z., Amano, T., Sutherland, W. J. &amp; Donald, P. F. Governance explains variation in national responses to the biodiversity crisis. </w:t>
      </w:r>
      <w:r>
        <w:rPr>
          <w:i/>
          <w:color w:val="000000"/>
        </w:rPr>
        <w:t xml:space="preserve">Environ. </w:t>
      </w:r>
      <w:proofErr w:type="spellStart"/>
      <w:r>
        <w:rPr>
          <w:i/>
          <w:color w:val="000000"/>
        </w:rPr>
        <w:t>Conserv</w:t>
      </w:r>
      <w:proofErr w:type="spellEnd"/>
      <w:r>
        <w:rPr>
          <w:i/>
          <w:color w:val="000000"/>
        </w:rPr>
        <w:t>.</w:t>
      </w:r>
      <w:r>
        <w:rPr>
          <w:color w:val="000000"/>
        </w:rPr>
        <w:t xml:space="preserve"> </w:t>
      </w:r>
      <w:r>
        <w:rPr>
          <w:b/>
          <w:color w:val="000000"/>
        </w:rPr>
        <w:t>45</w:t>
      </w:r>
      <w:r>
        <w:rPr>
          <w:color w:val="000000"/>
        </w:rPr>
        <w:t>, 407–418 (2018).</w:t>
      </w:r>
    </w:p>
    <w:p w14:paraId="0000004C" w14:textId="77777777" w:rsidR="00C1706F" w:rsidRDefault="00B44535">
      <w:pPr>
        <w:pBdr>
          <w:top w:val="nil"/>
          <w:left w:val="nil"/>
          <w:bottom w:val="nil"/>
          <w:right w:val="nil"/>
          <w:between w:val="nil"/>
        </w:pBdr>
        <w:rPr>
          <w:color w:val="000000"/>
        </w:rPr>
      </w:pPr>
      <w:r>
        <w:rPr>
          <w:color w:val="000000"/>
        </w:rPr>
        <w:t>9.</w:t>
      </w:r>
      <w:r>
        <w:rPr>
          <w:color w:val="000000"/>
        </w:rPr>
        <w:tab/>
        <w:t xml:space="preserve">Miller, D. C., Agrawal, A. &amp; Roberts, </w:t>
      </w:r>
      <w:r>
        <w:rPr>
          <w:color w:val="000000"/>
        </w:rPr>
        <w:t xml:space="preserve">J. T. Biodiversity, governance, and the allocation of international aid for conservation. </w:t>
      </w:r>
      <w:proofErr w:type="spellStart"/>
      <w:r>
        <w:rPr>
          <w:i/>
          <w:color w:val="000000"/>
        </w:rPr>
        <w:t>Conserv</w:t>
      </w:r>
      <w:proofErr w:type="spellEnd"/>
      <w:r>
        <w:rPr>
          <w:i/>
          <w:color w:val="000000"/>
        </w:rPr>
        <w:t>. Lett.</w:t>
      </w:r>
      <w:r>
        <w:rPr>
          <w:color w:val="000000"/>
        </w:rPr>
        <w:t xml:space="preserve"> </w:t>
      </w:r>
      <w:r>
        <w:rPr>
          <w:b/>
          <w:color w:val="000000"/>
        </w:rPr>
        <w:t>6</w:t>
      </w:r>
      <w:r>
        <w:rPr>
          <w:color w:val="000000"/>
        </w:rPr>
        <w:t>, 12–20 (2013).</w:t>
      </w:r>
    </w:p>
    <w:p w14:paraId="0000004D" w14:textId="77777777" w:rsidR="00C1706F" w:rsidRDefault="00B44535">
      <w:pPr>
        <w:pBdr>
          <w:top w:val="nil"/>
          <w:left w:val="nil"/>
          <w:bottom w:val="nil"/>
          <w:right w:val="nil"/>
          <w:between w:val="nil"/>
        </w:pBdr>
        <w:rPr>
          <w:color w:val="000000"/>
        </w:rPr>
      </w:pPr>
      <w:r>
        <w:rPr>
          <w:color w:val="000000"/>
        </w:rPr>
        <w:t>10.</w:t>
      </w:r>
      <w:r>
        <w:rPr>
          <w:color w:val="000000"/>
        </w:rPr>
        <w:tab/>
        <w:t xml:space="preserve">Schulze, K. </w:t>
      </w:r>
      <w:r>
        <w:rPr>
          <w:i/>
          <w:color w:val="000000"/>
        </w:rPr>
        <w:t>et al.</w:t>
      </w:r>
      <w:r>
        <w:rPr>
          <w:color w:val="000000"/>
        </w:rPr>
        <w:t xml:space="preserve"> An assessment of threats to terrestrial protected areas. </w:t>
      </w:r>
      <w:proofErr w:type="spellStart"/>
      <w:r>
        <w:rPr>
          <w:i/>
          <w:color w:val="000000"/>
        </w:rPr>
        <w:t>Conserv</w:t>
      </w:r>
      <w:proofErr w:type="spellEnd"/>
      <w:r>
        <w:rPr>
          <w:i/>
          <w:color w:val="000000"/>
        </w:rPr>
        <w:t>. Lett.</w:t>
      </w:r>
      <w:r>
        <w:rPr>
          <w:color w:val="000000"/>
        </w:rPr>
        <w:t xml:space="preserve"> </w:t>
      </w:r>
      <w:r>
        <w:rPr>
          <w:b/>
          <w:color w:val="000000"/>
        </w:rPr>
        <w:t>11</w:t>
      </w:r>
      <w:r>
        <w:rPr>
          <w:color w:val="000000"/>
        </w:rPr>
        <w:t>, e12435 (2018).</w:t>
      </w:r>
    </w:p>
    <w:p w14:paraId="0000004E" w14:textId="77777777" w:rsidR="00C1706F" w:rsidRDefault="00B44535">
      <w:pPr>
        <w:pBdr>
          <w:top w:val="nil"/>
          <w:left w:val="nil"/>
          <w:bottom w:val="nil"/>
          <w:right w:val="nil"/>
          <w:between w:val="nil"/>
        </w:pBdr>
        <w:rPr>
          <w:color w:val="000000"/>
        </w:rPr>
      </w:pPr>
      <w:r>
        <w:rPr>
          <w:color w:val="000000"/>
        </w:rPr>
        <w:t>11.</w:t>
      </w:r>
      <w:r>
        <w:rPr>
          <w:color w:val="000000"/>
        </w:rPr>
        <w:tab/>
        <w:t>Hammill, E., Tul</w:t>
      </w:r>
      <w:r>
        <w:rPr>
          <w:color w:val="000000"/>
        </w:rPr>
        <w:t xml:space="preserve">loch, A. I. T., </w:t>
      </w:r>
      <w:proofErr w:type="spellStart"/>
      <w:r>
        <w:rPr>
          <w:color w:val="000000"/>
        </w:rPr>
        <w:t>Possingham</w:t>
      </w:r>
      <w:proofErr w:type="spellEnd"/>
      <w:r>
        <w:rPr>
          <w:color w:val="000000"/>
        </w:rPr>
        <w:t xml:space="preserve">, H. P., Strange, N. &amp; Wilson, K. A. Factoring attitudes towards armed conflict risk into selection of protected areas for conservation. </w:t>
      </w:r>
      <w:r>
        <w:rPr>
          <w:i/>
          <w:color w:val="000000"/>
        </w:rPr>
        <w:t xml:space="preserve">Nat. </w:t>
      </w:r>
      <w:proofErr w:type="spellStart"/>
      <w:r>
        <w:rPr>
          <w:i/>
          <w:color w:val="000000"/>
        </w:rPr>
        <w:t>Commun</w:t>
      </w:r>
      <w:proofErr w:type="spellEnd"/>
      <w:r>
        <w:rPr>
          <w:i/>
          <w:color w:val="000000"/>
        </w:rPr>
        <w:t>.</w:t>
      </w:r>
      <w:r>
        <w:rPr>
          <w:color w:val="000000"/>
        </w:rPr>
        <w:t xml:space="preserve"> </w:t>
      </w:r>
      <w:r>
        <w:rPr>
          <w:b/>
          <w:color w:val="000000"/>
        </w:rPr>
        <w:t>7</w:t>
      </w:r>
      <w:r>
        <w:rPr>
          <w:color w:val="000000"/>
        </w:rPr>
        <w:t>, 11042 (2016).</w:t>
      </w:r>
    </w:p>
    <w:p w14:paraId="0000004F" w14:textId="77777777" w:rsidR="00C1706F" w:rsidRDefault="00B44535">
      <w:pPr>
        <w:pBdr>
          <w:top w:val="nil"/>
          <w:left w:val="nil"/>
          <w:bottom w:val="nil"/>
          <w:right w:val="nil"/>
          <w:between w:val="nil"/>
        </w:pBdr>
        <w:rPr>
          <w:color w:val="000000"/>
        </w:rPr>
      </w:pPr>
      <w:r>
        <w:rPr>
          <w:color w:val="000000"/>
        </w:rPr>
        <w:t>12.</w:t>
      </w:r>
      <w:r>
        <w:rPr>
          <w:color w:val="000000"/>
        </w:rPr>
        <w:tab/>
      </w:r>
      <w:proofErr w:type="spellStart"/>
      <w:r>
        <w:rPr>
          <w:color w:val="000000"/>
        </w:rPr>
        <w:t>Tesfaw</w:t>
      </w:r>
      <w:proofErr w:type="spellEnd"/>
      <w:r>
        <w:rPr>
          <w:color w:val="000000"/>
        </w:rPr>
        <w:t xml:space="preserve">, A. T. </w:t>
      </w:r>
      <w:r>
        <w:rPr>
          <w:i/>
          <w:color w:val="000000"/>
        </w:rPr>
        <w:t>et al.</w:t>
      </w:r>
      <w:r>
        <w:rPr>
          <w:color w:val="000000"/>
        </w:rPr>
        <w:t xml:space="preserve"> Land-use and land-cover change shape the sustainability and impacts of protected areas. </w:t>
      </w:r>
      <w:r>
        <w:rPr>
          <w:i/>
          <w:color w:val="000000"/>
        </w:rPr>
        <w:t>Proc. Natl. Acad. Sci.</w:t>
      </w:r>
      <w:r>
        <w:rPr>
          <w:color w:val="000000"/>
        </w:rPr>
        <w:t xml:space="preserve"> </w:t>
      </w:r>
      <w:r>
        <w:rPr>
          <w:b/>
          <w:color w:val="000000"/>
        </w:rPr>
        <w:t>115</w:t>
      </w:r>
      <w:r>
        <w:rPr>
          <w:color w:val="000000"/>
        </w:rPr>
        <w:t>, 2084–2089 (2018).</w:t>
      </w:r>
    </w:p>
    <w:p w14:paraId="00000050" w14:textId="77777777" w:rsidR="00C1706F" w:rsidRDefault="00B44535">
      <w:pPr>
        <w:pBdr>
          <w:top w:val="nil"/>
          <w:left w:val="nil"/>
          <w:bottom w:val="nil"/>
          <w:right w:val="nil"/>
          <w:between w:val="nil"/>
        </w:pBdr>
        <w:rPr>
          <w:color w:val="000000"/>
        </w:rPr>
      </w:pPr>
      <w:r>
        <w:rPr>
          <w:color w:val="000000"/>
        </w:rPr>
        <w:t>13.</w:t>
      </w:r>
      <w:r>
        <w:rPr>
          <w:color w:val="000000"/>
        </w:rPr>
        <w:tab/>
        <w:t xml:space="preserve">Maxwell, S. L. </w:t>
      </w:r>
      <w:r>
        <w:rPr>
          <w:i/>
          <w:color w:val="000000"/>
        </w:rPr>
        <w:t>et al.</w:t>
      </w:r>
      <w:r>
        <w:rPr>
          <w:color w:val="000000"/>
        </w:rPr>
        <w:t xml:space="preserve"> Conservation implications of ecological responses to extreme weather and climate events. </w:t>
      </w:r>
      <w:r>
        <w:rPr>
          <w:i/>
          <w:color w:val="000000"/>
        </w:rPr>
        <w:t>Divers</w:t>
      </w:r>
      <w:r>
        <w:rPr>
          <w:i/>
          <w:color w:val="000000"/>
        </w:rPr>
        <w:t xml:space="preserve">. </w:t>
      </w:r>
      <w:proofErr w:type="spellStart"/>
      <w:r>
        <w:rPr>
          <w:i/>
          <w:color w:val="000000"/>
        </w:rPr>
        <w:t>Distrib</w:t>
      </w:r>
      <w:proofErr w:type="spellEnd"/>
      <w:r>
        <w:rPr>
          <w:i/>
          <w:color w:val="000000"/>
        </w:rPr>
        <w:t>.</w:t>
      </w:r>
      <w:r>
        <w:rPr>
          <w:color w:val="000000"/>
        </w:rPr>
        <w:t xml:space="preserve"> </w:t>
      </w:r>
      <w:r>
        <w:rPr>
          <w:b/>
          <w:color w:val="000000"/>
        </w:rPr>
        <w:t>25</w:t>
      </w:r>
      <w:r>
        <w:rPr>
          <w:color w:val="000000"/>
        </w:rPr>
        <w:t>, 613–625 (2019).</w:t>
      </w:r>
    </w:p>
    <w:p w14:paraId="00000051" w14:textId="77777777" w:rsidR="00C1706F" w:rsidRDefault="00B44535">
      <w:pPr>
        <w:pBdr>
          <w:top w:val="nil"/>
          <w:left w:val="nil"/>
          <w:bottom w:val="nil"/>
          <w:right w:val="nil"/>
          <w:between w:val="nil"/>
        </w:pBdr>
        <w:rPr>
          <w:color w:val="000000"/>
        </w:rPr>
      </w:pPr>
      <w:r>
        <w:rPr>
          <w:color w:val="000000"/>
        </w:rPr>
        <w:t>14.</w:t>
      </w:r>
      <w:r>
        <w:rPr>
          <w:color w:val="000000"/>
        </w:rPr>
        <w:tab/>
        <w:t xml:space="preserve">McBride, M. F., Wilson, K. A., Bode, M. &amp; </w:t>
      </w:r>
      <w:proofErr w:type="spellStart"/>
      <w:r>
        <w:rPr>
          <w:color w:val="000000"/>
        </w:rPr>
        <w:t>Possingham</w:t>
      </w:r>
      <w:proofErr w:type="spellEnd"/>
      <w:r>
        <w:rPr>
          <w:color w:val="000000"/>
        </w:rPr>
        <w:t xml:space="preserve">, H. P. Incorporating the effects of socioeconomic uncertainty into priority setting for conservation investment. </w:t>
      </w:r>
      <w:proofErr w:type="spellStart"/>
      <w:r>
        <w:rPr>
          <w:i/>
          <w:color w:val="000000"/>
        </w:rPr>
        <w:t>Conserv</w:t>
      </w:r>
      <w:proofErr w:type="spellEnd"/>
      <w:r>
        <w:rPr>
          <w:i/>
          <w:color w:val="000000"/>
        </w:rPr>
        <w:t>. Biol.</w:t>
      </w:r>
      <w:r>
        <w:rPr>
          <w:color w:val="000000"/>
        </w:rPr>
        <w:t xml:space="preserve"> </w:t>
      </w:r>
      <w:r>
        <w:rPr>
          <w:b/>
          <w:color w:val="000000"/>
        </w:rPr>
        <w:t>21</w:t>
      </w:r>
      <w:r>
        <w:rPr>
          <w:color w:val="000000"/>
        </w:rPr>
        <w:t>, 1463–1474 (2007).</w:t>
      </w:r>
    </w:p>
    <w:p w14:paraId="00000052" w14:textId="77777777" w:rsidR="00C1706F" w:rsidRDefault="00B44535">
      <w:pPr>
        <w:pBdr>
          <w:top w:val="nil"/>
          <w:left w:val="nil"/>
          <w:bottom w:val="nil"/>
          <w:right w:val="nil"/>
          <w:between w:val="nil"/>
        </w:pBdr>
        <w:rPr>
          <w:color w:val="000000"/>
        </w:rPr>
      </w:pPr>
      <w:r>
        <w:rPr>
          <w:color w:val="000000"/>
        </w:rPr>
        <w:t>15.</w:t>
      </w:r>
      <w:r>
        <w:rPr>
          <w:color w:val="000000"/>
        </w:rPr>
        <w:tab/>
      </w:r>
      <w:proofErr w:type="spellStart"/>
      <w:r>
        <w:rPr>
          <w:color w:val="000000"/>
        </w:rPr>
        <w:t>Alagador</w:t>
      </w:r>
      <w:proofErr w:type="spellEnd"/>
      <w:r>
        <w:rPr>
          <w:color w:val="000000"/>
        </w:rPr>
        <w:t xml:space="preserve">, D., </w:t>
      </w:r>
      <w:proofErr w:type="spellStart"/>
      <w:r>
        <w:rPr>
          <w:color w:val="000000"/>
        </w:rPr>
        <w:t>Cerdeira</w:t>
      </w:r>
      <w:proofErr w:type="spellEnd"/>
      <w:r>
        <w:rPr>
          <w:color w:val="000000"/>
        </w:rPr>
        <w:t xml:space="preserve">, J. O. &amp; Araújo, M. B. Shifting protected areas: scheduling spatial priorities under climate change. </w:t>
      </w:r>
      <w:r>
        <w:rPr>
          <w:i/>
          <w:color w:val="000000"/>
        </w:rPr>
        <w:t>J. Appl. Ecol.</w:t>
      </w:r>
      <w:r>
        <w:rPr>
          <w:color w:val="000000"/>
        </w:rPr>
        <w:t xml:space="preserve"> </w:t>
      </w:r>
      <w:r>
        <w:rPr>
          <w:b/>
          <w:color w:val="000000"/>
        </w:rPr>
        <w:t>51</w:t>
      </w:r>
      <w:r>
        <w:rPr>
          <w:color w:val="000000"/>
        </w:rPr>
        <w:t>, 703–713 (2014).</w:t>
      </w:r>
    </w:p>
    <w:p w14:paraId="00000053" w14:textId="77777777" w:rsidR="00C1706F" w:rsidRDefault="00B44535">
      <w:pPr>
        <w:pBdr>
          <w:top w:val="nil"/>
          <w:left w:val="nil"/>
          <w:bottom w:val="nil"/>
          <w:right w:val="nil"/>
          <w:between w:val="nil"/>
        </w:pBdr>
        <w:rPr>
          <w:color w:val="000000"/>
        </w:rPr>
      </w:pPr>
      <w:r>
        <w:rPr>
          <w:color w:val="000000"/>
        </w:rPr>
        <w:t>16.</w:t>
      </w:r>
      <w:r>
        <w:rPr>
          <w:color w:val="000000"/>
        </w:rPr>
        <w:tab/>
        <w:t xml:space="preserve">McGowan, J. </w:t>
      </w:r>
      <w:r>
        <w:rPr>
          <w:i/>
          <w:color w:val="000000"/>
        </w:rPr>
        <w:t>et al.</w:t>
      </w:r>
      <w:r>
        <w:rPr>
          <w:color w:val="000000"/>
        </w:rPr>
        <w:t xml:space="preserve"> Prioritizing debt conversion opportunities for marine conservation. </w:t>
      </w:r>
      <w:proofErr w:type="spellStart"/>
      <w:r>
        <w:rPr>
          <w:i/>
          <w:color w:val="000000"/>
        </w:rPr>
        <w:t>Conser</w:t>
      </w:r>
      <w:r>
        <w:rPr>
          <w:i/>
          <w:color w:val="000000"/>
        </w:rPr>
        <w:t>v</w:t>
      </w:r>
      <w:proofErr w:type="spellEnd"/>
      <w:r>
        <w:rPr>
          <w:i/>
          <w:color w:val="000000"/>
        </w:rPr>
        <w:t>. Biol.</w:t>
      </w:r>
      <w:r>
        <w:rPr>
          <w:color w:val="000000"/>
        </w:rPr>
        <w:t xml:space="preserve"> </w:t>
      </w:r>
      <w:r>
        <w:rPr>
          <w:b/>
          <w:color w:val="000000"/>
        </w:rPr>
        <w:t>34</w:t>
      </w:r>
      <w:r>
        <w:rPr>
          <w:color w:val="000000"/>
        </w:rPr>
        <w:t>, 1065–1075 (2020).</w:t>
      </w:r>
    </w:p>
    <w:p w14:paraId="00000054" w14:textId="77777777" w:rsidR="00C1706F" w:rsidRDefault="00B44535">
      <w:pPr>
        <w:pBdr>
          <w:top w:val="nil"/>
          <w:left w:val="nil"/>
          <w:bottom w:val="nil"/>
          <w:right w:val="nil"/>
          <w:between w:val="nil"/>
        </w:pBdr>
        <w:rPr>
          <w:color w:val="000000"/>
        </w:rPr>
      </w:pPr>
      <w:r>
        <w:rPr>
          <w:color w:val="000000"/>
        </w:rPr>
        <w:t>17.</w:t>
      </w:r>
      <w:r>
        <w:rPr>
          <w:color w:val="000000"/>
        </w:rPr>
        <w:tab/>
      </w:r>
      <w:proofErr w:type="spellStart"/>
      <w:r>
        <w:rPr>
          <w:color w:val="000000"/>
        </w:rPr>
        <w:t>Kuempel</w:t>
      </w:r>
      <w:proofErr w:type="spellEnd"/>
      <w:r>
        <w:rPr>
          <w:color w:val="000000"/>
        </w:rPr>
        <w:t xml:space="preserve">, C. D., Jones, K. R., Watson, J. E. M. &amp; </w:t>
      </w:r>
      <w:proofErr w:type="spellStart"/>
      <w:r>
        <w:rPr>
          <w:color w:val="000000"/>
        </w:rPr>
        <w:t>Possingham</w:t>
      </w:r>
      <w:proofErr w:type="spellEnd"/>
      <w:r>
        <w:rPr>
          <w:color w:val="000000"/>
        </w:rPr>
        <w:t xml:space="preserve">, H. P. Quantifying biases in marine-protected-area placement relative to abatable threats. </w:t>
      </w:r>
      <w:proofErr w:type="spellStart"/>
      <w:r>
        <w:rPr>
          <w:i/>
          <w:color w:val="000000"/>
        </w:rPr>
        <w:t>Conserv</w:t>
      </w:r>
      <w:proofErr w:type="spellEnd"/>
      <w:r>
        <w:rPr>
          <w:i/>
          <w:color w:val="000000"/>
        </w:rPr>
        <w:t>. Biol.</w:t>
      </w:r>
      <w:r>
        <w:rPr>
          <w:color w:val="000000"/>
        </w:rPr>
        <w:t xml:space="preserve"> </w:t>
      </w:r>
      <w:r>
        <w:rPr>
          <w:b/>
          <w:color w:val="000000"/>
        </w:rPr>
        <w:t>33</w:t>
      </w:r>
      <w:r>
        <w:rPr>
          <w:color w:val="000000"/>
        </w:rPr>
        <w:t>, 1350–1359 (2019).</w:t>
      </w:r>
    </w:p>
    <w:p w14:paraId="00000055" w14:textId="77777777" w:rsidR="00C1706F" w:rsidRDefault="00B44535">
      <w:pPr>
        <w:pBdr>
          <w:top w:val="nil"/>
          <w:left w:val="nil"/>
          <w:bottom w:val="nil"/>
          <w:right w:val="nil"/>
          <w:between w:val="nil"/>
        </w:pBdr>
        <w:rPr>
          <w:color w:val="000000"/>
        </w:rPr>
      </w:pPr>
      <w:r>
        <w:rPr>
          <w:color w:val="000000"/>
        </w:rPr>
        <w:t>18.</w:t>
      </w:r>
      <w:r>
        <w:rPr>
          <w:color w:val="000000"/>
        </w:rPr>
        <w:tab/>
        <w:t xml:space="preserve">Kaufmann, D., </w:t>
      </w:r>
      <w:proofErr w:type="spellStart"/>
      <w:r>
        <w:rPr>
          <w:color w:val="000000"/>
        </w:rPr>
        <w:t>Kraay</w:t>
      </w:r>
      <w:proofErr w:type="spellEnd"/>
      <w:r>
        <w:rPr>
          <w:color w:val="000000"/>
        </w:rPr>
        <w:t xml:space="preserve">, A. &amp; </w:t>
      </w:r>
      <w:proofErr w:type="spellStart"/>
      <w:r>
        <w:rPr>
          <w:color w:val="000000"/>
        </w:rPr>
        <w:t>Mas</w:t>
      </w:r>
      <w:r>
        <w:rPr>
          <w:color w:val="000000"/>
        </w:rPr>
        <w:t>truzzi</w:t>
      </w:r>
      <w:proofErr w:type="spellEnd"/>
      <w:r>
        <w:rPr>
          <w:color w:val="000000"/>
        </w:rPr>
        <w:t xml:space="preserve">, M. The Worldwide Governance Indicators: Methodology and Analytical Issues1. </w:t>
      </w:r>
      <w:r>
        <w:rPr>
          <w:i/>
          <w:color w:val="000000"/>
        </w:rPr>
        <w:t>Hague J. Rule Law</w:t>
      </w:r>
      <w:r>
        <w:rPr>
          <w:color w:val="000000"/>
        </w:rPr>
        <w:t xml:space="preserve"> </w:t>
      </w:r>
      <w:r>
        <w:rPr>
          <w:b/>
          <w:color w:val="000000"/>
        </w:rPr>
        <w:t>3</w:t>
      </w:r>
      <w:r>
        <w:rPr>
          <w:color w:val="000000"/>
        </w:rPr>
        <w:t>, 220–246 (2011).</w:t>
      </w:r>
    </w:p>
    <w:p w14:paraId="00000056" w14:textId="77777777" w:rsidR="00C1706F" w:rsidRDefault="00B44535">
      <w:pPr>
        <w:pBdr>
          <w:top w:val="nil"/>
          <w:left w:val="nil"/>
          <w:bottom w:val="nil"/>
          <w:right w:val="nil"/>
          <w:between w:val="nil"/>
        </w:pBdr>
        <w:rPr>
          <w:color w:val="000000"/>
        </w:rPr>
      </w:pPr>
      <w:r>
        <w:rPr>
          <w:color w:val="000000"/>
        </w:rPr>
        <w:t>19.</w:t>
      </w:r>
      <w:r>
        <w:rPr>
          <w:color w:val="000000"/>
        </w:rPr>
        <w:tab/>
        <w:t xml:space="preserve">Kehoe, L. </w:t>
      </w:r>
      <w:r>
        <w:rPr>
          <w:i/>
          <w:color w:val="000000"/>
        </w:rPr>
        <w:t>et al.</w:t>
      </w:r>
      <w:r>
        <w:rPr>
          <w:color w:val="000000"/>
        </w:rPr>
        <w:t xml:space="preserve"> Biodiversity at risk under future cropland expansion and intensification. </w:t>
      </w:r>
      <w:r>
        <w:rPr>
          <w:i/>
          <w:color w:val="000000"/>
        </w:rPr>
        <w:t xml:space="preserve">Nat. Ecol. </w:t>
      </w:r>
      <w:proofErr w:type="spellStart"/>
      <w:r>
        <w:rPr>
          <w:i/>
          <w:color w:val="000000"/>
        </w:rPr>
        <w:t>Evol</w:t>
      </w:r>
      <w:proofErr w:type="spellEnd"/>
      <w:r>
        <w:rPr>
          <w:i/>
          <w:color w:val="000000"/>
        </w:rPr>
        <w:t>.</w:t>
      </w:r>
      <w:r>
        <w:rPr>
          <w:color w:val="000000"/>
        </w:rPr>
        <w:t xml:space="preserve"> </w:t>
      </w:r>
      <w:r>
        <w:rPr>
          <w:b/>
          <w:color w:val="000000"/>
        </w:rPr>
        <w:t>1</w:t>
      </w:r>
      <w:r>
        <w:rPr>
          <w:color w:val="000000"/>
        </w:rPr>
        <w:t>, 1129–1135 (2017).</w:t>
      </w:r>
    </w:p>
    <w:p w14:paraId="00000057" w14:textId="77777777" w:rsidR="00C1706F" w:rsidRDefault="00B44535">
      <w:pPr>
        <w:pBdr>
          <w:top w:val="nil"/>
          <w:left w:val="nil"/>
          <w:bottom w:val="nil"/>
          <w:right w:val="nil"/>
          <w:between w:val="nil"/>
        </w:pBdr>
        <w:rPr>
          <w:color w:val="000000"/>
        </w:rPr>
      </w:pPr>
      <w:r>
        <w:rPr>
          <w:color w:val="000000"/>
        </w:rPr>
        <w:t>20</w:t>
      </w:r>
      <w:r>
        <w:rPr>
          <w:color w:val="000000"/>
        </w:rPr>
        <w:t>.</w:t>
      </w:r>
      <w:r>
        <w:rPr>
          <w:color w:val="000000"/>
        </w:rPr>
        <w:tab/>
        <w:t xml:space="preserve">La </w:t>
      </w:r>
      <w:proofErr w:type="spellStart"/>
      <w:r>
        <w:rPr>
          <w:color w:val="000000"/>
        </w:rPr>
        <w:t>Sorte</w:t>
      </w:r>
      <w:proofErr w:type="spellEnd"/>
      <w:r>
        <w:rPr>
          <w:color w:val="000000"/>
        </w:rPr>
        <w:t xml:space="preserve">, F. A., Johnston, A. &amp; Ault, T. R. Global trends in the frequency and duration of temperature extremes. </w:t>
      </w:r>
      <w:proofErr w:type="spellStart"/>
      <w:r>
        <w:rPr>
          <w:i/>
          <w:color w:val="000000"/>
        </w:rPr>
        <w:t>Clim</w:t>
      </w:r>
      <w:proofErr w:type="spellEnd"/>
      <w:r>
        <w:rPr>
          <w:i/>
          <w:color w:val="000000"/>
        </w:rPr>
        <w:t>. Change Rev.</w:t>
      </w:r>
    </w:p>
    <w:p w14:paraId="00000058" w14:textId="77777777" w:rsidR="00C1706F" w:rsidRDefault="00B44535">
      <w:pPr>
        <w:pBdr>
          <w:top w:val="nil"/>
          <w:left w:val="nil"/>
          <w:bottom w:val="nil"/>
          <w:right w:val="nil"/>
          <w:between w:val="nil"/>
        </w:pBdr>
        <w:rPr>
          <w:color w:val="000000"/>
        </w:rPr>
      </w:pPr>
      <w:r>
        <w:rPr>
          <w:color w:val="000000"/>
        </w:rPr>
        <w:t>21.</w:t>
      </w:r>
      <w:r>
        <w:rPr>
          <w:color w:val="000000"/>
        </w:rPr>
        <w:tab/>
      </w:r>
      <w:r>
        <w:rPr>
          <w:color w:val="000000"/>
        </w:rPr>
        <w:t xml:space="preserve">Garcia, R. A., Cabeza, M., </w:t>
      </w:r>
      <w:proofErr w:type="spellStart"/>
      <w:r>
        <w:rPr>
          <w:color w:val="000000"/>
        </w:rPr>
        <w:t>Rahbek</w:t>
      </w:r>
      <w:proofErr w:type="spellEnd"/>
      <w:r>
        <w:rPr>
          <w:color w:val="000000"/>
        </w:rPr>
        <w:t xml:space="preserve">, C. &amp; Araújo, M. B. Multiple dimensions of climate change and their implications for biodiversity. </w:t>
      </w:r>
      <w:r>
        <w:rPr>
          <w:i/>
          <w:color w:val="000000"/>
        </w:rPr>
        <w:t>Science</w:t>
      </w:r>
      <w:r>
        <w:rPr>
          <w:color w:val="000000"/>
        </w:rPr>
        <w:t xml:space="preserve"> </w:t>
      </w:r>
      <w:r>
        <w:rPr>
          <w:b/>
          <w:color w:val="000000"/>
        </w:rPr>
        <w:t>344</w:t>
      </w:r>
      <w:r>
        <w:rPr>
          <w:color w:val="000000"/>
        </w:rPr>
        <w:t>, 1247579 (2014).</w:t>
      </w:r>
    </w:p>
    <w:p w14:paraId="00000059" w14:textId="77777777" w:rsidR="00C1706F" w:rsidRDefault="00B44535">
      <w:pPr>
        <w:pBdr>
          <w:top w:val="nil"/>
          <w:left w:val="nil"/>
          <w:bottom w:val="nil"/>
          <w:right w:val="nil"/>
          <w:between w:val="nil"/>
        </w:pBdr>
        <w:rPr>
          <w:color w:val="000000"/>
        </w:rPr>
      </w:pPr>
      <w:r>
        <w:rPr>
          <w:color w:val="000000"/>
        </w:rPr>
        <w:t>22.</w:t>
      </w:r>
      <w:r>
        <w:rPr>
          <w:color w:val="000000"/>
        </w:rPr>
        <w:tab/>
        <w:t>IUCN. The IUCN Red List of Threatened Species. version 1.18. (2019).</w:t>
      </w:r>
    </w:p>
    <w:p w14:paraId="0000005A" w14:textId="77777777" w:rsidR="00C1706F" w:rsidRDefault="00B44535">
      <w:pPr>
        <w:pBdr>
          <w:top w:val="nil"/>
          <w:left w:val="nil"/>
          <w:bottom w:val="nil"/>
          <w:right w:val="nil"/>
          <w:between w:val="nil"/>
        </w:pBdr>
        <w:rPr>
          <w:color w:val="000000"/>
        </w:rPr>
      </w:pPr>
      <w:r>
        <w:rPr>
          <w:color w:val="000000"/>
        </w:rPr>
        <w:t>23.</w:t>
      </w:r>
      <w:r>
        <w:rPr>
          <w:color w:val="000000"/>
        </w:rPr>
        <w:tab/>
      </w:r>
      <w:proofErr w:type="spellStart"/>
      <w:r>
        <w:rPr>
          <w:color w:val="000000"/>
        </w:rPr>
        <w:t>Margules</w:t>
      </w:r>
      <w:proofErr w:type="spellEnd"/>
      <w:r>
        <w:rPr>
          <w:color w:val="000000"/>
        </w:rPr>
        <w:t>, C. R. &amp;</w:t>
      </w:r>
      <w:r>
        <w:rPr>
          <w:color w:val="000000"/>
        </w:rPr>
        <w:t xml:space="preserve"> Pressey, R. L. Systematic conservation planning. </w:t>
      </w:r>
      <w:r>
        <w:rPr>
          <w:i/>
          <w:color w:val="000000"/>
        </w:rPr>
        <w:t>Nature</w:t>
      </w:r>
      <w:r>
        <w:rPr>
          <w:color w:val="000000"/>
        </w:rPr>
        <w:t xml:space="preserve"> </w:t>
      </w:r>
      <w:r>
        <w:rPr>
          <w:b/>
          <w:color w:val="000000"/>
        </w:rPr>
        <w:t>405</w:t>
      </w:r>
      <w:r>
        <w:rPr>
          <w:color w:val="000000"/>
        </w:rPr>
        <w:t>, 243–53 (2000).</w:t>
      </w:r>
    </w:p>
    <w:p w14:paraId="0000005B" w14:textId="77777777" w:rsidR="00C1706F" w:rsidRDefault="00B44535">
      <w:pPr>
        <w:pBdr>
          <w:top w:val="nil"/>
          <w:left w:val="nil"/>
          <w:bottom w:val="nil"/>
          <w:right w:val="nil"/>
          <w:between w:val="nil"/>
        </w:pBdr>
        <w:rPr>
          <w:color w:val="000000"/>
        </w:rPr>
      </w:pPr>
      <w:r>
        <w:rPr>
          <w:color w:val="000000"/>
        </w:rPr>
        <w:t>24.</w:t>
      </w:r>
      <w:r>
        <w:rPr>
          <w:color w:val="000000"/>
        </w:rPr>
        <w:tab/>
      </w:r>
      <w:proofErr w:type="spellStart"/>
      <w:r>
        <w:rPr>
          <w:color w:val="000000"/>
        </w:rPr>
        <w:t>Moilanen</w:t>
      </w:r>
      <w:proofErr w:type="spellEnd"/>
      <w:r>
        <w:rPr>
          <w:color w:val="000000"/>
        </w:rPr>
        <w:t xml:space="preserve">, A., Wilson, K. &amp; </w:t>
      </w:r>
      <w:proofErr w:type="spellStart"/>
      <w:r>
        <w:rPr>
          <w:color w:val="000000"/>
        </w:rPr>
        <w:t>Possingham</w:t>
      </w:r>
      <w:proofErr w:type="spellEnd"/>
      <w:r>
        <w:rPr>
          <w:color w:val="000000"/>
        </w:rPr>
        <w:t xml:space="preserve">, H. </w:t>
      </w:r>
      <w:r>
        <w:rPr>
          <w:i/>
          <w:color w:val="000000"/>
        </w:rPr>
        <w:t>Spatial conservation prioritization: quantitative methods and computational tools</w:t>
      </w:r>
      <w:r>
        <w:rPr>
          <w:color w:val="000000"/>
        </w:rPr>
        <w:t>. (Oxford University Press, 2009).</w:t>
      </w:r>
    </w:p>
    <w:p w14:paraId="0000005C" w14:textId="77777777" w:rsidR="00C1706F" w:rsidRDefault="00B44535">
      <w:pPr>
        <w:pBdr>
          <w:top w:val="nil"/>
          <w:left w:val="nil"/>
          <w:bottom w:val="nil"/>
          <w:right w:val="nil"/>
          <w:between w:val="nil"/>
        </w:pBdr>
        <w:rPr>
          <w:color w:val="000000"/>
        </w:rPr>
      </w:pPr>
      <w:r>
        <w:rPr>
          <w:color w:val="000000"/>
        </w:rPr>
        <w:t>25.</w:t>
      </w:r>
      <w:r>
        <w:rPr>
          <w:color w:val="000000"/>
        </w:rPr>
        <w:tab/>
        <w:t>Ball, I. R. R</w:t>
      </w:r>
      <w:r>
        <w:rPr>
          <w:color w:val="000000"/>
        </w:rPr>
        <w:t xml:space="preserve">., </w:t>
      </w:r>
      <w:proofErr w:type="spellStart"/>
      <w:r>
        <w:rPr>
          <w:color w:val="000000"/>
        </w:rPr>
        <w:t>Possingham</w:t>
      </w:r>
      <w:proofErr w:type="spellEnd"/>
      <w:r>
        <w:rPr>
          <w:color w:val="000000"/>
        </w:rPr>
        <w:t xml:space="preserve">, H. P. P. &amp; Watts, M. E. E. </w:t>
      </w:r>
      <w:proofErr w:type="spellStart"/>
      <w:r>
        <w:rPr>
          <w:color w:val="000000"/>
        </w:rPr>
        <w:t>Marxan</w:t>
      </w:r>
      <w:proofErr w:type="spellEnd"/>
      <w:r>
        <w:rPr>
          <w:color w:val="000000"/>
        </w:rPr>
        <w:t xml:space="preserve"> and relatives: Software for spatial conservation </w:t>
      </w:r>
      <w:proofErr w:type="spellStart"/>
      <w:r>
        <w:rPr>
          <w:color w:val="000000"/>
        </w:rPr>
        <w:t>prioritisation</w:t>
      </w:r>
      <w:proofErr w:type="spellEnd"/>
      <w:r>
        <w:rPr>
          <w:color w:val="000000"/>
        </w:rPr>
        <w:t xml:space="preserve">. in </w:t>
      </w:r>
      <w:r>
        <w:rPr>
          <w:i/>
          <w:color w:val="000000"/>
        </w:rPr>
        <w:t xml:space="preserve">Spatial conservation </w:t>
      </w:r>
      <w:proofErr w:type="spellStart"/>
      <w:r>
        <w:rPr>
          <w:i/>
          <w:color w:val="000000"/>
        </w:rPr>
        <w:t>prioritisation</w:t>
      </w:r>
      <w:proofErr w:type="spellEnd"/>
      <w:r>
        <w:rPr>
          <w:i/>
          <w:color w:val="000000"/>
        </w:rPr>
        <w:t>: Quantitative methods and computational tools.</w:t>
      </w:r>
      <w:r>
        <w:rPr>
          <w:color w:val="000000"/>
        </w:rPr>
        <w:t xml:space="preserve"> (eds. </w:t>
      </w:r>
      <w:proofErr w:type="spellStart"/>
      <w:r>
        <w:rPr>
          <w:color w:val="000000"/>
        </w:rPr>
        <w:t>Moilanen</w:t>
      </w:r>
      <w:proofErr w:type="spellEnd"/>
      <w:r>
        <w:rPr>
          <w:color w:val="000000"/>
        </w:rPr>
        <w:t xml:space="preserve">, A., Wilson, K. &amp; </w:t>
      </w:r>
      <w:proofErr w:type="spellStart"/>
      <w:r>
        <w:rPr>
          <w:color w:val="000000"/>
        </w:rPr>
        <w:t>Possingham</w:t>
      </w:r>
      <w:proofErr w:type="spellEnd"/>
      <w:r>
        <w:rPr>
          <w:color w:val="000000"/>
        </w:rPr>
        <w:t>, H. P.) 185–</w:t>
      </w:r>
      <w:r>
        <w:rPr>
          <w:color w:val="000000"/>
        </w:rPr>
        <w:t>195 (Oxford University Press, 2009).</w:t>
      </w:r>
    </w:p>
    <w:p w14:paraId="0000005D" w14:textId="77777777" w:rsidR="00C1706F" w:rsidRDefault="00B44535">
      <w:pPr>
        <w:pBdr>
          <w:top w:val="nil"/>
          <w:left w:val="nil"/>
          <w:bottom w:val="nil"/>
          <w:right w:val="nil"/>
          <w:between w:val="nil"/>
        </w:pBdr>
        <w:rPr>
          <w:color w:val="000000"/>
        </w:rPr>
      </w:pPr>
      <w:r>
        <w:rPr>
          <w:color w:val="000000"/>
        </w:rPr>
        <w:t>26.</w:t>
      </w:r>
      <w:r>
        <w:rPr>
          <w:color w:val="000000"/>
        </w:rPr>
        <w:tab/>
        <w:t xml:space="preserve">Deb, K. Multi-objective optimization. in </w:t>
      </w:r>
      <w:r>
        <w:rPr>
          <w:i/>
          <w:color w:val="000000"/>
        </w:rPr>
        <w:t>Search methodologies</w:t>
      </w:r>
      <w:r>
        <w:rPr>
          <w:color w:val="000000"/>
        </w:rPr>
        <w:t xml:space="preserve"> 403–449 (Springer, 2014).</w:t>
      </w:r>
    </w:p>
    <w:p w14:paraId="0000005E" w14:textId="77777777" w:rsidR="00C1706F" w:rsidRDefault="00B44535">
      <w:pPr>
        <w:pBdr>
          <w:top w:val="nil"/>
          <w:left w:val="nil"/>
          <w:bottom w:val="nil"/>
          <w:right w:val="nil"/>
          <w:between w:val="nil"/>
        </w:pBdr>
        <w:rPr>
          <w:color w:val="000000"/>
        </w:rPr>
      </w:pPr>
      <w:r>
        <w:rPr>
          <w:color w:val="000000"/>
        </w:rPr>
        <w:t>27.</w:t>
      </w:r>
      <w:r>
        <w:rPr>
          <w:color w:val="000000"/>
        </w:rPr>
        <w:tab/>
        <w:t xml:space="preserve">Post-2020 Global Biodiversity Framework. </w:t>
      </w:r>
      <w:r>
        <w:rPr>
          <w:i/>
          <w:color w:val="000000"/>
        </w:rPr>
        <w:t>IUCN</w:t>
      </w:r>
      <w:r>
        <w:rPr>
          <w:color w:val="000000"/>
        </w:rPr>
        <w:t xml:space="preserve"> https://www.iucn.org/theme/global-policy/our-work/convention-biological-diver</w:t>
      </w:r>
      <w:r>
        <w:rPr>
          <w:color w:val="000000"/>
        </w:rPr>
        <w:t>sity-cbd/post-2020-global-biodiversity-framework (2018).</w:t>
      </w:r>
    </w:p>
    <w:p w14:paraId="0000005F" w14:textId="77777777" w:rsidR="00C1706F" w:rsidRDefault="00B44535">
      <w:pPr>
        <w:pBdr>
          <w:top w:val="nil"/>
          <w:left w:val="nil"/>
          <w:bottom w:val="nil"/>
          <w:right w:val="nil"/>
          <w:between w:val="nil"/>
        </w:pBdr>
        <w:rPr>
          <w:color w:val="000000"/>
        </w:rPr>
      </w:pPr>
      <w:r>
        <w:rPr>
          <w:color w:val="000000"/>
        </w:rPr>
        <w:t>28.</w:t>
      </w:r>
      <w:r>
        <w:rPr>
          <w:color w:val="000000"/>
        </w:rPr>
        <w:tab/>
        <w:t xml:space="preserve">Myers, N., Mittermeier, R. A., Mittermeier, C. G., da Fonseca, G. A. B. &amp; Kent, J. Biodiversity hotspots for conservation priorities. </w:t>
      </w:r>
      <w:r>
        <w:rPr>
          <w:i/>
          <w:color w:val="000000"/>
        </w:rPr>
        <w:t>Nature</w:t>
      </w:r>
      <w:r>
        <w:rPr>
          <w:color w:val="000000"/>
        </w:rPr>
        <w:t xml:space="preserve"> </w:t>
      </w:r>
      <w:r>
        <w:rPr>
          <w:b/>
          <w:color w:val="000000"/>
        </w:rPr>
        <w:t>403</w:t>
      </w:r>
      <w:r>
        <w:rPr>
          <w:color w:val="000000"/>
        </w:rPr>
        <w:t>, 853–858 (2000).</w:t>
      </w:r>
    </w:p>
    <w:p w14:paraId="00000060" w14:textId="77777777" w:rsidR="00C1706F" w:rsidRDefault="00B44535">
      <w:pPr>
        <w:pBdr>
          <w:top w:val="nil"/>
          <w:left w:val="nil"/>
          <w:bottom w:val="nil"/>
          <w:right w:val="nil"/>
          <w:between w:val="nil"/>
        </w:pBdr>
        <w:rPr>
          <w:color w:val="000000"/>
        </w:rPr>
      </w:pPr>
      <w:r>
        <w:rPr>
          <w:color w:val="000000"/>
        </w:rPr>
        <w:lastRenderedPageBreak/>
        <w:t>29.</w:t>
      </w:r>
      <w:r>
        <w:rPr>
          <w:color w:val="000000"/>
        </w:rPr>
        <w:tab/>
      </w:r>
      <w:proofErr w:type="spellStart"/>
      <w:r>
        <w:rPr>
          <w:color w:val="000000"/>
        </w:rPr>
        <w:t>Dallimer</w:t>
      </w:r>
      <w:proofErr w:type="spellEnd"/>
      <w:r>
        <w:rPr>
          <w:color w:val="000000"/>
        </w:rPr>
        <w:t>, M. &amp; Strange, N. Wh</w:t>
      </w:r>
      <w:r>
        <w:rPr>
          <w:color w:val="000000"/>
        </w:rPr>
        <w:t xml:space="preserve">y socio-political borders and boundaries matter in conservation. </w:t>
      </w:r>
      <w:r>
        <w:rPr>
          <w:i/>
          <w:color w:val="000000"/>
        </w:rPr>
        <w:t xml:space="preserve">Trends Ecol. </w:t>
      </w:r>
      <w:proofErr w:type="spellStart"/>
      <w:r>
        <w:rPr>
          <w:i/>
          <w:color w:val="000000"/>
        </w:rPr>
        <w:t>Evol</w:t>
      </w:r>
      <w:proofErr w:type="spellEnd"/>
      <w:r>
        <w:rPr>
          <w:i/>
          <w:color w:val="000000"/>
        </w:rPr>
        <w:t>.</w:t>
      </w:r>
      <w:r>
        <w:rPr>
          <w:color w:val="000000"/>
        </w:rPr>
        <w:t xml:space="preserve"> </w:t>
      </w:r>
      <w:r>
        <w:rPr>
          <w:b/>
          <w:color w:val="000000"/>
        </w:rPr>
        <w:t>30</w:t>
      </w:r>
      <w:r>
        <w:rPr>
          <w:color w:val="000000"/>
        </w:rPr>
        <w:t>, 132–139 (2015).</w:t>
      </w:r>
    </w:p>
    <w:p w14:paraId="00000061" w14:textId="77777777" w:rsidR="00C1706F" w:rsidRDefault="00B44535">
      <w:pPr>
        <w:pBdr>
          <w:top w:val="nil"/>
          <w:left w:val="nil"/>
          <w:bottom w:val="nil"/>
          <w:right w:val="nil"/>
          <w:between w:val="nil"/>
        </w:pBdr>
        <w:rPr>
          <w:color w:val="000000"/>
        </w:rPr>
      </w:pPr>
      <w:r>
        <w:rPr>
          <w:color w:val="000000"/>
        </w:rPr>
        <w:t>30.</w:t>
      </w:r>
      <w:r>
        <w:rPr>
          <w:color w:val="000000"/>
        </w:rPr>
        <w:tab/>
        <w:t>International), B. I. (</w:t>
      </w:r>
      <w:proofErr w:type="spellStart"/>
      <w:r>
        <w:rPr>
          <w:color w:val="000000"/>
        </w:rPr>
        <w:t>BirdLife</w:t>
      </w:r>
      <w:proofErr w:type="spellEnd"/>
      <w:r>
        <w:rPr>
          <w:color w:val="000000"/>
        </w:rPr>
        <w:t xml:space="preserve">. IUCN Red List of Threatened Species: Ara </w:t>
      </w:r>
      <w:proofErr w:type="spellStart"/>
      <w:r>
        <w:rPr>
          <w:color w:val="000000"/>
        </w:rPr>
        <w:t>ambiguus</w:t>
      </w:r>
      <w:proofErr w:type="spellEnd"/>
      <w:r>
        <w:rPr>
          <w:color w:val="000000"/>
        </w:rPr>
        <w:t xml:space="preserve">. </w:t>
      </w:r>
      <w:r>
        <w:rPr>
          <w:i/>
          <w:color w:val="000000"/>
        </w:rPr>
        <w:t>IUCN Red List of Threatened Species</w:t>
      </w:r>
      <w:r>
        <w:rPr>
          <w:color w:val="000000"/>
        </w:rPr>
        <w:t xml:space="preserve"> https://www.iucnredlist.org/</w:t>
      </w:r>
      <w:r>
        <w:rPr>
          <w:color w:val="000000"/>
        </w:rPr>
        <w:t>en (2016).</w:t>
      </w:r>
    </w:p>
    <w:p w14:paraId="00000062" w14:textId="77777777" w:rsidR="00C1706F" w:rsidRDefault="00B44535">
      <w:pPr>
        <w:pBdr>
          <w:top w:val="nil"/>
          <w:left w:val="nil"/>
          <w:bottom w:val="nil"/>
          <w:right w:val="nil"/>
          <w:between w:val="nil"/>
        </w:pBdr>
        <w:rPr>
          <w:color w:val="000000"/>
        </w:rPr>
      </w:pPr>
      <w:r>
        <w:rPr>
          <w:color w:val="000000"/>
        </w:rPr>
        <w:t>31.</w:t>
      </w:r>
      <w:r>
        <w:rPr>
          <w:color w:val="000000"/>
        </w:rPr>
        <w:tab/>
        <w:t xml:space="preserve">Miller, R. L., Marsh, H., Benham, C. &amp; Hamann, M. A framework for improving the cross-jurisdictional governance of a marine migratory species. </w:t>
      </w:r>
      <w:proofErr w:type="spellStart"/>
      <w:r>
        <w:rPr>
          <w:i/>
          <w:color w:val="000000"/>
        </w:rPr>
        <w:t>Conserv</w:t>
      </w:r>
      <w:proofErr w:type="spellEnd"/>
      <w:r>
        <w:rPr>
          <w:i/>
          <w:color w:val="000000"/>
        </w:rPr>
        <w:t xml:space="preserve">. Sci. </w:t>
      </w:r>
      <w:proofErr w:type="spellStart"/>
      <w:r>
        <w:rPr>
          <w:i/>
          <w:color w:val="000000"/>
        </w:rPr>
        <w:t>Pract</w:t>
      </w:r>
      <w:proofErr w:type="spellEnd"/>
      <w:r>
        <w:rPr>
          <w:i/>
          <w:color w:val="000000"/>
        </w:rPr>
        <w:t>.</w:t>
      </w:r>
      <w:r>
        <w:rPr>
          <w:color w:val="000000"/>
        </w:rPr>
        <w:t xml:space="preserve"> </w:t>
      </w:r>
      <w:r>
        <w:rPr>
          <w:b/>
          <w:color w:val="000000"/>
        </w:rPr>
        <w:t>1</w:t>
      </w:r>
      <w:r>
        <w:rPr>
          <w:color w:val="000000"/>
        </w:rPr>
        <w:t>, e58 (2019).</w:t>
      </w:r>
    </w:p>
    <w:p w14:paraId="00000063" w14:textId="77777777" w:rsidR="00C1706F" w:rsidRDefault="00B44535">
      <w:pPr>
        <w:pBdr>
          <w:top w:val="nil"/>
          <w:left w:val="nil"/>
          <w:bottom w:val="nil"/>
          <w:right w:val="nil"/>
          <w:between w:val="nil"/>
        </w:pBdr>
        <w:rPr>
          <w:color w:val="000000"/>
        </w:rPr>
      </w:pPr>
      <w:r>
        <w:rPr>
          <w:color w:val="000000"/>
        </w:rPr>
        <w:t>32.</w:t>
      </w:r>
      <w:r>
        <w:rPr>
          <w:color w:val="000000"/>
        </w:rPr>
        <w:tab/>
        <w:t>Martin, A., McGuire, S. &amp; Sullivan, S. Global environmenta</w:t>
      </w:r>
      <w:r>
        <w:rPr>
          <w:color w:val="000000"/>
        </w:rPr>
        <w:t xml:space="preserve">l </w:t>
      </w:r>
      <w:proofErr w:type="gramStart"/>
      <w:r>
        <w:rPr>
          <w:color w:val="000000"/>
        </w:rPr>
        <w:t>justice</w:t>
      </w:r>
      <w:proofErr w:type="gramEnd"/>
      <w:r>
        <w:rPr>
          <w:color w:val="000000"/>
        </w:rPr>
        <w:t xml:space="preserve"> and biodiversity conservation. </w:t>
      </w:r>
      <w:proofErr w:type="spellStart"/>
      <w:r>
        <w:rPr>
          <w:i/>
          <w:color w:val="000000"/>
        </w:rPr>
        <w:t>Geogr</w:t>
      </w:r>
      <w:proofErr w:type="spellEnd"/>
      <w:r>
        <w:rPr>
          <w:i/>
          <w:color w:val="000000"/>
        </w:rPr>
        <w:t>. J.</w:t>
      </w:r>
      <w:r>
        <w:rPr>
          <w:color w:val="000000"/>
        </w:rPr>
        <w:t xml:space="preserve"> </w:t>
      </w:r>
      <w:r>
        <w:rPr>
          <w:b/>
          <w:color w:val="000000"/>
        </w:rPr>
        <w:t>179</w:t>
      </w:r>
      <w:r>
        <w:rPr>
          <w:color w:val="000000"/>
        </w:rPr>
        <w:t>, 122–131 (2013).</w:t>
      </w:r>
    </w:p>
    <w:p w14:paraId="00000064" w14:textId="77777777" w:rsidR="00C1706F" w:rsidRDefault="00B44535">
      <w:pPr>
        <w:pBdr>
          <w:top w:val="nil"/>
          <w:left w:val="nil"/>
          <w:bottom w:val="nil"/>
          <w:right w:val="nil"/>
          <w:between w:val="nil"/>
        </w:pBdr>
        <w:rPr>
          <w:color w:val="000000"/>
        </w:rPr>
      </w:pPr>
      <w:r>
        <w:rPr>
          <w:color w:val="000000"/>
        </w:rPr>
        <w:t>33.</w:t>
      </w:r>
      <w:r>
        <w:rPr>
          <w:color w:val="000000"/>
        </w:rPr>
        <w:tab/>
      </w:r>
      <w:proofErr w:type="spellStart"/>
      <w:r>
        <w:rPr>
          <w:color w:val="000000"/>
        </w:rPr>
        <w:t>Geldmann</w:t>
      </w:r>
      <w:proofErr w:type="spellEnd"/>
      <w:r>
        <w:rPr>
          <w:color w:val="000000"/>
        </w:rPr>
        <w:t xml:space="preserve">, J., </w:t>
      </w:r>
      <w:proofErr w:type="spellStart"/>
      <w:r>
        <w:rPr>
          <w:color w:val="000000"/>
        </w:rPr>
        <w:t>Manica</w:t>
      </w:r>
      <w:proofErr w:type="spellEnd"/>
      <w:r>
        <w:rPr>
          <w:color w:val="000000"/>
        </w:rPr>
        <w:t xml:space="preserve">, A., Burgess, N. D., Coad, L. &amp; </w:t>
      </w:r>
      <w:proofErr w:type="spellStart"/>
      <w:r>
        <w:rPr>
          <w:color w:val="000000"/>
        </w:rPr>
        <w:t>Balmford</w:t>
      </w:r>
      <w:proofErr w:type="spellEnd"/>
      <w:r>
        <w:rPr>
          <w:color w:val="000000"/>
        </w:rPr>
        <w:t xml:space="preserve">, A. A global-level assessment of the effectiveness of protected areas at resisting anthropogenic pressures. </w:t>
      </w:r>
      <w:r>
        <w:rPr>
          <w:i/>
          <w:color w:val="000000"/>
        </w:rPr>
        <w:t>Proc. Natl. Acad. Sci.</w:t>
      </w:r>
      <w:r>
        <w:rPr>
          <w:color w:val="000000"/>
        </w:rPr>
        <w:t xml:space="preserve"> </w:t>
      </w:r>
      <w:r>
        <w:rPr>
          <w:b/>
          <w:color w:val="000000"/>
        </w:rPr>
        <w:t>116</w:t>
      </w:r>
      <w:r>
        <w:rPr>
          <w:color w:val="000000"/>
        </w:rPr>
        <w:t>, 23209–23215 (2019).</w:t>
      </w:r>
    </w:p>
    <w:p w14:paraId="00000065" w14:textId="77777777" w:rsidR="00C1706F" w:rsidRDefault="00B44535">
      <w:pPr>
        <w:pBdr>
          <w:top w:val="nil"/>
          <w:left w:val="nil"/>
          <w:bottom w:val="nil"/>
          <w:right w:val="nil"/>
          <w:between w:val="nil"/>
        </w:pBdr>
        <w:rPr>
          <w:color w:val="000000"/>
        </w:rPr>
      </w:pPr>
      <w:r>
        <w:rPr>
          <w:color w:val="000000"/>
        </w:rPr>
        <w:t>34.</w:t>
      </w:r>
      <w:r>
        <w:rPr>
          <w:color w:val="000000"/>
        </w:rPr>
        <w:tab/>
        <w:t>Eklund, J. F. &amp; Cabeza-</w:t>
      </w:r>
      <w:proofErr w:type="spellStart"/>
      <w:r>
        <w:rPr>
          <w:color w:val="000000"/>
        </w:rPr>
        <w:t>Jaimejuan</w:t>
      </w:r>
      <w:proofErr w:type="spellEnd"/>
      <w:r>
        <w:rPr>
          <w:color w:val="000000"/>
        </w:rPr>
        <w:t xml:space="preserve">, </w:t>
      </w:r>
      <w:r>
        <w:rPr>
          <w:color w:val="000000"/>
        </w:rPr>
        <w:t xml:space="preserve">M. D. M. Quality of governance and effectiveness of protected areas: crucial concepts for conservation planning. </w:t>
      </w:r>
      <w:r>
        <w:rPr>
          <w:i/>
          <w:color w:val="000000"/>
        </w:rPr>
        <w:t>Ann. N. Y. Acad. Sci.</w:t>
      </w:r>
      <w:r>
        <w:rPr>
          <w:color w:val="000000"/>
        </w:rPr>
        <w:t xml:space="preserve"> (2017).</w:t>
      </w:r>
    </w:p>
    <w:p w14:paraId="00000066" w14:textId="77777777" w:rsidR="00C1706F" w:rsidRDefault="00B44535">
      <w:pPr>
        <w:pBdr>
          <w:top w:val="nil"/>
          <w:left w:val="nil"/>
          <w:bottom w:val="nil"/>
          <w:right w:val="nil"/>
          <w:between w:val="nil"/>
        </w:pBdr>
        <w:rPr>
          <w:color w:val="000000"/>
        </w:rPr>
      </w:pPr>
      <w:r w:rsidRPr="00C3113B">
        <w:rPr>
          <w:color w:val="000000"/>
          <w:lang w:val="de-AT"/>
        </w:rPr>
        <w:t>35.</w:t>
      </w:r>
      <w:r w:rsidRPr="00C3113B">
        <w:rPr>
          <w:color w:val="000000"/>
          <w:lang w:val="de-AT"/>
        </w:rPr>
        <w:tab/>
        <w:t xml:space="preserve">Di Minin, E. </w:t>
      </w:r>
      <w:r w:rsidRPr="00C3113B">
        <w:rPr>
          <w:i/>
          <w:color w:val="000000"/>
          <w:lang w:val="de-AT"/>
        </w:rPr>
        <w:t>et al.</w:t>
      </w:r>
      <w:r w:rsidRPr="00C3113B">
        <w:rPr>
          <w:color w:val="000000"/>
          <w:lang w:val="de-AT"/>
        </w:rPr>
        <w:t xml:space="preserve"> </w:t>
      </w:r>
      <w:r>
        <w:rPr>
          <w:color w:val="000000"/>
        </w:rPr>
        <w:t xml:space="preserve">Global priorities for national carnivore conservation under land use change. </w:t>
      </w:r>
      <w:r>
        <w:rPr>
          <w:i/>
          <w:color w:val="000000"/>
        </w:rPr>
        <w:t>Sci. Rep.</w:t>
      </w:r>
      <w:r>
        <w:rPr>
          <w:color w:val="000000"/>
        </w:rPr>
        <w:t xml:space="preserve"> </w:t>
      </w:r>
      <w:r>
        <w:rPr>
          <w:b/>
          <w:color w:val="000000"/>
        </w:rPr>
        <w:t>6</w:t>
      </w:r>
      <w:r>
        <w:rPr>
          <w:color w:val="000000"/>
        </w:rPr>
        <w:t>,</w:t>
      </w:r>
      <w:r>
        <w:rPr>
          <w:color w:val="000000"/>
        </w:rPr>
        <w:t xml:space="preserve"> 23814 (2016).</w:t>
      </w:r>
    </w:p>
    <w:p w14:paraId="00000067" w14:textId="77777777" w:rsidR="00C1706F" w:rsidRDefault="00B44535">
      <w:pPr>
        <w:pBdr>
          <w:top w:val="nil"/>
          <w:left w:val="nil"/>
          <w:bottom w:val="nil"/>
          <w:right w:val="nil"/>
          <w:between w:val="nil"/>
        </w:pBdr>
        <w:rPr>
          <w:color w:val="000000"/>
        </w:rPr>
      </w:pPr>
      <w:r>
        <w:rPr>
          <w:color w:val="000000"/>
        </w:rPr>
        <w:t>36.</w:t>
      </w:r>
      <w:r>
        <w:rPr>
          <w:color w:val="000000"/>
        </w:rPr>
        <w:tab/>
        <w:t xml:space="preserve">Williams, J. W., Jackson, S. T. &amp; </w:t>
      </w:r>
      <w:proofErr w:type="spellStart"/>
      <w:r>
        <w:rPr>
          <w:color w:val="000000"/>
        </w:rPr>
        <w:t>Kutzbach</w:t>
      </w:r>
      <w:proofErr w:type="spellEnd"/>
      <w:r>
        <w:rPr>
          <w:color w:val="000000"/>
        </w:rPr>
        <w:t xml:space="preserve">, J. E. Projected distributions of novel and disappearing climates by 2100 AD. </w:t>
      </w:r>
      <w:r>
        <w:rPr>
          <w:i/>
          <w:color w:val="000000"/>
        </w:rPr>
        <w:t>Proc. Natl. Acad. Sci.</w:t>
      </w:r>
      <w:r>
        <w:rPr>
          <w:color w:val="000000"/>
        </w:rPr>
        <w:t xml:space="preserve"> </w:t>
      </w:r>
      <w:r>
        <w:rPr>
          <w:b/>
          <w:color w:val="000000"/>
        </w:rPr>
        <w:t>104</w:t>
      </w:r>
      <w:r>
        <w:rPr>
          <w:color w:val="000000"/>
        </w:rPr>
        <w:t>, 5738–5742 (2007).</w:t>
      </w:r>
    </w:p>
    <w:sdt>
      <w:sdtPr>
        <w:tag w:val="goog_rdk_219"/>
        <w:id w:val="-407849871"/>
      </w:sdtPr>
      <w:sdtEndPr/>
      <w:sdtContent>
        <w:p w14:paraId="00000068" w14:textId="77777777" w:rsidR="00C1706F" w:rsidRDefault="00B44535">
          <w:pPr>
            <w:pBdr>
              <w:top w:val="nil"/>
              <w:left w:val="nil"/>
              <w:bottom w:val="nil"/>
              <w:right w:val="nil"/>
              <w:between w:val="nil"/>
            </w:pBdr>
            <w:rPr>
              <w:ins w:id="280" w:author="Joe Bennett" w:date="2021-06-02T12:10:00Z"/>
              <w:color w:val="000000"/>
            </w:rPr>
          </w:pPr>
          <w:r>
            <w:rPr>
              <w:color w:val="000000"/>
            </w:rPr>
            <w:t>37.</w:t>
          </w:r>
          <w:r>
            <w:rPr>
              <w:color w:val="000000"/>
            </w:rPr>
            <w:tab/>
            <w:t xml:space="preserve">Kelly, L. T. </w:t>
          </w:r>
          <w:r>
            <w:rPr>
              <w:i/>
              <w:color w:val="000000"/>
            </w:rPr>
            <w:t>et al.</w:t>
          </w:r>
          <w:r>
            <w:rPr>
              <w:color w:val="000000"/>
            </w:rPr>
            <w:t xml:space="preserve"> Fire and biodiversity in the Anthropocene. </w:t>
          </w:r>
          <w:r>
            <w:rPr>
              <w:i/>
              <w:color w:val="000000"/>
            </w:rPr>
            <w:t>Sci</w:t>
          </w:r>
          <w:r>
            <w:rPr>
              <w:i/>
              <w:color w:val="000000"/>
            </w:rPr>
            <w:t>ence</w:t>
          </w:r>
          <w:r>
            <w:rPr>
              <w:color w:val="000000"/>
            </w:rPr>
            <w:t xml:space="preserve"> </w:t>
          </w:r>
          <w:r>
            <w:rPr>
              <w:b/>
              <w:color w:val="000000"/>
            </w:rPr>
            <w:t>370</w:t>
          </w:r>
          <w:r>
            <w:rPr>
              <w:color w:val="000000"/>
            </w:rPr>
            <w:t>, (</w:t>
          </w:r>
          <w:sdt>
            <w:sdtPr>
              <w:tag w:val="goog_rdk_217"/>
              <w:id w:val="797878929"/>
            </w:sdtPr>
            <w:sdtEndPr/>
            <w:sdtContent>
              <w:commentRangeStart w:id="281"/>
            </w:sdtContent>
          </w:sdt>
          <w:r>
            <w:rPr>
              <w:color w:val="000000"/>
            </w:rPr>
            <w:t>2020</w:t>
          </w:r>
          <w:commentRangeEnd w:id="281"/>
          <w:r>
            <w:commentReference w:id="281"/>
          </w:r>
          <w:r>
            <w:rPr>
              <w:color w:val="000000"/>
            </w:rPr>
            <w:t>).</w:t>
          </w:r>
          <w:sdt>
            <w:sdtPr>
              <w:tag w:val="goog_rdk_218"/>
              <w:id w:val="-813023877"/>
            </w:sdtPr>
            <w:sdtEndPr/>
            <w:sdtContent/>
          </w:sdt>
        </w:p>
      </w:sdtContent>
    </w:sdt>
    <w:sdt>
      <w:sdtPr>
        <w:tag w:val="goog_rdk_221"/>
        <w:id w:val="818086644"/>
      </w:sdtPr>
      <w:sdtEndPr/>
      <w:sdtContent>
        <w:p w14:paraId="00000069" w14:textId="77777777" w:rsidR="00C1706F" w:rsidRDefault="00B44535">
          <w:pPr>
            <w:pBdr>
              <w:top w:val="nil"/>
              <w:left w:val="nil"/>
              <w:bottom w:val="nil"/>
              <w:right w:val="nil"/>
              <w:between w:val="nil"/>
            </w:pBdr>
            <w:rPr>
              <w:ins w:id="282" w:author="Joe Bennett" w:date="2021-06-02T12:10:00Z"/>
              <w:b/>
              <w:color w:val="000000"/>
            </w:rPr>
          </w:pPr>
          <w:sdt>
            <w:sdtPr>
              <w:tag w:val="goog_rdk_220"/>
              <w:id w:val="-971908357"/>
            </w:sdtPr>
            <w:sdtEndPr/>
            <w:sdtContent>
              <w:ins w:id="283" w:author="Joe Bennett" w:date="2021-06-02T12:10:00Z">
                <w:r>
                  <w:rPr>
                    <w:color w:val="000000"/>
                  </w:rPr>
                  <w:t>38.</w:t>
                </w:r>
                <w:r>
                  <w:rPr>
                    <w:color w:val="000000"/>
                  </w:rPr>
                  <w:tab/>
                  <w:t xml:space="preserve">Hartigan, J. A. &amp; Wong, M. A. Algorithm AS 136: A K-Means Clustering Algorithm. </w:t>
                </w:r>
                <w:r>
                  <w:rPr>
                    <w:i/>
                    <w:color w:val="000000"/>
                  </w:rPr>
                  <w:t>J. R. Stat. Soc. Ser. C Appl. Stat.</w:t>
                </w:r>
                <w:r>
                  <w:rPr>
                    <w:color w:val="000000"/>
                  </w:rPr>
                  <w:t xml:space="preserve"> </w:t>
                </w:r>
                <w:r>
                  <w:rPr>
                    <w:b/>
                    <w:color w:val="000000"/>
                  </w:rPr>
                  <w:t>28</w:t>
                </w:r>
                <w:r>
                  <w:rPr>
                    <w:color w:val="000000"/>
                  </w:rPr>
                  <w:t>, 100–108 (1979).</w:t>
                </w:r>
              </w:ins>
            </w:sdtContent>
          </w:sdt>
        </w:p>
      </w:sdtContent>
    </w:sdt>
    <w:sdt>
      <w:sdtPr>
        <w:tag w:val="goog_rdk_223"/>
        <w:id w:val="138459130"/>
      </w:sdtPr>
      <w:sdtEndPr/>
      <w:sdtContent>
        <w:p w14:paraId="0000006A" w14:textId="77777777" w:rsidR="00C1706F" w:rsidRDefault="00B44535">
          <w:pPr>
            <w:pBdr>
              <w:top w:val="nil"/>
              <w:left w:val="nil"/>
              <w:bottom w:val="nil"/>
              <w:right w:val="nil"/>
              <w:between w:val="nil"/>
            </w:pBdr>
            <w:rPr>
              <w:ins w:id="284" w:author="Joe Bennett" w:date="2021-06-02T12:10:00Z"/>
              <w:color w:val="000000"/>
            </w:rPr>
          </w:pPr>
          <w:sdt>
            <w:sdtPr>
              <w:tag w:val="goog_rdk_222"/>
              <w:id w:val="-1634241566"/>
            </w:sdtPr>
            <w:sdtEndPr/>
            <w:sdtContent>
              <w:ins w:id="285" w:author="Joe Bennett" w:date="2021-06-02T12:10:00Z">
                <w:r>
                  <w:rPr>
                    <w:color w:val="000000"/>
                  </w:rPr>
                  <w:t>39.</w:t>
                </w:r>
                <w:r>
                  <w:rPr>
                    <w:color w:val="000000"/>
                  </w:rPr>
                  <w:tab/>
                </w:r>
                <w:r>
                  <w:rPr>
                    <w:color w:val="000000"/>
                  </w:rPr>
                  <w:t xml:space="preserve">Eisenhauer, N., Bonn, A. &amp; A. Guerra, C. Recognizing the quiet extinction of invertebrates. </w:t>
                </w:r>
                <w:r>
                  <w:rPr>
                    <w:i/>
                    <w:color w:val="000000"/>
                  </w:rPr>
                  <w:t xml:space="preserve">Nat. </w:t>
                </w:r>
                <w:proofErr w:type="spellStart"/>
                <w:r>
                  <w:rPr>
                    <w:i/>
                    <w:color w:val="000000"/>
                  </w:rPr>
                  <w:t>Commun</w:t>
                </w:r>
                <w:proofErr w:type="spellEnd"/>
                <w:r>
                  <w:rPr>
                    <w:i/>
                    <w:color w:val="000000"/>
                  </w:rPr>
                  <w:t>.</w:t>
                </w:r>
                <w:r>
                  <w:rPr>
                    <w:color w:val="000000"/>
                  </w:rPr>
                  <w:t xml:space="preserve"> </w:t>
                </w:r>
                <w:r>
                  <w:rPr>
                    <w:b/>
                    <w:color w:val="000000"/>
                  </w:rPr>
                  <w:t>10</w:t>
                </w:r>
                <w:r>
                  <w:rPr>
                    <w:color w:val="000000"/>
                  </w:rPr>
                  <w:t>, 1–3 (2019).</w:t>
                </w:r>
              </w:ins>
            </w:sdtContent>
          </w:sdt>
        </w:p>
      </w:sdtContent>
    </w:sdt>
    <w:sdt>
      <w:sdtPr>
        <w:tag w:val="goog_rdk_225"/>
        <w:id w:val="-707336296"/>
      </w:sdtPr>
      <w:sdtEndPr/>
      <w:sdtContent>
        <w:p w14:paraId="0000006B" w14:textId="77777777" w:rsidR="00C1706F" w:rsidRDefault="00B44535">
          <w:pPr>
            <w:pBdr>
              <w:top w:val="nil"/>
              <w:left w:val="nil"/>
              <w:bottom w:val="nil"/>
              <w:right w:val="nil"/>
              <w:between w:val="nil"/>
            </w:pBdr>
            <w:rPr>
              <w:ins w:id="286" w:author="Joe Bennett" w:date="2021-06-02T12:10:00Z"/>
              <w:color w:val="000000"/>
            </w:rPr>
          </w:pPr>
          <w:sdt>
            <w:sdtPr>
              <w:tag w:val="goog_rdk_224"/>
              <w:id w:val="1268042067"/>
            </w:sdtPr>
            <w:sdtEndPr/>
            <w:sdtContent>
              <w:ins w:id="287" w:author="Joe Bennett" w:date="2021-06-02T12:10:00Z">
                <w:r>
                  <w:rPr>
                    <w:color w:val="000000"/>
                  </w:rPr>
                  <w:t>40.</w:t>
                </w:r>
                <w:r>
                  <w:rPr>
                    <w:color w:val="000000"/>
                  </w:rPr>
                  <w:tab/>
                  <w:t xml:space="preserve">Le </w:t>
                </w:r>
                <w:proofErr w:type="spellStart"/>
                <w:r>
                  <w:rPr>
                    <w:color w:val="000000"/>
                  </w:rPr>
                  <w:t>Saout</w:t>
                </w:r>
                <w:proofErr w:type="spellEnd"/>
                <w:r>
                  <w:rPr>
                    <w:color w:val="000000"/>
                  </w:rPr>
                  <w:t xml:space="preserve">, S. </w:t>
                </w:r>
                <w:r>
                  <w:rPr>
                    <w:i/>
                    <w:color w:val="000000"/>
                  </w:rPr>
                  <w:t>et al.</w:t>
                </w:r>
                <w:r>
                  <w:rPr>
                    <w:color w:val="000000"/>
                  </w:rPr>
                  <w:t xml:space="preserve"> Protected areas and effective biodiversity conservation. </w:t>
                </w:r>
                <w:r>
                  <w:rPr>
                    <w:i/>
                    <w:color w:val="000000"/>
                  </w:rPr>
                  <w:t>Science</w:t>
                </w:r>
                <w:r>
                  <w:rPr>
                    <w:color w:val="000000"/>
                  </w:rPr>
                  <w:t xml:space="preserve"> </w:t>
                </w:r>
                <w:r>
                  <w:rPr>
                    <w:b/>
                    <w:color w:val="000000"/>
                  </w:rPr>
                  <w:t>342</w:t>
                </w:r>
                <w:r>
                  <w:rPr>
                    <w:color w:val="000000"/>
                  </w:rPr>
                  <w:t>, 803–805 (2013).</w:t>
                </w:r>
              </w:ins>
            </w:sdtContent>
          </w:sdt>
        </w:p>
      </w:sdtContent>
    </w:sdt>
    <w:sdt>
      <w:sdtPr>
        <w:tag w:val="goog_rdk_227"/>
        <w:id w:val="-295528942"/>
      </w:sdtPr>
      <w:sdtEndPr/>
      <w:sdtContent>
        <w:p w14:paraId="0000006C" w14:textId="77777777" w:rsidR="00C1706F" w:rsidRDefault="00B44535">
          <w:pPr>
            <w:pBdr>
              <w:top w:val="nil"/>
              <w:left w:val="nil"/>
              <w:bottom w:val="nil"/>
              <w:right w:val="nil"/>
              <w:between w:val="nil"/>
            </w:pBdr>
            <w:rPr>
              <w:ins w:id="288" w:author="Joe Bennett" w:date="2021-06-02T12:10:00Z"/>
              <w:color w:val="000000"/>
            </w:rPr>
          </w:pPr>
          <w:sdt>
            <w:sdtPr>
              <w:tag w:val="goog_rdk_226"/>
              <w:id w:val="457076275"/>
            </w:sdtPr>
            <w:sdtEndPr/>
            <w:sdtContent>
              <w:ins w:id="289" w:author="Joe Bennett" w:date="2021-06-02T12:10:00Z">
                <w:r>
                  <w:rPr>
                    <w:color w:val="000000"/>
                  </w:rPr>
                  <w:t>41.</w:t>
                </w:r>
                <w:r>
                  <w:rPr>
                    <w:color w:val="000000"/>
                  </w:rPr>
                  <w:tab/>
                  <w:t xml:space="preserve">Butchart, S. </w:t>
                </w:r>
                <w:r>
                  <w:rPr>
                    <w:color w:val="000000"/>
                  </w:rPr>
                  <w:t xml:space="preserve">H. M. </w:t>
                </w:r>
                <w:r>
                  <w:rPr>
                    <w:i/>
                    <w:color w:val="000000"/>
                  </w:rPr>
                  <w:t>et al.</w:t>
                </w:r>
                <w:r>
                  <w:rPr>
                    <w:color w:val="000000"/>
                  </w:rPr>
                  <w:t xml:space="preserve"> Shortfalls and Solutions for Meeting National and Global Conservation Area Targets. </w:t>
                </w:r>
                <w:proofErr w:type="spellStart"/>
                <w:r>
                  <w:rPr>
                    <w:i/>
                    <w:color w:val="000000"/>
                  </w:rPr>
                  <w:t>Conserv</w:t>
                </w:r>
                <w:proofErr w:type="spellEnd"/>
                <w:r>
                  <w:rPr>
                    <w:i/>
                    <w:color w:val="000000"/>
                  </w:rPr>
                  <w:t>. Lett.</w:t>
                </w:r>
                <w:r>
                  <w:rPr>
                    <w:color w:val="000000"/>
                  </w:rPr>
                  <w:t xml:space="preserve"> </w:t>
                </w:r>
                <w:r>
                  <w:rPr>
                    <w:b/>
                    <w:color w:val="000000"/>
                  </w:rPr>
                  <w:t>8</w:t>
                </w:r>
                <w:r>
                  <w:rPr>
                    <w:color w:val="000000"/>
                  </w:rPr>
                  <w:t>, 329–337 (2015).</w:t>
                </w:r>
              </w:ins>
            </w:sdtContent>
          </w:sdt>
        </w:p>
      </w:sdtContent>
    </w:sdt>
    <w:sdt>
      <w:sdtPr>
        <w:tag w:val="goog_rdk_229"/>
        <w:id w:val="-1085067443"/>
      </w:sdtPr>
      <w:sdtEndPr/>
      <w:sdtContent>
        <w:p w14:paraId="0000006D" w14:textId="77777777" w:rsidR="00C1706F" w:rsidRDefault="00B44535">
          <w:pPr>
            <w:pBdr>
              <w:top w:val="nil"/>
              <w:left w:val="nil"/>
              <w:bottom w:val="nil"/>
              <w:right w:val="nil"/>
              <w:between w:val="nil"/>
            </w:pBdr>
            <w:rPr>
              <w:ins w:id="290" w:author="Joe Bennett" w:date="2021-06-02T12:10:00Z"/>
              <w:color w:val="000000"/>
            </w:rPr>
          </w:pPr>
          <w:sdt>
            <w:sdtPr>
              <w:tag w:val="goog_rdk_228"/>
              <w:id w:val="-1965873226"/>
            </w:sdtPr>
            <w:sdtEndPr/>
            <w:sdtContent>
              <w:ins w:id="291" w:author="Joe Bennett" w:date="2021-06-02T12:10:00Z">
                <w:r>
                  <w:rPr>
                    <w:color w:val="000000"/>
                  </w:rPr>
                  <w:t>42.</w:t>
                </w:r>
                <w:r>
                  <w:rPr>
                    <w:color w:val="000000"/>
                  </w:rPr>
                  <w:tab/>
                  <w:t xml:space="preserve">Planet, P. Calculating protected area coverage. </w:t>
                </w:r>
                <w:r>
                  <w:rPr>
                    <w:i/>
                    <w:color w:val="000000"/>
                  </w:rPr>
                  <w:t>Protected Planet</w:t>
                </w:r>
                <w:r>
                  <w:rPr>
                    <w:color w:val="000000"/>
                  </w:rPr>
                  <w:t xml:space="preserve"> https://www.protectedplanet.net/c/calculating-protec</w:t>
                </w:r>
                <w:r>
                  <w:rPr>
                    <w:color w:val="000000"/>
                  </w:rPr>
                  <w:t>ted-area-coverage.</w:t>
                </w:r>
              </w:ins>
            </w:sdtContent>
          </w:sdt>
        </w:p>
      </w:sdtContent>
    </w:sdt>
    <w:sdt>
      <w:sdtPr>
        <w:tag w:val="goog_rdk_231"/>
        <w:id w:val="1272595851"/>
      </w:sdtPr>
      <w:sdtEndPr/>
      <w:sdtContent>
        <w:p w14:paraId="0000006E" w14:textId="77777777" w:rsidR="00C1706F" w:rsidRDefault="00B44535">
          <w:pPr>
            <w:pBdr>
              <w:top w:val="nil"/>
              <w:left w:val="nil"/>
              <w:bottom w:val="nil"/>
              <w:right w:val="nil"/>
              <w:between w:val="nil"/>
            </w:pBdr>
            <w:rPr>
              <w:ins w:id="292" w:author="Joe Bennett" w:date="2021-06-02T12:10:00Z"/>
              <w:color w:val="000000"/>
            </w:rPr>
          </w:pPr>
          <w:sdt>
            <w:sdtPr>
              <w:tag w:val="goog_rdk_230"/>
              <w:id w:val="-498349418"/>
            </w:sdtPr>
            <w:sdtEndPr/>
            <w:sdtContent>
              <w:ins w:id="293" w:author="Joe Bennett" w:date="2021-06-02T12:10:00Z">
                <w:r>
                  <w:rPr>
                    <w:color w:val="000000"/>
                  </w:rPr>
                  <w:t>43.</w:t>
                </w:r>
                <w:r>
                  <w:rPr>
                    <w:color w:val="000000"/>
                  </w:rPr>
                  <w:tab/>
                </w:r>
                <w:proofErr w:type="spellStart"/>
                <w:r>
                  <w:rPr>
                    <w:color w:val="000000"/>
                  </w:rPr>
                  <w:t>Coetzer</w:t>
                </w:r>
                <w:proofErr w:type="spellEnd"/>
                <w:r>
                  <w:rPr>
                    <w:color w:val="000000"/>
                  </w:rPr>
                  <w:t xml:space="preserve">, K. L., Witkowski, E. T. &amp; Erasmus, B. F. Reviewing B </w:t>
                </w:r>
                <w:proofErr w:type="spellStart"/>
                <w:r>
                  <w:rPr>
                    <w:color w:val="000000"/>
                  </w:rPr>
                  <w:t>iosphere</w:t>
                </w:r>
                <w:proofErr w:type="spellEnd"/>
                <w:r>
                  <w:rPr>
                    <w:color w:val="000000"/>
                  </w:rPr>
                  <w:t xml:space="preserve"> R </w:t>
                </w:r>
                <w:proofErr w:type="spellStart"/>
                <w:r>
                  <w:rPr>
                    <w:color w:val="000000"/>
                  </w:rPr>
                  <w:t>eserves</w:t>
                </w:r>
                <w:proofErr w:type="spellEnd"/>
                <w:r>
                  <w:rPr>
                    <w:color w:val="000000"/>
                  </w:rPr>
                  <w:t xml:space="preserve"> globally: effective conservation action or bureaucratic label? </w:t>
                </w:r>
                <w:r>
                  <w:rPr>
                    <w:i/>
                    <w:color w:val="000000"/>
                  </w:rPr>
                  <w:t>Biol. Rev.</w:t>
                </w:r>
                <w:r>
                  <w:rPr>
                    <w:color w:val="000000"/>
                  </w:rPr>
                  <w:t xml:space="preserve"> </w:t>
                </w:r>
                <w:r>
                  <w:rPr>
                    <w:b/>
                    <w:color w:val="000000"/>
                  </w:rPr>
                  <w:t>89</w:t>
                </w:r>
                <w:r>
                  <w:rPr>
                    <w:color w:val="000000"/>
                  </w:rPr>
                  <w:t>, 82–104 (2014).</w:t>
                </w:r>
              </w:ins>
            </w:sdtContent>
          </w:sdt>
        </w:p>
      </w:sdtContent>
    </w:sdt>
    <w:sdt>
      <w:sdtPr>
        <w:tag w:val="goog_rdk_233"/>
        <w:id w:val="-2064626796"/>
      </w:sdtPr>
      <w:sdtEndPr/>
      <w:sdtContent>
        <w:p w14:paraId="0000006F" w14:textId="77777777" w:rsidR="00C1706F" w:rsidRDefault="00B44535">
          <w:pPr>
            <w:pBdr>
              <w:top w:val="nil"/>
              <w:left w:val="nil"/>
              <w:bottom w:val="nil"/>
              <w:right w:val="nil"/>
              <w:between w:val="nil"/>
            </w:pBdr>
            <w:rPr>
              <w:ins w:id="294" w:author="Joe Bennett" w:date="2021-06-02T12:10:00Z"/>
              <w:color w:val="000000"/>
            </w:rPr>
          </w:pPr>
          <w:sdt>
            <w:sdtPr>
              <w:tag w:val="goog_rdk_232"/>
              <w:id w:val="1049037776"/>
            </w:sdtPr>
            <w:sdtEndPr/>
            <w:sdtContent>
              <w:ins w:id="295" w:author="Joe Bennett" w:date="2021-06-02T12:10:00Z">
                <w:r>
                  <w:rPr>
                    <w:color w:val="000000"/>
                  </w:rPr>
                  <w:t>44.</w:t>
                </w:r>
                <w:r>
                  <w:rPr>
                    <w:color w:val="000000"/>
                  </w:rPr>
                  <w:tab/>
                  <w:t xml:space="preserve">Barnes, M. D. </w:t>
                </w:r>
                <w:r>
                  <w:rPr>
                    <w:i/>
                    <w:color w:val="000000"/>
                  </w:rPr>
                  <w:t>et al.</w:t>
                </w:r>
                <w:r>
                  <w:rPr>
                    <w:color w:val="000000"/>
                  </w:rPr>
                  <w:t xml:space="preserve"> Wildlife population trends in protected areas predict</w:t>
                </w:r>
                <w:r>
                  <w:rPr>
                    <w:color w:val="000000"/>
                  </w:rPr>
                  <w:t xml:space="preserve">ed by national socio-economic metrics and body size. </w:t>
                </w:r>
                <w:r>
                  <w:rPr>
                    <w:i/>
                    <w:color w:val="000000"/>
                  </w:rPr>
                  <w:t xml:space="preserve">Nat. </w:t>
                </w:r>
                <w:proofErr w:type="spellStart"/>
                <w:r>
                  <w:rPr>
                    <w:i/>
                    <w:color w:val="000000"/>
                  </w:rPr>
                  <w:t>Commun</w:t>
                </w:r>
                <w:proofErr w:type="spellEnd"/>
                <w:r>
                  <w:rPr>
                    <w:i/>
                    <w:color w:val="000000"/>
                  </w:rPr>
                  <w:t>.</w:t>
                </w:r>
                <w:r>
                  <w:rPr>
                    <w:color w:val="000000"/>
                  </w:rPr>
                  <w:t xml:space="preserve"> </w:t>
                </w:r>
                <w:r>
                  <w:rPr>
                    <w:b/>
                    <w:color w:val="000000"/>
                  </w:rPr>
                  <w:t>7</w:t>
                </w:r>
                <w:r>
                  <w:rPr>
                    <w:color w:val="000000"/>
                  </w:rPr>
                  <w:t>, 12747 (2016).</w:t>
                </w:r>
              </w:ins>
            </w:sdtContent>
          </w:sdt>
        </w:p>
      </w:sdtContent>
    </w:sdt>
    <w:sdt>
      <w:sdtPr>
        <w:tag w:val="goog_rdk_235"/>
        <w:id w:val="-1443071205"/>
      </w:sdtPr>
      <w:sdtEndPr/>
      <w:sdtContent>
        <w:p w14:paraId="00000070" w14:textId="77777777" w:rsidR="00C1706F" w:rsidRDefault="00B44535">
          <w:pPr>
            <w:pBdr>
              <w:top w:val="nil"/>
              <w:left w:val="nil"/>
              <w:bottom w:val="nil"/>
              <w:right w:val="nil"/>
              <w:between w:val="nil"/>
            </w:pBdr>
            <w:rPr>
              <w:ins w:id="296" w:author="Joe Bennett" w:date="2021-06-02T12:10:00Z"/>
              <w:color w:val="000000"/>
            </w:rPr>
          </w:pPr>
          <w:sdt>
            <w:sdtPr>
              <w:tag w:val="goog_rdk_234"/>
              <w:id w:val="-1092387445"/>
            </w:sdtPr>
            <w:sdtEndPr/>
            <w:sdtContent>
              <w:ins w:id="297" w:author="Joe Bennett" w:date="2021-06-02T12:10:00Z">
                <w:r>
                  <w:rPr>
                    <w:color w:val="000000"/>
                  </w:rPr>
                  <w:t>45.</w:t>
                </w:r>
                <w:r>
                  <w:rPr>
                    <w:color w:val="000000"/>
                  </w:rPr>
                  <w:tab/>
                </w:r>
                <w:proofErr w:type="spellStart"/>
                <w:r>
                  <w:rPr>
                    <w:color w:val="000000"/>
                  </w:rPr>
                  <w:t>Asselen</w:t>
                </w:r>
                <w:proofErr w:type="spellEnd"/>
                <w:r>
                  <w:rPr>
                    <w:color w:val="000000"/>
                  </w:rPr>
                  <w:t xml:space="preserve">, S. van &amp; </w:t>
                </w:r>
                <w:proofErr w:type="spellStart"/>
                <w:r>
                  <w:rPr>
                    <w:color w:val="000000"/>
                  </w:rPr>
                  <w:t>Verburg</w:t>
                </w:r>
                <w:proofErr w:type="spellEnd"/>
                <w:r>
                  <w:rPr>
                    <w:color w:val="000000"/>
                  </w:rPr>
                  <w:t xml:space="preserve">, P. H. A Land System representation for global assessments and land-use modeling. </w:t>
                </w:r>
                <w:r>
                  <w:rPr>
                    <w:i/>
                    <w:color w:val="000000"/>
                  </w:rPr>
                  <w:t>Glob. Change Biol.</w:t>
                </w:r>
                <w:r>
                  <w:rPr>
                    <w:color w:val="000000"/>
                  </w:rPr>
                  <w:t xml:space="preserve"> </w:t>
                </w:r>
                <w:r>
                  <w:rPr>
                    <w:b/>
                    <w:color w:val="000000"/>
                  </w:rPr>
                  <w:t>18</w:t>
                </w:r>
                <w:r>
                  <w:rPr>
                    <w:color w:val="000000"/>
                  </w:rPr>
                  <w:t>, 3125–3148 (2012).</w:t>
                </w:r>
              </w:ins>
            </w:sdtContent>
          </w:sdt>
        </w:p>
      </w:sdtContent>
    </w:sdt>
    <w:sdt>
      <w:sdtPr>
        <w:tag w:val="goog_rdk_237"/>
        <w:id w:val="2024975453"/>
      </w:sdtPr>
      <w:sdtEndPr/>
      <w:sdtContent>
        <w:p w14:paraId="00000071" w14:textId="77777777" w:rsidR="00C1706F" w:rsidRDefault="00B44535">
          <w:pPr>
            <w:pBdr>
              <w:top w:val="nil"/>
              <w:left w:val="nil"/>
              <w:bottom w:val="nil"/>
              <w:right w:val="nil"/>
              <w:between w:val="nil"/>
            </w:pBdr>
            <w:rPr>
              <w:ins w:id="298" w:author="Joe Bennett" w:date="2021-06-02T12:10:00Z"/>
              <w:color w:val="000000"/>
            </w:rPr>
          </w:pPr>
          <w:sdt>
            <w:sdtPr>
              <w:tag w:val="goog_rdk_236"/>
              <w:id w:val="334124396"/>
            </w:sdtPr>
            <w:sdtEndPr/>
            <w:sdtContent>
              <w:ins w:id="299" w:author="Joe Bennett" w:date="2021-06-02T12:10:00Z">
                <w:r>
                  <w:rPr>
                    <w:color w:val="000000"/>
                  </w:rPr>
                  <w:t>46.</w:t>
                </w:r>
                <w:r>
                  <w:rPr>
                    <w:color w:val="000000"/>
                  </w:rPr>
                  <w:tab/>
                  <w:t xml:space="preserve">Hudson, </w:t>
                </w:r>
                <w:r>
                  <w:rPr>
                    <w:color w:val="000000"/>
                  </w:rPr>
                  <w:t xml:space="preserve">L. N. </w:t>
                </w:r>
                <w:r>
                  <w:rPr>
                    <w:i/>
                    <w:color w:val="000000"/>
                  </w:rPr>
                  <w:t>et al.</w:t>
                </w:r>
                <w:r>
                  <w:rPr>
                    <w:color w:val="000000"/>
                  </w:rPr>
                  <w:t xml:space="preserve"> The PREDICTS database: a global database of how local terrestrial biodiversity responds to human impacts. </w:t>
                </w:r>
                <w:r>
                  <w:rPr>
                    <w:i/>
                    <w:color w:val="000000"/>
                  </w:rPr>
                  <w:t xml:space="preserve">Ecol. </w:t>
                </w:r>
                <w:proofErr w:type="spellStart"/>
                <w:r>
                  <w:rPr>
                    <w:i/>
                    <w:color w:val="000000"/>
                  </w:rPr>
                  <w:t>Evol</w:t>
                </w:r>
                <w:proofErr w:type="spellEnd"/>
                <w:r>
                  <w:rPr>
                    <w:i/>
                    <w:color w:val="000000"/>
                  </w:rPr>
                  <w:t>.</w:t>
                </w:r>
                <w:r>
                  <w:rPr>
                    <w:color w:val="000000"/>
                  </w:rPr>
                  <w:t xml:space="preserve"> </w:t>
                </w:r>
                <w:r>
                  <w:rPr>
                    <w:b/>
                    <w:color w:val="000000"/>
                  </w:rPr>
                  <w:t>4</w:t>
                </w:r>
                <w:r>
                  <w:rPr>
                    <w:color w:val="000000"/>
                  </w:rPr>
                  <w:t>, 4701–4735 (2014).</w:t>
                </w:r>
              </w:ins>
            </w:sdtContent>
          </w:sdt>
        </w:p>
      </w:sdtContent>
    </w:sdt>
    <w:sdt>
      <w:sdtPr>
        <w:tag w:val="goog_rdk_239"/>
        <w:id w:val="1128286022"/>
      </w:sdtPr>
      <w:sdtEndPr/>
      <w:sdtContent>
        <w:p w14:paraId="00000072" w14:textId="77777777" w:rsidR="00C1706F" w:rsidRDefault="00B44535">
          <w:pPr>
            <w:pBdr>
              <w:top w:val="nil"/>
              <w:left w:val="nil"/>
              <w:bottom w:val="nil"/>
              <w:right w:val="nil"/>
              <w:between w:val="nil"/>
            </w:pBdr>
            <w:rPr>
              <w:ins w:id="300" w:author="Joe Bennett" w:date="2021-06-02T12:10:00Z"/>
              <w:color w:val="000000"/>
            </w:rPr>
          </w:pPr>
          <w:sdt>
            <w:sdtPr>
              <w:tag w:val="goog_rdk_238"/>
              <w:id w:val="-637723916"/>
            </w:sdtPr>
            <w:sdtEndPr/>
            <w:sdtContent>
              <w:ins w:id="301" w:author="Joe Bennett" w:date="2021-06-02T12:10:00Z">
                <w:r>
                  <w:rPr>
                    <w:color w:val="000000"/>
                  </w:rPr>
                  <w:t>47.</w:t>
                </w:r>
                <w:r>
                  <w:rPr>
                    <w:color w:val="000000"/>
                  </w:rPr>
                  <w:tab/>
                  <w:t xml:space="preserve">Newbold, T. </w:t>
                </w:r>
                <w:r>
                  <w:rPr>
                    <w:i/>
                    <w:color w:val="000000"/>
                  </w:rPr>
                  <w:t>et al.</w:t>
                </w:r>
                <w:r>
                  <w:rPr>
                    <w:color w:val="000000"/>
                  </w:rPr>
                  <w:t xml:space="preserve"> Global effects of land use on local terrestrial biodiversity. </w:t>
                </w:r>
                <w:r>
                  <w:rPr>
                    <w:i/>
                    <w:color w:val="000000"/>
                  </w:rPr>
                  <w:t>Nature</w:t>
                </w:r>
                <w:r>
                  <w:rPr>
                    <w:color w:val="000000"/>
                  </w:rPr>
                  <w:t xml:space="preserve"> </w:t>
                </w:r>
                <w:r>
                  <w:rPr>
                    <w:b/>
                    <w:color w:val="000000"/>
                  </w:rPr>
                  <w:t>520</w:t>
                </w:r>
                <w:r>
                  <w:rPr>
                    <w:color w:val="000000"/>
                  </w:rPr>
                  <w:t>, 45–</w:t>
                </w:r>
                <w:r>
                  <w:rPr>
                    <w:color w:val="000000"/>
                  </w:rPr>
                  <w:t>50 (2015).</w:t>
                </w:r>
              </w:ins>
            </w:sdtContent>
          </w:sdt>
        </w:p>
      </w:sdtContent>
    </w:sdt>
    <w:sdt>
      <w:sdtPr>
        <w:tag w:val="goog_rdk_241"/>
        <w:id w:val="-2145565091"/>
      </w:sdtPr>
      <w:sdtEndPr/>
      <w:sdtContent>
        <w:p w14:paraId="00000073" w14:textId="77777777" w:rsidR="00C1706F" w:rsidRDefault="00B44535">
          <w:pPr>
            <w:pBdr>
              <w:top w:val="nil"/>
              <w:left w:val="nil"/>
              <w:bottom w:val="nil"/>
              <w:right w:val="nil"/>
              <w:between w:val="nil"/>
            </w:pBdr>
            <w:rPr>
              <w:ins w:id="302" w:author="Joe Bennett" w:date="2021-06-02T12:10:00Z"/>
              <w:color w:val="000000"/>
            </w:rPr>
          </w:pPr>
          <w:sdt>
            <w:sdtPr>
              <w:tag w:val="goog_rdk_240"/>
              <w:id w:val="-1704167707"/>
            </w:sdtPr>
            <w:sdtEndPr/>
            <w:sdtContent>
              <w:ins w:id="303" w:author="Joe Bennett" w:date="2021-06-02T12:10:00Z">
                <w:r>
                  <w:rPr>
                    <w:color w:val="000000"/>
                  </w:rPr>
                  <w:t>48.</w:t>
                </w:r>
                <w:r>
                  <w:rPr>
                    <w:color w:val="000000"/>
                  </w:rPr>
                  <w:tab/>
                </w:r>
                <w:proofErr w:type="spellStart"/>
                <w:r>
                  <w:rPr>
                    <w:color w:val="000000"/>
                  </w:rPr>
                  <w:t>AghaKouchak</w:t>
                </w:r>
                <w:proofErr w:type="spellEnd"/>
                <w:r>
                  <w:rPr>
                    <w:color w:val="000000"/>
                  </w:rPr>
                  <w:t xml:space="preserve">, A. </w:t>
                </w:r>
                <w:r>
                  <w:rPr>
                    <w:i/>
                    <w:color w:val="000000"/>
                  </w:rPr>
                  <w:t>et al.</w:t>
                </w:r>
                <w:r>
                  <w:rPr>
                    <w:color w:val="000000"/>
                  </w:rPr>
                  <w:t xml:space="preserve"> Climate Extremes and Compound Hazards in a Warming World. </w:t>
                </w:r>
                <w:proofErr w:type="spellStart"/>
                <w:r>
                  <w:rPr>
                    <w:i/>
                    <w:color w:val="000000"/>
                  </w:rPr>
                  <w:t>Annu</w:t>
                </w:r>
                <w:proofErr w:type="spellEnd"/>
                <w:r>
                  <w:rPr>
                    <w:i/>
                    <w:color w:val="000000"/>
                  </w:rPr>
                  <w:t>. Rev. Earth Planet. Sci.</w:t>
                </w:r>
                <w:r>
                  <w:rPr>
                    <w:color w:val="000000"/>
                  </w:rPr>
                  <w:t xml:space="preserve"> </w:t>
                </w:r>
                <w:r>
                  <w:rPr>
                    <w:b/>
                    <w:color w:val="000000"/>
                  </w:rPr>
                  <w:t>48</w:t>
                </w:r>
                <w:r>
                  <w:rPr>
                    <w:color w:val="000000"/>
                  </w:rPr>
                  <w:t>, 519–548 (2020).</w:t>
                </w:r>
              </w:ins>
            </w:sdtContent>
          </w:sdt>
        </w:p>
      </w:sdtContent>
    </w:sdt>
    <w:sdt>
      <w:sdtPr>
        <w:tag w:val="goog_rdk_243"/>
        <w:id w:val="-857188593"/>
      </w:sdtPr>
      <w:sdtEndPr/>
      <w:sdtContent>
        <w:p w14:paraId="00000074" w14:textId="77777777" w:rsidR="00C1706F" w:rsidRDefault="00B44535">
          <w:pPr>
            <w:pBdr>
              <w:top w:val="nil"/>
              <w:left w:val="nil"/>
              <w:bottom w:val="nil"/>
              <w:right w:val="nil"/>
              <w:between w:val="nil"/>
            </w:pBdr>
            <w:rPr>
              <w:ins w:id="304" w:author="Joe Bennett" w:date="2021-06-02T12:10:00Z"/>
              <w:color w:val="000000"/>
            </w:rPr>
          </w:pPr>
          <w:sdt>
            <w:sdtPr>
              <w:tag w:val="goog_rdk_242"/>
              <w:id w:val="-1148041961"/>
            </w:sdtPr>
            <w:sdtEndPr/>
            <w:sdtContent>
              <w:ins w:id="305" w:author="Joe Bennett" w:date="2021-06-02T12:10:00Z">
                <w:r>
                  <w:rPr>
                    <w:color w:val="000000"/>
                  </w:rPr>
                  <w:t>49.</w:t>
                </w:r>
                <w:r>
                  <w:rPr>
                    <w:color w:val="000000"/>
                  </w:rPr>
                  <w:tab/>
                </w:r>
                <w:proofErr w:type="spellStart"/>
                <w:r>
                  <w:rPr>
                    <w:color w:val="000000"/>
                  </w:rPr>
                  <w:t>Diffenbaugh</w:t>
                </w:r>
                <w:proofErr w:type="spellEnd"/>
                <w:r>
                  <w:rPr>
                    <w:color w:val="000000"/>
                  </w:rPr>
                  <w:t xml:space="preserve">, N. S. </w:t>
                </w:r>
                <w:r>
                  <w:rPr>
                    <w:i/>
                    <w:color w:val="000000"/>
                  </w:rPr>
                  <w:t>et al.</w:t>
                </w:r>
                <w:r>
                  <w:rPr>
                    <w:color w:val="000000"/>
                  </w:rPr>
                  <w:t xml:space="preserve"> Quantifying the influence of global warming on unprecedented extreme climate events. </w:t>
                </w:r>
                <w:r>
                  <w:rPr>
                    <w:i/>
                    <w:color w:val="000000"/>
                  </w:rPr>
                  <w:t>Proc. Natl. Acad. Sci.</w:t>
                </w:r>
                <w:r>
                  <w:rPr>
                    <w:color w:val="000000"/>
                  </w:rPr>
                  <w:t xml:space="preserve"> </w:t>
                </w:r>
                <w:r>
                  <w:rPr>
                    <w:b/>
                    <w:color w:val="000000"/>
                  </w:rPr>
                  <w:t>114</w:t>
                </w:r>
                <w:r>
                  <w:rPr>
                    <w:color w:val="000000"/>
                  </w:rPr>
                  <w:t>, 4881–4886 (2017).</w:t>
                </w:r>
              </w:ins>
            </w:sdtContent>
          </w:sdt>
        </w:p>
      </w:sdtContent>
    </w:sdt>
    <w:sdt>
      <w:sdtPr>
        <w:tag w:val="goog_rdk_245"/>
        <w:id w:val="-1110271489"/>
      </w:sdtPr>
      <w:sdtEndPr/>
      <w:sdtContent>
        <w:p w14:paraId="00000075" w14:textId="77777777" w:rsidR="00C1706F" w:rsidRDefault="00B44535">
          <w:pPr>
            <w:pBdr>
              <w:top w:val="nil"/>
              <w:left w:val="nil"/>
              <w:bottom w:val="nil"/>
              <w:right w:val="nil"/>
              <w:between w:val="nil"/>
            </w:pBdr>
            <w:rPr>
              <w:ins w:id="306" w:author="Joe Bennett" w:date="2021-06-02T12:10:00Z"/>
              <w:color w:val="000000"/>
            </w:rPr>
          </w:pPr>
          <w:sdt>
            <w:sdtPr>
              <w:tag w:val="goog_rdk_244"/>
              <w:id w:val="654337865"/>
            </w:sdtPr>
            <w:sdtEndPr/>
            <w:sdtContent>
              <w:ins w:id="307" w:author="Joe Bennett" w:date="2021-06-02T12:10:00Z">
                <w:r>
                  <w:rPr>
                    <w:color w:val="000000"/>
                  </w:rPr>
                  <w:t>50.</w:t>
                </w:r>
                <w:r>
                  <w:rPr>
                    <w:color w:val="000000"/>
                  </w:rPr>
                  <w:tab/>
                  <w:t>Anderson G. Brooke &amp; Bell Michelle L. Heat Waves in the United States: Mortality Risk during Heat Waves and Effect M</w:t>
                </w:r>
                <w:r>
                  <w:rPr>
                    <w:color w:val="000000"/>
                  </w:rPr>
                  <w:t xml:space="preserve">odification by Heat Wave Characteristics in 43 U.S. Communities. </w:t>
                </w:r>
                <w:r>
                  <w:rPr>
                    <w:i/>
                    <w:color w:val="000000"/>
                  </w:rPr>
                  <w:t xml:space="preserve">Environ. Health </w:t>
                </w:r>
                <w:proofErr w:type="spellStart"/>
                <w:r>
                  <w:rPr>
                    <w:i/>
                    <w:color w:val="000000"/>
                  </w:rPr>
                  <w:t>Perspect</w:t>
                </w:r>
                <w:proofErr w:type="spellEnd"/>
                <w:r>
                  <w:rPr>
                    <w:i/>
                    <w:color w:val="000000"/>
                  </w:rPr>
                  <w:t>.</w:t>
                </w:r>
                <w:r>
                  <w:rPr>
                    <w:color w:val="000000"/>
                  </w:rPr>
                  <w:t xml:space="preserve"> </w:t>
                </w:r>
                <w:r>
                  <w:rPr>
                    <w:b/>
                    <w:color w:val="000000"/>
                  </w:rPr>
                  <w:t>119</w:t>
                </w:r>
                <w:r>
                  <w:rPr>
                    <w:color w:val="000000"/>
                  </w:rPr>
                  <w:t>, 210–218 (2011).</w:t>
                </w:r>
              </w:ins>
            </w:sdtContent>
          </w:sdt>
        </w:p>
      </w:sdtContent>
    </w:sdt>
    <w:sdt>
      <w:sdtPr>
        <w:tag w:val="goog_rdk_247"/>
        <w:id w:val="662282625"/>
      </w:sdtPr>
      <w:sdtEndPr/>
      <w:sdtContent>
        <w:p w14:paraId="00000076" w14:textId="77777777" w:rsidR="00C1706F" w:rsidRDefault="00B44535">
          <w:pPr>
            <w:pBdr>
              <w:top w:val="nil"/>
              <w:left w:val="nil"/>
              <w:bottom w:val="nil"/>
              <w:right w:val="nil"/>
              <w:between w:val="nil"/>
            </w:pBdr>
            <w:rPr>
              <w:ins w:id="308" w:author="Joe Bennett" w:date="2021-06-02T12:10:00Z"/>
              <w:color w:val="000000"/>
            </w:rPr>
          </w:pPr>
          <w:sdt>
            <w:sdtPr>
              <w:tag w:val="goog_rdk_246"/>
              <w:id w:val="1053735152"/>
            </w:sdtPr>
            <w:sdtEndPr/>
            <w:sdtContent>
              <w:ins w:id="309" w:author="Joe Bennett" w:date="2021-06-02T12:10:00Z">
                <w:r>
                  <w:rPr>
                    <w:color w:val="000000"/>
                  </w:rPr>
                  <w:t>51.</w:t>
                </w:r>
                <w:r>
                  <w:rPr>
                    <w:color w:val="000000"/>
                  </w:rPr>
                  <w:tab/>
                  <w:t xml:space="preserve">Battisti, D. S. &amp; Naylor, R. L. Historical Warnings of Future Food Insecurity with Unprecedented Seasonal Heat. </w:t>
                </w:r>
                <w:r>
                  <w:rPr>
                    <w:i/>
                    <w:color w:val="000000"/>
                  </w:rPr>
                  <w:t>Science</w:t>
                </w:r>
                <w:r>
                  <w:rPr>
                    <w:color w:val="000000"/>
                  </w:rPr>
                  <w:t xml:space="preserve"> </w:t>
                </w:r>
                <w:r>
                  <w:rPr>
                    <w:b/>
                    <w:color w:val="000000"/>
                  </w:rPr>
                  <w:t>323</w:t>
                </w:r>
                <w:r>
                  <w:rPr>
                    <w:color w:val="000000"/>
                  </w:rPr>
                  <w:t>, 240–244 (20</w:t>
                </w:r>
                <w:r>
                  <w:rPr>
                    <w:color w:val="000000"/>
                  </w:rPr>
                  <w:t>09).</w:t>
                </w:r>
              </w:ins>
            </w:sdtContent>
          </w:sdt>
        </w:p>
      </w:sdtContent>
    </w:sdt>
    <w:sdt>
      <w:sdtPr>
        <w:tag w:val="goog_rdk_249"/>
        <w:id w:val="423316317"/>
      </w:sdtPr>
      <w:sdtEndPr/>
      <w:sdtContent>
        <w:p w14:paraId="00000077" w14:textId="77777777" w:rsidR="00C1706F" w:rsidRDefault="00B44535">
          <w:pPr>
            <w:pBdr>
              <w:top w:val="nil"/>
              <w:left w:val="nil"/>
              <w:bottom w:val="nil"/>
              <w:right w:val="nil"/>
              <w:between w:val="nil"/>
            </w:pBdr>
            <w:rPr>
              <w:ins w:id="310" w:author="Joe Bennett" w:date="2021-06-02T12:10:00Z"/>
              <w:color w:val="000000"/>
            </w:rPr>
          </w:pPr>
          <w:sdt>
            <w:sdtPr>
              <w:tag w:val="goog_rdk_248"/>
              <w:id w:val="565389581"/>
            </w:sdtPr>
            <w:sdtEndPr/>
            <w:sdtContent>
              <w:ins w:id="311" w:author="Joe Bennett" w:date="2021-06-02T12:10:00Z">
                <w:r>
                  <w:rPr>
                    <w:color w:val="000000"/>
                  </w:rPr>
                  <w:t>52.</w:t>
                </w:r>
                <w:r>
                  <w:rPr>
                    <w:color w:val="000000"/>
                  </w:rPr>
                  <w:tab/>
                  <w:t xml:space="preserve">Mitchell, D. </w:t>
                </w:r>
                <w:r>
                  <w:rPr>
                    <w:i/>
                    <w:color w:val="000000"/>
                  </w:rPr>
                  <w:t>et al.</w:t>
                </w:r>
                <w:r>
                  <w:rPr>
                    <w:color w:val="000000"/>
                  </w:rPr>
                  <w:t xml:space="preserve"> Attributing human mortality during extreme heat waves to anthropogenic climate change. </w:t>
                </w:r>
                <w:r>
                  <w:rPr>
                    <w:i/>
                    <w:color w:val="000000"/>
                  </w:rPr>
                  <w:t>Environ. Res. Lett.</w:t>
                </w:r>
                <w:r>
                  <w:rPr>
                    <w:color w:val="000000"/>
                  </w:rPr>
                  <w:t xml:space="preserve"> </w:t>
                </w:r>
                <w:r>
                  <w:rPr>
                    <w:b/>
                    <w:color w:val="000000"/>
                  </w:rPr>
                  <w:t>11</w:t>
                </w:r>
                <w:r>
                  <w:rPr>
                    <w:color w:val="000000"/>
                  </w:rPr>
                  <w:t>, 074006 (2016).</w:t>
                </w:r>
              </w:ins>
            </w:sdtContent>
          </w:sdt>
        </w:p>
      </w:sdtContent>
    </w:sdt>
    <w:sdt>
      <w:sdtPr>
        <w:tag w:val="goog_rdk_251"/>
        <w:id w:val="-1167706488"/>
      </w:sdtPr>
      <w:sdtEndPr/>
      <w:sdtContent>
        <w:p w14:paraId="00000078" w14:textId="77777777" w:rsidR="00C1706F" w:rsidRDefault="00B44535">
          <w:pPr>
            <w:pBdr>
              <w:top w:val="nil"/>
              <w:left w:val="nil"/>
              <w:bottom w:val="nil"/>
              <w:right w:val="nil"/>
              <w:between w:val="nil"/>
            </w:pBdr>
            <w:rPr>
              <w:ins w:id="312" w:author="Joe Bennett" w:date="2021-06-02T12:10:00Z"/>
              <w:color w:val="000000"/>
            </w:rPr>
          </w:pPr>
          <w:sdt>
            <w:sdtPr>
              <w:tag w:val="goog_rdk_250"/>
              <w:id w:val="2003150977"/>
            </w:sdtPr>
            <w:sdtEndPr/>
            <w:sdtContent>
              <w:ins w:id="313" w:author="Joe Bennett" w:date="2021-06-02T12:10:00Z">
                <w:r>
                  <w:rPr>
                    <w:color w:val="000000"/>
                  </w:rPr>
                  <w:t>53.</w:t>
                </w:r>
                <w:r>
                  <w:rPr>
                    <w:color w:val="000000"/>
                  </w:rPr>
                  <w:tab/>
                  <w:t xml:space="preserve">Harris, R. M. B. </w:t>
                </w:r>
                <w:r>
                  <w:rPr>
                    <w:i/>
                    <w:color w:val="000000"/>
                  </w:rPr>
                  <w:t>et al.</w:t>
                </w:r>
                <w:r>
                  <w:rPr>
                    <w:color w:val="000000"/>
                  </w:rPr>
                  <w:t xml:space="preserve"> </w:t>
                </w:r>
                <w:proofErr w:type="gramStart"/>
                <w:r>
                  <w:rPr>
                    <w:color w:val="000000"/>
                  </w:rPr>
                  <w:t>Biological</w:t>
                </w:r>
                <w:proofErr w:type="gramEnd"/>
                <w:r>
                  <w:rPr>
                    <w:color w:val="000000"/>
                  </w:rPr>
                  <w:t xml:space="preserve"> responses to the press and pulse of climate trends and</w:t>
                </w:r>
                <w:r>
                  <w:rPr>
                    <w:color w:val="000000"/>
                  </w:rPr>
                  <w:t xml:space="preserve"> extreme events. </w:t>
                </w:r>
                <w:r>
                  <w:rPr>
                    <w:i/>
                    <w:color w:val="000000"/>
                  </w:rPr>
                  <w:t xml:space="preserve">Nat. </w:t>
                </w:r>
                <w:proofErr w:type="spellStart"/>
                <w:r>
                  <w:rPr>
                    <w:i/>
                    <w:color w:val="000000"/>
                  </w:rPr>
                  <w:t>Clim</w:t>
                </w:r>
                <w:proofErr w:type="spellEnd"/>
                <w:r>
                  <w:rPr>
                    <w:i/>
                    <w:color w:val="000000"/>
                  </w:rPr>
                  <w:t>. Change</w:t>
                </w:r>
                <w:r>
                  <w:rPr>
                    <w:color w:val="000000"/>
                  </w:rPr>
                  <w:t xml:space="preserve"> </w:t>
                </w:r>
                <w:r>
                  <w:rPr>
                    <w:b/>
                    <w:color w:val="000000"/>
                  </w:rPr>
                  <w:t>8</w:t>
                </w:r>
                <w:r>
                  <w:rPr>
                    <w:color w:val="000000"/>
                  </w:rPr>
                  <w:t>, 579–587 (2018).</w:t>
                </w:r>
              </w:ins>
            </w:sdtContent>
          </w:sdt>
        </w:p>
      </w:sdtContent>
    </w:sdt>
    <w:sdt>
      <w:sdtPr>
        <w:tag w:val="goog_rdk_253"/>
        <w:id w:val="-322888586"/>
      </w:sdtPr>
      <w:sdtEndPr/>
      <w:sdtContent>
        <w:p w14:paraId="00000079" w14:textId="77777777" w:rsidR="00C1706F" w:rsidRDefault="00B44535">
          <w:pPr>
            <w:pBdr>
              <w:top w:val="nil"/>
              <w:left w:val="nil"/>
              <w:bottom w:val="nil"/>
              <w:right w:val="nil"/>
              <w:between w:val="nil"/>
            </w:pBdr>
            <w:rPr>
              <w:ins w:id="314" w:author="Joe Bennett" w:date="2021-06-02T12:10:00Z"/>
              <w:color w:val="000000"/>
            </w:rPr>
          </w:pPr>
          <w:sdt>
            <w:sdtPr>
              <w:tag w:val="goog_rdk_252"/>
              <w:id w:val="1297647744"/>
            </w:sdtPr>
            <w:sdtEndPr/>
            <w:sdtContent>
              <w:ins w:id="315" w:author="Joe Bennett" w:date="2021-06-02T12:10:00Z">
                <w:r>
                  <w:rPr>
                    <w:color w:val="000000"/>
                  </w:rPr>
                  <w:t>54.</w:t>
                </w:r>
                <w:r>
                  <w:rPr>
                    <w:color w:val="000000"/>
                  </w:rPr>
                  <w:tab/>
                </w:r>
                <w:r>
                  <w:rPr>
                    <w:color w:val="000000"/>
                  </w:rPr>
                  <w:t xml:space="preserve">Maron, M., McAlpine, C. A., Watson, J. E. M., Maxwell, S. &amp; Barnard, P. Climate-induced resource bottlenecks exacerbate species vulnerability: a review. </w:t>
                </w:r>
                <w:r>
                  <w:rPr>
                    <w:i/>
                    <w:color w:val="000000"/>
                  </w:rPr>
                  <w:t xml:space="preserve">Divers. </w:t>
                </w:r>
                <w:proofErr w:type="spellStart"/>
                <w:r>
                  <w:rPr>
                    <w:i/>
                    <w:color w:val="000000"/>
                  </w:rPr>
                  <w:t>Distrib</w:t>
                </w:r>
                <w:proofErr w:type="spellEnd"/>
                <w:r>
                  <w:rPr>
                    <w:i/>
                    <w:color w:val="000000"/>
                  </w:rPr>
                  <w:t>.</w:t>
                </w:r>
                <w:r>
                  <w:rPr>
                    <w:color w:val="000000"/>
                  </w:rPr>
                  <w:t xml:space="preserve"> </w:t>
                </w:r>
                <w:r>
                  <w:rPr>
                    <w:b/>
                    <w:color w:val="000000"/>
                  </w:rPr>
                  <w:t>21</w:t>
                </w:r>
                <w:r>
                  <w:rPr>
                    <w:color w:val="000000"/>
                  </w:rPr>
                  <w:t>, 731–743 (2015).</w:t>
                </w:r>
              </w:ins>
            </w:sdtContent>
          </w:sdt>
        </w:p>
      </w:sdtContent>
    </w:sdt>
    <w:sdt>
      <w:sdtPr>
        <w:tag w:val="goog_rdk_255"/>
        <w:id w:val="-193622455"/>
      </w:sdtPr>
      <w:sdtEndPr/>
      <w:sdtContent>
        <w:p w14:paraId="0000007A" w14:textId="77777777" w:rsidR="00C1706F" w:rsidRDefault="00B44535">
          <w:pPr>
            <w:pBdr>
              <w:top w:val="nil"/>
              <w:left w:val="nil"/>
              <w:bottom w:val="nil"/>
              <w:right w:val="nil"/>
              <w:between w:val="nil"/>
            </w:pBdr>
            <w:rPr>
              <w:ins w:id="316" w:author="Joe Bennett" w:date="2021-06-02T12:10:00Z"/>
              <w:color w:val="000000"/>
            </w:rPr>
          </w:pPr>
          <w:sdt>
            <w:sdtPr>
              <w:tag w:val="goog_rdk_254"/>
              <w:id w:val="772363779"/>
            </w:sdtPr>
            <w:sdtEndPr/>
            <w:sdtContent>
              <w:ins w:id="317" w:author="Joe Bennett" w:date="2021-06-02T12:10:00Z">
                <w:r>
                  <w:rPr>
                    <w:color w:val="000000"/>
                  </w:rPr>
                  <w:t>55.</w:t>
                </w:r>
                <w:r>
                  <w:rPr>
                    <w:color w:val="000000"/>
                  </w:rPr>
                  <w:tab/>
                  <w:t xml:space="preserve">Grant, P. R. </w:t>
                </w:r>
                <w:r>
                  <w:rPr>
                    <w:i/>
                    <w:color w:val="000000"/>
                  </w:rPr>
                  <w:t>et al.</w:t>
                </w:r>
                <w:r>
                  <w:rPr>
                    <w:color w:val="000000"/>
                  </w:rPr>
                  <w:t xml:space="preserve"> Evolution caused by extreme events. </w:t>
                </w:r>
                <w:r>
                  <w:rPr>
                    <w:i/>
                    <w:color w:val="000000"/>
                  </w:rPr>
                  <w:t>Ph</w:t>
                </w:r>
                <w:r>
                  <w:rPr>
                    <w:i/>
                    <w:color w:val="000000"/>
                  </w:rPr>
                  <w:t>ilos. Trans. R. Soc. B Biol. Sci.</w:t>
                </w:r>
                <w:r>
                  <w:rPr>
                    <w:color w:val="000000"/>
                  </w:rPr>
                  <w:t xml:space="preserve"> </w:t>
                </w:r>
                <w:r>
                  <w:rPr>
                    <w:b/>
                    <w:color w:val="000000"/>
                  </w:rPr>
                  <w:t>372</w:t>
                </w:r>
                <w:r>
                  <w:rPr>
                    <w:color w:val="000000"/>
                  </w:rPr>
                  <w:t>, 20160146 (2017).</w:t>
                </w:r>
              </w:ins>
            </w:sdtContent>
          </w:sdt>
        </w:p>
      </w:sdtContent>
    </w:sdt>
    <w:sdt>
      <w:sdtPr>
        <w:tag w:val="goog_rdk_257"/>
        <w:id w:val="1626433555"/>
      </w:sdtPr>
      <w:sdtEndPr/>
      <w:sdtContent>
        <w:p w14:paraId="0000007B" w14:textId="77777777" w:rsidR="00C1706F" w:rsidRDefault="00B44535">
          <w:pPr>
            <w:pBdr>
              <w:top w:val="nil"/>
              <w:left w:val="nil"/>
              <w:bottom w:val="nil"/>
              <w:right w:val="nil"/>
              <w:between w:val="nil"/>
            </w:pBdr>
            <w:rPr>
              <w:ins w:id="318" w:author="Joe Bennett" w:date="2021-06-02T12:10:00Z"/>
              <w:color w:val="000000"/>
            </w:rPr>
          </w:pPr>
          <w:sdt>
            <w:sdtPr>
              <w:tag w:val="goog_rdk_256"/>
              <w:id w:val="-306473542"/>
            </w:sdtPr>
            <w:sdtEndPr/>
            <w:sdtContent>
              <w:ins w:id="319" w:author="Joe Bennett" w:date="2021-06-02T12:10:00Z">
                <w:r>
                  <w:rPr>
                    <w:color w:val="000000"/>
                  </w:rPr>
                  <w:t>56.</w:t>
                </w:r>
                <w:r>
                  <w:rPr>
                    <w:color w:val="000000"/>
                  </w:rPr>
                  <w:tab/>
                </w:r>
                <w:proofErr w:type="spellStart"/>
                <w:r>
                  <w:rPr>
                    <w:color w:val="000000"/>
                  </w:rPr>
                  <w:t>Gutschick</w:t>
                </w:r>
                <w:proofErr w:type="spellEnd"/>
                <w:r>
                  <w:rPr>
                    <w:color w:val="000000"/>
                  </w:rPr>
                  <w:t xml:space="preserve">, V. P. &amp; </w:t>
                </w:r>
                <w:proofErr w:type="spellStart"/>
                <w:r>
                  <w:rPr>
                    <w:color w:val="000000"/>
                  </w:rPr>
                  <w:t>BassiriRad</w:t>
                </w:r>
                <w:proofErr w:type="spellEnd"/>
                <w:r>
                  <w:rPr>
                    <w:color w:val="000000"/>
                  </w:rPr>
                  <w:t xml:space="preserve">, H. Extreme events as shaping physiology, ecology, and evolution of plants: toward a unified definition and evaluation of their consequences. </w:t>
                </w:r>
                <w:r>
                  <w:rPr>
                    <w:i/>
                    <w:color w:val="000000"/>
                  </w:rPr>
                  <w:t>New Phytol.</w:t>
                </w:r>
                <w:r>
                  <w:rPr>
                    <w:color w:val="000000"/>
                  </w:rPr>
                  <w:t xml:space="preserve"> </w:t>
                </w:r>
                <w:r>
                  <w:rPr>
                    <w:b/>
                    <w:color w:val="000000"/>
                  </w:rPr>
                  <w:t>160</w:t>
                </w:r>
                <w:r>
                  <w:rPr>
                    <w:color w:val="000000"/>
                  </w:rPr>
                  <w:t>, 21–</w:t>
                </w:r>
                <w:r>
                  <w:rPr>
                    <w:color w:val="000000"/>
                  </w:rPr>
                  <w:t>42 (2003).</w:t>
                </w:r>
              </w:ins>
            </w:sdtContent>
          </w:sdt>
        </w:p>
      </w:sdtContent>
    </w:sdt>
    <w:sdt>
      <w:sdtPr>
        <w:tag w:val="goog_rdk_259"/>
        <w:id w:val="1381901240"/>
      </w:sdtPr>
      <w:sdtEndPr/>
      <w:sdtContent>
        <w:p w14:paraId="0000007C" w14:textId="77777777" w:rsidR="00C1706F" w:rsidRDefault="00B44535">
          <w:pPr>
            <w:pBdr>
              <w:top w:val="nil"/>
              <w:left w:val="nil"/>
              <w:bottom w:val="nil"/>
              <w:right w:val="nil"/>
              <w:between w:val="nil"/>
            </w:pBdr>
            <w:rPr>
              <w:ins w:id="320" w:author="Joe Bennett" w:date="2021-06-02T12:10:00Z"/>
              <w:color w:val="000000"/>
            </w:rPr>
          </w:pPr>
          <w:sdt>
            <w:sdtPr>
              <w:tag w:val="goog_rdk_258"/>
              <w:id w:val="-126710209"/>
            </w:sdtPr>
            <w:sdtEndPr/>
            <w:sdtContent>
              <w:ins w:id="321" w:author="Joe Bennett" w:date="2021-06-02T12:10:00Z">
                <w:r>
                  <w:rPr>
                    <w:color w:val="000000"/>
                  </w:rPr>
                  <w:t>57.</w:t>
                </w:r>
                <w:r>
                  <w:rPr>
                    <w:color w:val="000000"/>
                  </w:rPr>
                  <w:tab/>
                </w:r>
                <w:proofErr w:type="spellStart"/>
                <w:r>
                  <w:rPr>
                    <w:color w:val="000000"/>
                  </w:rPr>
                  <w:t>Cremonese</w:t>
                </w:r>
                <w:proofErr w:type="spellEnd"/>
                <w:r>
                  <w:rPr>
                    <w:color w:val="000000"/>
                  </w:rPr>
                  <w:t xml:space="preserve">, E. </w:t>
                </w:r>
                <w:r>
                  <w:rPr>
                    <w:i/>
                    <w:color w:val="000000"/>
                  </w:rPr>
                  <w:t>et al.</w:t>
                </w:r>
                <w:r>
                  <w:rPr>
                    <w:color w:val="000000"/>
                  </w:rPr>
                  <w:t xml:space="preserve"> Heat wave hinders green wave: The impact of climate extreme on the phenology of a mountain grassland. </w:t>
                </w:r>
                <w:r>
                  <w:rPr>
                    <w:i/>
                    <w:color w:val="000000"/>
                  </w:rPr>
                  <w:t xml:space="preserve">Agric. For. </w:t>
                </w:r>
                <w:proofErr w:type="spellStart"/>
                <w:r>
                  <w:rPr>
                    <w:i/>
                    <w:color w:val="000000"/>
                  </w:rPr>
                  <w:t>Meteorol</w:t>
                </w:r>
                <w:proofErr w:type="spellEnd"/>
                <w:r>
                  <w:rPr>
                    <w:i/>
                    <w:color w:val="000000"/>
                  </w:rPr>
                  <w:t>.</w:t>
                </w:r>
                <w:r>
                  <w:rPr>
                    <w:color w:val="000000"/>
                  </w:rPr>
                  <w:t xml:space="preserve"> </w:t>
                </w:r>
                <w:r>
                  <w:rPr>
                    <w:b/>
                    <w:color w:val="000000"/>
                  </w:rPr>
                  <w:t>247</w:t>
                </w:r>
                <w:r>
                  <w:rPr>
                    <w:color w:val="000000"/>
                  </w:rPr>
                  <w:t>, 320–330 (2017).</w:t>
                </w:r>
              </w:ins>
            </w:sdtContent>
          </w:sdt>
        </w:p>
      </w:sdtContent>
    </w:sdt>
    <w:sdt>
      <w:sdtPr>
        <w:tag w:val="goog_rdk_261"/>
        <w:id w:val="-596639929"/>
      </w:sdtPr>
      <w:sdtEndPr/>
      <w:sdtContent>
        <w:p w14:paraId="0000007D" w14:textId="77777777" w:rsidR="00C1706F" w:rsidRDefault="00B44535">
          <w:pPr>
            <w:pBdr>
              <w:top w:val="nil"/>
              <w:left w:val="nil"/>
              <w:bottom w:val="nil"/>
              <w:right w:val="nil"/>
              <w:between w:val="nil"/>
            </w:pBdr>
            <w:rPr>
              <w:ins w:id="322" w:author="Joe Bennett" w:date="2021-06-02T12:10:00Z"/>
              <w:color w:val="000000"/>
            </w:rPr>
          </w:pPr>
          <w:sdt>
            <w:sdtPr>
              <w:tag w:val="goog_rdk_260"/>
              <w:id w:val="-1989165885"/>
            </w:sdtPr>
            <w:sdtEndPr/>
            <w:sdtContent>
              <w:ins w:id="323" w:author="Joe Bennett" w:date="2021-06-02T12:10:00Z">
                <w:r>
                  <w:rPr>
                    <w:color w:val="000000"/>
                  </w:rPr>
                  <w:t>58.</w:t>
                </w:r>
                <w:r>
                  <w:rPr>
                    <w:color w:val="000000"/>
                  </w:rPr>
                  <w:tab/>
                </w:r>
                <w:proofErr w:type="spellStart"/>
                <w:r>
                  <w:rPr>
                    <w:color w:val="000000"/>
                  </w:rPr>
                  <w:t>Sorte</w:t>
                </w:r>
                <w:proofErr w:type="spellEnd"/>
                <w:r>
                  <w:rPr>
                    <w:color w:val="000000"/>
                  </w:rPr>
                  <w:t xml:space="preserve">, F. A. L., </w:t>
                </w:r>
                <w:proofErr w:type="spellStart"/>
                <w:r>
                  <w:rPr>
                    <w:color w:val="000000"/>
                  </w:rPr>
                  <w:t>Hochachka</w:t>
                </w:r>
                <w:proofErr w:type="spellEnd"/>
                <w:r>
                  <w:rPr>
                    <w:color w:val="000000"/>
                  </w:rPr>
                  <w:t xml:space="preserve">, W. M., Farnsworth, A., </w:t>
                </w:r>
                <w:proofErr w:type="spellStart"/>
                <w:r>
                  <w:rPr>
                    <w:color w:val="000000"/>
                  </w:rPr>
                  <w:t>Dhondt</w:t>
                </w:r>
                <w:proofErr w:type="spellEnd"/>
                <w:r>
                  <w:rPr>
                    <w:color w:val="000000"/>
                  </w:rPr>
                  <w:t>, A. A</w:t>
                </w:r>
                <w:r>
                  <w:rPr>
                    <w:color w:val="000000"/>
                  </w:rPr>
                  <w:t xml:space="preserve">. &amp; Sheldon, D. The implications of mid-latitude climate extremes for North American migratory bird populations. </w:t>
                </w:r>
                <w:r>
                  <w:rPr>
                    <w:i/>
                    <w:color w:val="000000"/>
                  </w:rPr>
                  <w:t>Ecosphere</w:t>
                </w:r>
                <w:r>
                  <w:rPr>
                    <w:color w:val="000000"/>
                  </w:rPr>
                  <w:t xml:space="preserve"> </w:t>
                </w:r>
                <w:r>
                  <w:rPr>
                    <w:b/>
                    <w:color w:val="000000"/>
                  </w:rPr>
                  <w:t>7</w:t>
                </w:r>
                <w:r>
                  <w:rPr>
                    <w:color w:val="000000"/>
                  </w:rPr>
                  <w:t>, e01261 (2016).</w:t>
                </w:r>
              </w:ins>
            </w:sdtContent>
          </w:sdt>
        </w:p>
      </w:sdtContent>
    </w:sdt>
    <w:sdt>
      <w:sdtPr>
        <w:tag w:val="goog_rdk_263"/>
        <w:id w:val="430790569"/>
      </w:sdtPr>
      <w:sdtEndPr/>
      <w:sdtContent>
        <w:p w14:paraId="0000007E" w14:textId="77777777" w:rsidR="00C1706F" w:rsidRDefault="00B44535">
          <w:pPr>
            <w:pBdr>
              <w:top w:val="nil"/>
              <w:left w:val="nil"/>
              <w:bottom w:val="nil"/>
              <w:right w:val="nil"/>
              <w:between w:val="nil"/>
            </w:pBdr>
            <w:rPr>
              <w:ins w:id="324" w:author="Joe Bennett" w:date="2021-06-02T12:10:00Z"/>
              <w:color w:val="000000"/>
            </w:rPr>
          </w:pPr>
          <w:sdt>
            <w:sdtPr>
              <w:tag w:val="goog_rdk_262"/>
              <w:id w:val="-980693024"/>
            </w:sdtPr>
            <w:sdtEndPr/>
            <w:sdtContent>
              <w:ins w:id="325" w:author="Joe Bennett" w:date="2021-06-02T12:10:00Z">
                <w:r>
                  <w:rPr>
                    <w:color w:val="000000"/>
                  </w:rPr>
                  <w:t>59.</w:t>
                </w:r>
                <w:r>
                  <w:rPr>
                    <w:color w:val="000000"/>
                  </w:rPr>
                  <w:tab/>
                </w:r>
                <w:proofErr w:type="spellStart"/>
                <w:r>
                  <w:rPr>
                    <w:color w:val="000000"/>
                  </w:rPr>
                  <w:t>Fenner</w:t>
                </w:r>
                <w:proofErr w:type="spellEnd"/>
                <w:r>
                  <w:rPr>
                    <w:color w:val="000000"/>
                  </w:rPr>
                  <w:t xml:space="preserve">, D., </w:t>
                </w:r>
                <w:proofErr w:type="spellStart"/>
                <w:r>
                  <w:rPr>
                    <w:color w:val="000000"/>
                  </w:rPr>
                  <w:t>Holtmann</w:t>
                </w:r>
                <w:proofErr w:type="spellEnd"/>
                <w:r>
                  <w:rPr>
                    <w:color w:val="000000"/>
                  </w:rPr>
                  <w:t xml:space="preserve">, A., Krug, A. &amp; Scherer, D. Heat waves in Berlin and Potsdam, Germany – Long-term trends and comparison of heat wave definitions from 1893 to 2017. </w:t>
                </w:r>
                <w:r>
                  <w:rPr>
                    <w:i/>
                    <w:color w:val="000000"/>
                  </w:rPr>
                  <w:t xml:space="preserve">Int. J. </w:t>
                </w:r>
                <w:proofErr w:type="spellStart"/>
                <w:r>
                  <w:rPr>
                    <w:i/>
                    <w:color w:val="000000"/>
                  </w:rPr>
                  <w:t>Climatol</w:t>
                </w:r>
                <w:proofErr w:type="spellEnd"/>
                <w:r>
                  <w:rPr>
                    <w:i/>
                    <w:color w:val="000000"/>
                  </w:rPr>
                  <w:t>.</w:t>
                </w:r>
                <w:r>
                  <w:rPr>
                    <w:color w:val="000000"/>
                  </w:rPr>
                  <w:t xml:space="preserve"> </w:t>
                </w:r>
                <w:r>
                  <w:rPr>
                    <w:b/>
                    <w:color w:val="000000"/>
                  </w:rPr>
                  <w:t>39</w:t>
                </w:r>
                <w:r>
                  <w:rPr>
                    <w:color w:val="000000"/>
                  </w:rPr>
                  <w:t>, 2422–2437 (2019).</w:t>
                </w:r>
              </w:ins>
            </w:sdtContent>
          </w:sdt>
        </w:p>
      </w:sdtContent>
    </w:sdt>
    <w:sdt>
      <w:sdtPr>
        <w:tag w:val="goog_rdk_265"/>
        <w:id w:val="-1150133648"/>
      </w:sdtPr>
      <w:sdtEndPr/>
      <w:sdtContent>
        <w:p w14:paraId="0000007F" w14:textId="77777777" w:rsidR="00C1706F" w:rsidRDefault="00B44535">
          <w:pPr>
            <w:pBdr>
              <w:top w:val="nil"/>
              <w:left w:val="nil"/>
              <w:bottom w:val="nil"/>
              <w:right w:val="nil"/>
              <w:between w:val="nil"/>
            </w:pBdr>
            <w:rPr>
              <w:ins w:id="326" w:author="Joe Bennett" w:date="2021-06-02T12:10:00Z"/>
              <w:color w:val="000000"/>
            </w:rPr>
          </w:pPr>
          <w:sdt>
            <w:sdtPr>
              <w:tag w:val="goog_rdk_264"/>
              <w:id w:val="949754995"/>
            </w:sdtPr>
            <w:sdtEndPr/>
            <w:sdtContent>
              <w:ins w:id="327" w:author="Joe Bennett" w:date="2021-06-02T12:10:00Z">
                <w:r>
                  <w:rPr>
                    <w:color w:val="000000"/>
                  </w:rPr>
                  <w:t>60.</w:t>
                </w:r>
                <w:r>
                  <w:rPr>
                    <w:color w:val="000000"/>
                  </w:rPr>
                  <w:tab/>
                  <w:t xml:space="preserve">Smith, T. T., Zaitchik, B. F. &amp; </w:t>
                </w:r>
                <w:proofErr w:type="spellStart"/>
                <w:r>
                  <w:rPr>
                    <w:color w:val="000000"/>
                  </w:rPr>
                  <w:t>Gohlke</w:t>
                </w:r>
                <w:proofErr w:type="spellEnd"/>
                <w:r>
                  <w:rPr>
                    <w:color w:val="000000"/>
                  </w:rPr>
                  <w:t>,</w:t>
                </w:r>
                <w:r>
                  <w:rPr>
                    <w:color w:val="000000"/>
                  </w:rPr>
                  <w:t xml:space="preserve"> J. M. Heat waves in the United States: definitions, </w:t>
                </w:r>
                <w:proofErr w:type="gramStart"/>
                <w:r>
                  <w:rPr>
                    <w:color w:val="000000"/>
                  </w:rPr>
                  <w:t>patterns</w:t>
                </w:r>
                <w:proofErr w:type="gramEnd"/>
                <w:r>
                  <w:rPr>
                    <w:color w:val="000000"/>
                  </w:rPr>
                  <w:t xml:space="preserve"> and trends. </w:t>
                </w:r>
                <w:proofErr w:type="spellStart"/>
                <w:r>
                  <w:rPr>
                    <w:i/>
                    <w:color w:val="000000"/>
                  </w:rPr>
                  <w:t>Clim</w:t>
                </w:r>
                <w:proofErr w:type="spellEnd"/>
                <w:r>
                  <w:rPr>
                    <w:i/>
                    <w:color w:val="000000"/>
                  </w:rPr>
                  <w:t>. Change</w:t>
                </w:r>
                <w:r>
                  <w:rPr>
                    <w:color w:val="000000"/>
                  </w:rPr>
                  <w:t xml:space="preserve"> </w:t>
                </w:r>
                <w:r>
                  <w:rPr>
                    <w:b/>
                    <w:color w:val="000000"/>
                  </w:rPr>
                  <w:t>118</w:t>
                </w:r>
                <w:r>
                  <w:rPr>
                    <w:color w:val="000000"/>
                  </w:rPr>
                  <w:t>, 811–825 (2013).</w:t>
                </w:r>
              </w:ins>
            </w:sdtContent>
          </w:sdt>
        </w:p>
      </w:sdtContent>
    </w:sdt>
    <w:sdt>
      <w:sdtPr>
        <w:tag w:val="goog_rdk_267"/>
        <w:id w:val="257497669"/>
      </w:sdtPr>
      <w:sdtEndPr/>
      <w:sdtContent>
        <w:p w14:paraId="00000080" w14:textId="77777777" w:rsidR="00C1706F" w:rsidRDefault="00B44535">
          <w:pPr>
            <w:pBdr>
              <w:top w:val="nil"/>
              <w:left w:val="nil"/>
              <w:bottom w:val="nil"/>
              <w:right w:val="nil"/>
              <w:between w:val="nil"/>
            </w:pBdr>
            <w:rPr>
              <w:ins w:id="328" w:author="Joe Bennett" w:date="2021-06-02T12:10:00Z"/>
              <w:color w:val="000000"/>
            </w:rPr>
          </w:pPr>
          <w:sdt>
            <w:sdtPr>
              <w:tag w:val="goog_rdk_266"/>
              <w:id w:val="-697695076"/>
            </w:sdtPr>
            <w:sdtEndPr/>
            <w:sdtContent>
              <w:ins w:id="329" w:author="Joe Bennett" w:date="2021-06-02T12:10:00Z">
                <w:r>
                  <w:rPr>
                    <w:color w:val="000000"/>
                  </w:rPr>
                  <w:t>61.</w:t>
                </w:r>
                <w:r>
                  <w:rPr>
                    <w:color w:val="000000"/>
                  </w:rPr>
                  <w:tab/>
                  <w:t xml:space="preserve">McPhillips, L. E. </w:t>
                </w:r>
                <w:r>
                  <w:rPr>
                    <w:i/>
                    <w:color w:val="000000"/>
                  </w:rPr>
                  <w:t>et al.</w:t>
                </w:r>
                <w:r>
                  <w:rPr>
                    <w:color w:val="000000"/>
                  </w:rPr>
                  <w:t xml:space="preserve"> Defining Extreme Events: A Cross-Disciplinary Review. </w:t>
                </w:r>
                <w:r>
                  <w:rPr>
                    <w:i/>
                    <w:color w:val="000000"/>
                  </w:rPr>
                  <w:t>Earths Future</w:t>
                </w:r>
                <w:r>
                  <w:rPr>
                    <w:color w:val="000000"/>
                  </w:rPr>
                  <w:t xml:space="preserve"> </w:t>
                </w:r>
                <w:r>
                  <w:rPr>
                    <w:b/>
                    <w:color w:val="000000"/>
                  </w:rPr>
                  <w:t>6</w:t>
                </w:r>
                <w:r>
                  <w:rPr>
                    <w:color w:val="000000"/>
                  </w:rPr>
                  <w:t>, 441–455 (2018).</w:t>
                </w:r>
              </w:ins>
            </w:sdtContent>
          </w:sdt>
        </w:p>
      </w:sdtContent>
    </w:sdt>
    <w:sdt>
      <w:sdtPr>
        <w:tag w:val="goog_rdk_269"/>
        <w:id w:val="-1955240776"/>
      </w:sdtPr>
      <w:sdtEndPr/>
      <w:sdtContent>
        <w:p w14:paraId="00000081" w14:textId="77777777" w:rsidR="00C1706F" w:rsidRDefault="00B44535">
          <w:pPr>
            <w:pBdr>
              <w:top w:val="nil"/>
              <w:left w:val="nil"/>
              <w:bottom w:val="nil"/>
              <w:right w:val="nil"/>
              <w:between w:val="nil"/>
            </w:pBdr>
            <w:rPr>
              <w:ins w:id="330" w:author="Joe Bennett" w:date="2021-06-02T12:10:00Z"/>
              <w:color w:val="000000"/>
            </w:rPr>
          </w:pPr>
          <w:sdt>
            <w:sdtPr>
              <w:tag w:val="goog_rdk_268"/>
              <w:id w:val="550970216"/>
            </w:sdtPr>
            <w:sdtEndPr/>
            <w:sdtContent>
              <w:ins w:id="331" w:author="Joe Bennett" w:date="2021-06-02T12:10:00Z">
                <w:r>
                  <w:rPr>
                    <w:color w:val="000000"/>
                  </w:rPr>
                  <w:t>62.</w:t>
                </w:r>
                <w:r>
                  <w:rPr>
                    <w:color w:val="000000"/>
                  </w:rPr>
                  <w:tab/>
                </w:r>
                <w:proofErr w:type="spellStart"/>
                <w:r>
                  <w:rPr>
                    <w:color w:val="000000"/>
                  </w:rPr>
                  <w:t>Hersbach</w:t>
                </w:r>
                <w:proofErr w:type="spellEnd"/>
                <w:r>
                  <w:rPr>
                    <w:color w:val="000000"/>
                  </w:rPr>
                  <w:t xml:space="preserve">, H. </w:t>
                </w:r>
                <w:r>
                  <w:rPr>
                    <w:i/>
                    <w:color w:val="000000"/>
                  </w:rPr>
                  <w:t>et al.</w:t>
                </w:r>
                <w:r>
                  <w:rPr>
                    <w:color w:val="000000"/>
                  </w:rPr>
                  <w:t xml:space="preserve"> Global reanalysis: goodbye ERA-Interim, hello ERA5. 17–24 (2019) doi:10.21957/vf291hehd7.</w:t>
                </w:r>
              </w:ins>
            </w:sdtContent>
          </w:sdt>
        </w:p>
      </w:sdtContent>
    </w:sdt>
    <w:sdt>
      <w:sdtPr>
        <w:tag w:val="goog_rdk_271"/>
        <w:id w:val="-1653662762"/>
      </w:sdtPr>
      <w:sdtEndPr/>
      <w:sdtContent>
        <w:p w14:paraId="00000082" w14:textId="77777777" w:rsidR="00C1706F" w:rsidRDefault="00B44535">
          <w:pPr>
            <w:pBdr>
              <w:top w:val="nil"/>
              <w:left w:val="nil"/>
              <w:bottom w:val="nil"/>
              <w:right w:val="nil"/>
              <w:between w:val="nil"/>
            </w:pBdr>
            <w:rPr>
              <w:ins w:id="332" w:author="Joe Bennett" w:date="2021-06-02T12:10:00Z"/>
              <w:color w:val="000000"/>
            </w:rPr>
          </w:pPr>
          <w:sdt>
            <w:sdtPr>
              <w:tag w:val="goog_rdk_270"/>
              <w:id w:val="747081481"/>
            </w:sdtPr>
            <w:sdtEndPr/>
            <w:sdtContent>
              <w:ins w:id="333" w:author="Joe Bennett" w:date="2021-06-02T12:10:00Z">
                <w:r>
                  <w:rPr>
                    <w:color w:val="000000"/>
                  </w:rPr>
                  <w:t>63.</w:t>
                </w:r>
                <w:r>
                  <w:rPr>
                    <w:color w:val="000000"/>
                  </w:rPr>
                  <w:tab/>
                  <w:t xml:space="preserve">Hoffmann, L. </w:t>
                </w:r>
                <w:r>
                  <w:rPr>
                    <w:i/>
                    <w:color w:val="000000"/>
                  </w:rPr>
                  <w:t>et al.</w:t>
                </w:r>
                <w:r>
                  <w:rPr>
                    <w:color w:val="000000"/>
                  </w:rPr>
                  <w:t xml:space="preserve"> From ERA-Interim to ERA5: the considerable impact of ECMWF’s next-generation reanalysis on </w:t>
                </w:r>
                <w:proofErr w:type="spellStart"/>
                <w:r>
                  <w:rPr>
                    <w:color w:val="000000"/>
                  </w:rPr>
                  <w:t>Lagrangian</w:t>
                </w:r>
                <w:proofErr w:type="spellEnd"/>
                <w:r>
                  <w:rPr>
                    <w:color w:val="000000"/>
                  </w:rPr>
                  <w:t xml:space="preserve"> transport simula</w:t>
                </w:r>
                <w:r>
                  <w:rPr>
                    <w:color w:val="000000"/>
                  </w:rPr>
                  <w:t xml:space="preserve">tions. </w:t>
                </w:r>
                <w:r>
                  <w:rPr>
                    <w:i/>
                    <w:color w:val="000000"/>
                  </w:rPr>
                  <w:t>Atmospheric Chem. Phys.</w:t>
                </w:r>
                <w:r>
                  <w:rPr>
                    <w:color w:val="000000"/>
                  </w:rPr>
                  <w:t xml:space="preserve"> </w:t>
                </w:r>
                <w:r>
                  <w:rPr>
                    <w:b/>
                    <w:color w:val="000000"/>
                  </w:rPr>
                  <w:t>19</w:t>
                </w:r>
                <w:r>
                  <w:rPr>
                    <w:color w:val="000000"/>
                  </w:rPr>
                  <w:t>, 3097–3124 (2019).</w:t>
                </w:r>
              </w:ins>
            </w:sdtContent>
          </w:sdt>
        </w:p>
      </w:sdtContent>
    </w:sdt>
    <w:sdt>
      <w:sdtPr>
        <w:tag w:val="goog_rdk_273"/>
        <w:id w:val="1705442027"/>
      </w:sdtPr>
      <w:sdtEndPr/>
      <w:sdtContent>
        <w:p w14:paraId="00000083" w14:textId="77777777" w:rsidR="00C1706F" w:rsidRDefault="00B44535">
          <w:pPr>
            <w:pBdr>
              <w:top w:val="nil"/>
              <w:left w:val="nil"/>
              <w:bottom w:val="nil"/>
              <w:right w:val="nil"/>
              <w:between w:val="nil"/>
            </w:pBdr>
            <w:rPr>
              <w:ins w:id="334" w:author="Joe Bennett" w:date="2021-06-02T12:10:00Z"/>
              <w:color w:val="000000"/>
            </w:rPr>
          </w:pPr>
          <w:sdt>
            <w:sdtPr>
              <w:tag w:val="goog_rdk_272"/>
              <w:id w:val="642159538"/>
            </w:sdtPr>
            <w:sdtEndPr/>
            <w:sdtContent>
              <w:ins w:id="335" w:author="Joe Bennett" w:date="2021-06-02T12:10:00Z">
                <w:r w:rsidRPr="00C3113B">
                  <w:rPr>
                    <w:color w:val="000000"/>
                    <w:lang w:val="de-AT"/>
                  </w:rPr>
                  <w:t>64.</w:t>
                </w:r>
                <w:r w:rsidRPr="00C3113B">
                  <w:rPr>
                    <w:color w:val="000000"/>
                    <w:lang w:val="de-AT"/>
                  </w:rPr>
                  <w:tab/>
                  <w:t xml:space="preserve">Huang, N. E. </w:t>
                </w:r>
                <w:r w:rsidRPr="00C3113B">
                  <w:rPr>
                    <w:i/>
                    <w:color w:val="000000"/>
                    <w:lang w:val="de-AT"/>
                  </w:rPr>
                  <w:t>et al.</w:t>
                </w:r>
                <w:r w:rsidRPr="00C3113B">
                  <w:rPr>
                    <w:color w:val="000000"/>
                    <w:lang w:val="de-AT"/>
                  </w:rPr>
                  <w:t xml:space="preserve"> </w:t>
                </w:r>
                <w:r>
                  <w:rPr>
                    <w:color w:val="000000"/>
                  </w:rPr>
                  <w:t xml:space="preserve">The empirical mode decomposition and the Hilbert spectrum for nonlinear and non-stationary time series analysis. </w:t>
                </w:r>
                <w:r>
                  <w:rPr>
                    <w:i/>
                    <w:color w:val="000000"/>
                  </w:rPr>
                  <w:t xml:space="preserve">Proc. R. Soc. </w:t>
                </w:r>
                <w:proofErr w:type="spellStart"/>
                <w:r>
                  <w:rPr>
                    <w:i/>
                    <w:color w:val="000000"/>
                  </w:rPr>
                  <w:t>Lond</w:t>
                </w:r>
                <w:proofErr w:type="spellEnd"/>
                <w:r>
                  <w:rPr>
                    <w:i/>
                    <w:color w:val="000000"/>
                  </w:rPr>
                  <w:t>. Ser. Math. Phys. Eng. Sci.</w:t>
                </w:r>
                <w:r>
                  <w:rPr>
                    <w:color w:val="000000"/>
                  </w:rPr>
                  <w:t xml:space="preserve"> </w:t>
                </w:r>
                <w:r>
                  <w:rPr>
                    <w:b/>
                    <w:color w:val="000000"/>
                  </w:rPr>
                  <w:t>454</w:t>
                </w:r>
                <w:r>
                  <w:rPr>
                    <w:color w:val="000000"/>
                  </w:rPr>
                  <w:t>, 903–995 (1998).</w:t>
                </w:r>
              </w:ins>
            </w:sdtContent>
          </w:sdt>
        </w:p>
      </w:sdtContent>
    </w:sdt>
    <w:sdt>
      <w:sdtPr>
        <w:tag w:val="goog_rdk_275"/>
        <w:id w:val="-487164794"/>
      </w:sdtPr>
      <w:sdtEndPr/>
      <w:sdtContent>
        <w:p w14:paraId="00000084" w14:textId="77777777" w:rsidR="00C1706F" w:rsidRDefault="00B44535">
          <w:pPr>
            <w:pBdr>
              <w:top w:val="nil"/>
              <w:left w:val="nil"/>
              <w:bottom w:val="nil"/>
              <w:right w:val="nil"/>
              <w:between w:val="nil"/>
            </w:pBdr>
            <w:rPr>
              <w:ins w:id="336" w:author="Joe Bennett" w:date="2021-06-02T12:10:00Z"/>
              <w:color w:val="000000"/>
            </w:rPr>
          </w:pPr>
          <w:sdt>
            <w:sdtPr>
              <w:tag w:val="goog_rdk_274"/>
              <w:id w:val="1871641433"/>
            </w:sdtPr>
            <w:sdtEndPr/>
            <w:sdtContent>
              <w:ins w:id="337" w:author="Joe Bennett" w:date="2021-06-02T12:10:00Z">
                <w:r>
                  <w:rPr>
                    <w:color w:val="000000"/>
                  </w:rPr>
                  <w:t>65.</w:t>
                </w:r>
                <w:r>
                  <w:rPr>
                    <w:color w:val="000000"/>
                  </w:rPr>
                  <w:tab/>
                  <w:t xml:space="preserve">Wu, Z., Huang, N. E., Long, S. R. &amp; Peng, C.-K. On the trend, detrending, and variability of nonlinear and nonstationary time series. </w:t>
                </w:r>
                <w:r>
                  <w:rPr>
                    <w:i/>
                    <w:color w:val="000000"/>
                  </w:rPr>
                  <w:t>Proc. Natl. Acad. Sci.</w:t>
                </w:r>
                <w:r>
                  <w:rPr>
                    <w:color w:val="000000"/>
                  </w:rPr>
                  <w:t xml:space="preserve"> </w:t>
                </w:r>
                <w:r>
                  <w:rPr>
                    <w:b/>
                    <w:color w:val="000000"/>
                  </w:rPr>
                  <w:t>104</w:t>
                </w:r>
                <w:r>
                  <w:rPr>
                    <w:color w:val="000000"/>
                  </w:rPr>
                  <w:t>, 14889–14894 (2007).</w:t>
                </w:r>
              </w:ins>
            </w:sdtContent>
          </w:sdt>
        </w:p>
      </w:sdtContent>
    </w:sdt>
    <w:sdt>
      <w:sdtPr>
        <w:tag w:val="goog_rdk_277"/>
        <w:id w:val="-410311211"/>
      </w:sdtPr>
      <w:sdtEndPr/>
      <w:sdtContent>
        <w:p w14:paraId="00000085" w14:textId="77777777" w:rsidR="00C1706F" w:rsidRDefault="00B44535">
          <w:pPr>
            <w:pBdr>
              <w:top w:val="nil"/>
              <w:left w:val="nil"/>
              <w:bottom w:val="nil"/>
              <w:right w:val="nil"/>
              <w:between w:val="nil"/>
            </w:pBdr>
            <w:rPr>
              <w:ins w:id="338" w:author="Joe Bennett" w:date="2021-06-02T12:10:00Z"/>
              <w:color w:val="000000"/>
            </w:rPr>
          </w:pPr>
          <w:sdt>
            <w:sdtPr>
              <w:tag w:val="goog_rdk_276"/>
              <w:id w:val="-1835608124"/>
            </w:sdtPr>
            <w:sdtEndPr/>
            <w:sdtContent>
              <w:ins w:id="339" w:author="Joe Bennett" w:date="2021-06-02T12:10:00Z">
                <w:r>
                  <w:rPr>
                    <w:color w:val="000000"/>
                  </w:rPr>
                  <w:t>66.</w:t>
                </w:r>
                <w:r>
                  <w:rPr>
                    <w:color w:val="000000"/>
                  </w:rPr>
                  <w:tab/>
                  <w:t xml:space="preserve">Ferrari, S. &amp; </w:t>
                </w:r>
                <w:proofErr w:type="spellStart"/>
                <w:r>
                  <w:rPr>
                    <w:color w:val="000000"/>
                  </w:rPr>
                  <w:t>Cribari</w:t>
                </w:r>
                <w:proofErr w:type="spellEnd"/>
                <w:r>
                  <w:rPr>
                    <w:color w:val="000000"/>
                  </w:rPr>
                  <w:t>-Neto, F. Beta Regr</w:t>
                </w:r>
                <w:r>
                  <w:rPr>
                    <w:color w:val="000000"/>
                  </w:rPr>
                  <w:t xml:space="preserve">ession for Modelling Rates and Proportions. </w:t>
                </w:r>
                <w:r>
                  <w:rPr>
                    <w:i/>
                    <w:color w:val="000000"/>
                  </w:rPr>
                  <w:t>J. Appl. Stat.</w:t>
                </w:r>
                <w:r>
                  <w:rPr>
                    <w:color w:val="000000"/>
                  </w:rPr>
                  <w:t xml:space="preserve"> </w:t>
                </w:r>
                <w:r>
                  <w:rPr>
                    <w:b/>
                    <w:color w:val="000000"/>
                  </w:rPr>
                  <w:t>31</w:t>
                </w:r>
                <w:r>
                  <w:rPr>
                    <w:color w:val="000000"/>
                  </w:rPr>
                  <w:t>, 799–815 (2004).</w:t>
                </w:r>
              </w:ins>
            </w:sdtContent>
          </w:sdt>
        </w:p>
      </w:sdtContent>
    </w:sdt>
    <w:sdt>
      <w:sdtPr>
        <w:tag w:val="goog_rdk_279"/>
        <w:id w:val="9728882"/>
      </w:sdtPr>
      <w:sdtEndPr/>
      <w:sdtContent>
        <w:p w14:paraId="00000086" w14:textId="77777777" w:rsidR="00C1706F" w:rsidRDefault="00B44535">
          <w:pPr>
            <w:pBdr>
              <w:top w:val="nil"/>
              <w:left w:val="nil"/>
              <w:bottom w:val="nil"/>
              <w:right w:val="nil"/>
              <w:between w:val="nil"/>
            </w:pBdr>
            <w:rPr>
              <w:ins w:id="340" w:author="Joe Bennett" w:date="2021-06-02T12:10:00Z"/>
              <w:color w:val="000000"/>
            </w:rPr>
          </w:pPr>
          <w:sdt>
            <w:sdtPr>
              <w:tag w:val="goog_rdk_278"/>
              <w:id w:val="-1672404958"/>
            </w:sdtPr>
            <w:sdtEndPr/>
            <w:sdtContent>
              <w:ins w:id="341" w:author="Joe Bennett" w:date="2021-06-02T12:10:00Z">
                <w:r>
                  <w:rPr>
                    <w:color w:val="000000"/>
                  </w:rPr>
                  <w:t>67.</w:t>
                </w:r>
                <w:r>
                  <w:rPr>
                    <w:color w:val="000000"/>
                  </w:rPr>
                  <w:tab/>
                  <w:t xml:space="preserve">Simas, A. B., Barreto-Souza, W. &amp; Rocha, A. V. Improved estimators for a general class of beta regression models. </w:t>
                </w:r>
                <w:proofErr w:type="spellStart"/>
                <w:r>
                  <w:rPr>
                    <w:i/>
                    <w:color w:val="000000"/>
                  </w:rPr>
                  <w:t>Comput</w:t>
                </w:r>
                <w:proofErr w:type="spellEnd"/>
                <w:r>
                  <w:rPr>
                    <w:i/>
                    <w:color w:val="000000"/>
                  </w:rPr>
                  <w:t>. Stat. Data Anal.</w:t>
                </w:r>
                <w:r>
                  <w:rPr>
                    <w:color w:val="000000"/>
                  </w:rPr>
                  <w:t xml:space="preserve"> </w:t>
                </w:r>
                <w:r>
                  <w:rPr>
                    <w:b/>
                    <w:color w:val="000000"/>
                  </w:rPr>
                  <w:t>54</w:t>
                </w:r>
                <w:r>
                  <w:rPr>
                    <w:color w:val="000000"/>
                  </w:rPr>
                  <w:t>, 348–366 (2010).</w:t>
                </w:r>
              </w:ins>
            </w:sdtContent>
          </w:sdt>
        </w:p>
      </w:sdtContent>
    </w:sdt>
    <w:p w14:paraId="00000087" w14:textId="77777777" w:rsidR="00C1706F" w:rsidRDefault="00C1706F"/>
    <w:p w14:paraId="00000088" w14:textId="77777777" w:rsidR="00C1706F" w:rsidRDefault="00C1706F"/>
    <w:sdt>
      <w:sdtPr>
        <w:tag w:val="goog_rdk_282"/>
        <w:id w:val="-508297896"/>
      </w:sdtPr>
      <w:sdtEndPr/>
      <w:sdtContent>
        <w:p w14:paraId="00000089" w14:textId="77777777" w:rsidR="00C1706F" w:rsidRDefault="00B44535">
          <w:pPr>
            <w:pBdr>
              <w:top w:val="nil"/>
              <w:left w:val="nil"/>
              <w:bottom w:val="nil"/>
              <w:right w:val="nil"/>
              <w:between w:val="nil"/>
            </w:pBdr>
            <w:spacing w:before="120"/>
            <w:rPr>
              <w:ins w:id="342" w:author="Joe Bennett" w:date="2021-06-02T12:10:00Z"/>
              <w:b/>
              <w:color w:val="000000"/>
              <w:sz w:val="24"/>
              <w:szCs w:val="24"/>
            </w:rPr>
          </w:pPr>
          <w:sdt>
            <w:sdtPr>
              <w:tag w:val="goog_rdk_281"/>
              <w:id w:val="894084763"/>
            </w:sdtPr>
            <w:sdtEndPr/>
            <w:sdtContent/>
          </w:sdt>
        </w:p>
      </w:sdtContent>
    </w:sdt>
    <w:p w14:paraId="0000008A" w14:textId="77777777" w:rsidR="00C1706F" w:rsidRDefault="00B44535">
      <w:pPr>
        <w:pBdr>
          <w:top w:val="nil"/>
          <w:left w:val="nil"/>
          <w:bottom w:val="nil"/>
          <w:right w:val="nil"/>
          <w:between w:val="nil"/>
        </w:pBdr>
        <w:spacing w:before="120"/>
        <w:rPr>
          <w:color w:val="000000"/>
          <w:sz w:val="24"/>
          <w:szCs w:val="24"/>
        </w:rPr>
      </w:pPr>
      <w:bookmarkStart w:id="343" w:name="_heading=h.30j0zll" w:colFirst="0" w:colLast="0"/>
      <w:bookmarkEnd w:id="343"/>
      <w:r>
        <w:rPr>
          <w:b/>
          <w:color w:val="000000"/>
          <w:sz w:val="24"/>
          <w:szCs w:val="24"/>
        </w:rPr>
        <w:t>Acknowledgments:</w:t>
      </w:r>
      <w:r>
        <w:rPr>
          <w:color w:val="000000"/>
          <w:sz w:val="24"/>
          <w:szCs w:val="24"/>
        </w:rPr>
        <w:t xml:space="preserve"> </w:t>
      </w:r>
      <w:sdt>
        <w:sdtPr>
          <w:tag w:val="goog_rdk_283"/>
          <w:id w:val="2034378608"/>
        </w:sdtPr>
        <w:sdtEndPr/>
        <w:sdtContent>
          <w:commentRangeStart w:id="344"/>
        </w:sdtContent>
      </w:sdt>
      <w:r>
        <w:rPr>
          <w:color w:val="000000"/>
          <w:sz w:val="24"/>
          <w:szCs w:val="24"/>
        </w:rPr>
        <w:t>Acknowledgments follow the references and notes list but are not numbered. Start with text that acknowledges non-author contributions and then complete each of the sections below as separate paragraphs.</w:t>
      </w:r>
      <w:commentRangeEnd w:id="344"/>
      <w:r>
        <w:commentReference w:id="344"/>
      </w:r>
    </w:p>
    <w:p w14:paraId="0000008B" w14:textId="77777777" w:rsidR="00C1706F" w:rsidRDefault="00B44535">
      <w:pPr>
        <w:pBdr>
          <w:top w:val="nil"/>
          <w:left w:val="nil"/>
          <w:bottom w:val="nil"/>
          <w:right w:val="nil"/>
          <w:between w:val="nil"/>
        </w:pBdr>
        <w:spacing w:before="120"/>
        <w:ind w:left="360"/>
        <w:rPr>
          <w:color w:val="000000"/>
          <w:sz w:val="24"/>
          <w:szCs w:val="24"/>
        </w:rPr>
      </w:pPr>
      <w:sdt>
        <w:sdtPr>
          <w:tag w:val="goog_rdk_284"/>
          <w:id w:val="126739772"/>
        </w:sdtPr>
        <w:sdtEndPr/>
        <w:sdtContent>
          <w:commentRangeStart w:id="345"/>
        </w:sdtContent>
      </w:sdt>
      <w:r>
        <w:rPr>
          <w:b/>
          <w:color w:val="000000"/>
          <w:sz w:val="24"/>
          <w:szCs w:val="24"/>
        </w:rPr>
        <w:t>Funding</w:t>
      </w:r>
      <w:commentRangeEnd w:id="345"/>
      <w:r>
        <w:commentReference w:id="345"/>
      </w:r>
      <w:r>
        <w:rPr>
          <w:b/>
          <w:color w:val="000000"/>
          <w:sz w:val="24"/>
          <w:szCs w:val="24"/>
        </w:rPr>
        <w:t>:</w:t>
      </w:r>
      <w:r>
        <w:rPr>
          <w:color w:val="000000"/>
          <w:sz w:val="24"/>
          <w:szCs w:val="24"/>
        </w:rPr>
        <w:t xml:space="preserve"> Provide complete funding information, including grant numbers, complete funding agency names, and recipient’s initials. Each funding source should be listed in a separate paragraph. </w:t>
      </w:r>
    </w:p>
    <w:p w14:paraId="0000008C" w14:textId="77777777" w:rsidR="00C1706F" w:rsidRDefault="00B44535">
      <w:pPr>
        <w:pBdr>
          <w:top w:val="nil"/>
          <w:left w:val="nil"/>
          <w:bottom w:val="nil"/>
          <w:right w:val="nil"/>
          <w:between w:val="nil"/>
        </w:pBdr>
        <w:spacing w:before="120"/>
        <w:ind w:left="720"/>
        <w:rPr>
          <w:color w:val="000000"/>
          <w:sz w:val="24"/>
          <w:szCs w:val="24"/>
        </w:rPr>
      </w:pPr>
      <w:r>
        <w:rPr>
          <w:color w:val="000000"/>
          <w:sz w:val="24"/>
          <w:szCs w:val="24"/>
        </w:rPr>
        <w:t>Examples:</w:t>
      </w:r>
    </w:p>
    <w:p w14:paraId="0000008D" w14:textId="77777777" w:rsidR="00C1706F" w:rsidRDefault="00B44535">
      <w:pPr>
        <w:pBdr>
          <w:top w:val="nil"/>
          <w:left w:val="nil"/>
          <w:bottom w:val="nil"/>
          <w:right w:val="nil"/>
          <w:between w:val="nil"/>
        </w:pBdr>
        <w:spacing w:before="120"/>
        <w:ind w:left="720"/>
        <w:rPr>
          <w:color w:val="000000"/>
          <w:sz w:val="24"/>
          <w:szCs w:val="24"/>
        </w:rPr>
      </w:pPr>
      <w:r>
        <w:rPr>
          <w:color w:val="000000"/>
          <w:sz w:val="24"/>
          <w:szCs w:val="24"/>
        </w:rPr>
        <w:t xml:space="preserve">National Institutes of Health grant U12AB123456 (PV, CHO) </w:t>
      </w:r>
    </w:p>
    <w:p w14:paraId="0000008E" w14:textId="77777777" w:rsidR="00C1706F" w:rsidRDefault="00B44535">
      <w:pPr>
        <w:pBdr>
          <w:top w:val="nil"/>
          <w:left w:val="nil"/>
          <w:bottom w:val="nil"/>
          <w:right w:val="nil"/>
          <w:between w:val="nil"/>
        </w:pBdr>
        <w:spacing w:before="120"/>
        <w:ind w:left="720"/>
        <w:rPr>
          <w:color w:val="000000"/>
          <w:sz w:val="24"/>
          <w:szCs w:val="24"/>
        </w:rPr>
      </w:pPr>
      <w:r>
        <w:rPr>
          <w:color w:val="000000"/>
          <w:sz w:val="24"/>
          <w:szCs w:val="24"/>
        </w:rPr>
        <w:t>Nat</w:t>
      </w:r>
      <w:r>
        <w:rPr>
          <w:color w:val="000000"/>
          <w:sz w:val="24"/>
          <w:szCs w:val="24"/>
        </w:rPr>
        <w:t xml:space="preserve">ional Institutes of Health grant R01AB123456 (PV, GS) </w:t>
      </w:r>
    </w:p>
    <w:p w14:paraId="0000008F" w14:textId="77777777" w:rsidR="00C1706F" w:rsidRDefault="00B44535">
      <w:pPr>
        <w:pBdr>
          <w:top w:val="nil"/>
          <w:left w:val="nil"/>
          <w:bottom w:val="nil"/>
          <w:right w:val="nil"/>
          <w:between w:val="nil"/>
        </w:pBdr>
        <w:spacing w:before="120"/>
        <w:ind w:left="720"/>
        <w:rPr>
          <w:color w:val="000000"/>
          <w:sz w:val="24"/>
          <w:szCs w:val="24"/>
        </w:rPr>
      </w:pPr>
      <w:r>
        <w:rPr>
          <w:color w:val="000000"/>
          <w:sz w:val="24"/>
          <w:szCs w:val="24"/>
        </w:rPr>
        <w:t xml:space="preserve">William K. Bowes Jr Foundation (PV) </w:t>
      </w:r>
    </w:p>
    <w:p w14:paraId="00000090" w14:textId="77777777" w:rsidR="00C1706F" w:rsidRDefault="00B44535">
      <w:pPr>
        <w:pBdr>
          <w:top w:val="nil"/>
          <w:left w:val="nil"/>
          <w:bottom w:val="nil"/>
          <w:right w:val="nil"/>
          <w:between w:val="nil"/>
        </w:pBdr>
        <w:spacing w:before="120"/>
        <w:ind w:left="720"/>
        <w:rPr>
          <w:color w:val="000000"/>
          <w:sz w:val="24"/>
          <w:szCs w:val="24"/>
        </w:rPr>
      </w:pPr>
      <w:r>
        <w:rPr>
          <w:color w:val="000000"/>
          <w:sz w:val="24"/>
          <w:szCs w:val="24"/>
        </w:rPr>
        <w:t xml:space="preserve">German Research Foundation grant AB 1234/1-1 </w:t>
      </w:r>
    </w:p>
    <w:p w14:paraId="00000091" w14:textId="77777777" w:rsidR="00C1706F" w:rsidRDefault="00B44535">
      <w:pPr>
        <w:pBdr>
          <w:top w:val="nil"/>
          <w:left w:val="nil"/>
          <w:bottom w:val="nil"/>
          <w:right w:val="nil"/>
          <w:between w:val="nil"/>
        </w:pBdr>
        <w:spacing w:before="120"/>
        <w:ind w:left="720"/>
        <w:rPr>
          <w:color w:val="000000"/>
          <w:sz w:val="24"/>
          <w:szCs w:val="24"/>
        </w:rPr>
      </w:pPr>
      <w:r>
        <w:rPr>
          <w:color w:val="000000"/>
          <w:sz w:val="24"/>
          <w:szCs w:val="24"/>
        </w:rPr>
        <w:t>Office of Biological and Environmental Research of the U.S. Department of Energy Atmospheric System Research Program I</w:t>
      </w:r>
      <w:r>
        <w:rPr>
          <w:color w:val="000000"/>
          <w:sz w:val="24"/>
          <w:szCs w:val="24"/>
        </w:rPr>
        <w:t xml:space="preserve">nteragency Agreement grant DE-SC0000001 </w:t>
      </w:r>
    </w:p>
    <w:p w14:paraId="00000092" w14:textId="77777777" w:rsidR="00C1706F" w:rsidRDefault="00B44535">
      <w:pPr>
        <w:pBdr>
          <w:top w:val="nil"/>
          <w:left w:val="nil"/>
          <w:bottom w:val="nil"/>
          <w:right w:val="nil"/>
          <w:between w:val="nil"/>
        </w:pBdr>
        <w:spacing w:before="120"/>
        <w:ind w:left="720"/>
        <w:rPr>
          <w:color w:val="000000"/>
          <w:sz w:val="24"/>
          <w:szCs w:val="24"/>
        </w:rPr>
      </w:pPr>
      <w:r>
        <w:rPr>
          <w:color w:val="000000"/>
          <w:sz w:val="24"/>
          <w:szCs w:val="24"/>
        </w:rPr>
        <w:t xml:space="preserve">National Institute of Health Research UK </w:t>
      </w:r>
    </w:p>
    <w:p w14:paraId="00000093" w14:textId="77777777" w:rsidR="00C1706F" w:rsidRDefault="00B44535">
      <w:pPr>
        <w:pBdr>
          <w:top w:val="nil"/>
          <w:left w:val="nil"/>
          <w:bottom w:val="nil"/>
          <w:right w:val="nil"/>
          <w:between w:val="nil"/>
        </w:pBdr>
        <w:spacing w:before="120"/>
        <w:ind w:left="720"/>
        <w:rPr>
          <w:color w:val="000000"/>
          <w:sz w:val="24"/>
          <w:szCs w:val="24"/>
        </w:rPr>
      </w:pPr>
      <w:r>
        <w:rPr>
          <w:color w:val="000000"/>
          <w:sz w:val="24"/>
          <w:szCs w:val="24"/>
        </w:rPr>
        <w:t>UK-China Research and Innovation Partnership Fund through the Met Office Climate Science for Service Partnership (CSSP) China as part of the Newton Fund</w:t>
      </w:r>
    </w:p>
    <w:p w14:paraId="00000094" w14:textId="77777777" w:rsidR="00C1706F" w:rsidRDefault="00B44535">
      <w:pPr>
        <w:pBdr>
          <w:top w:val="nil"/>
          <w:left w:val="nil"/>
          <w:bottom w:val="nil"/>
          <w:right w:val="nil"/>
          <w:between w:val="nil"/>
        </w:pBdr>
        <w:spacing w:before="120"/>
        <w:ind w:left="360"/>
        <w:rPr>
          <w:color w:val="000000"/>
          <w:sz w:val="24"/>
          <w:szCs w:val="24"/>
        </w:rPr>
      </w:pPr>
      <w:bookmarkStart w:id="346" w:name="_heading=h.1fob9te" w:colFirst="0" w:colLast="0"/>
      <w:bookmarkEnd w:id="346"/>
      <w:r>
        <w:rPr>
          <w:b/>
          <w:color w:val="000000"/>
          <w:sz w:val="24"/>
          <w:szCs w:val="24"/>
        </w:rPr>
        <w:t>Author contributions</w:t>
      </w:r>
      <w:r>
        <w:rPr>
          <w:b/>
          <w:color w:val="000000"/>
          <w:sz w:val="24"/>
          <w:szCs w:val="24"/>
        </w:rPr>
        <w:t>:</w:t>
      </w:r>
      <w:r>
        <w:rPr>
          <w:color w:val="000000"/>
          <w:sz w:val="24"/>
          <w:szCs w:val="24"/>
        </w:rPr>
        <w:t xml:space="preserve"> Each author’s contribution(s) to the paper should be listed [we encourage you to follow the </w:t>
      </w:r>
      <w:hyperlink r:id="rId17">
        <w:proofErr w:type="spellStart"/>
        <w:r>
          <w:rPr>
            <w:color w:val="0000FF"/>
            <w:sz w:val="24"/>
            <w:szCs w:val="24"/>
            <w:u w:val="single"/>
          </w:rPr>
          <w:t>CRediT</w:t>
        </w:r>
        <w:proofErr w:type="spellEnd"/>
      </w:hyperlink>
      <w:r>
        <w:rPr>
          <w:color w:val="000000"/>
          <w:sz w:val="24"/>
          <w:szCs w:val="24"/>
        </w:rPr>
        <w:t xml:space="preserve"> model]. Each </w:t>
      </w:r>
      <w:proofErr w:type="spellStart"/>
      <w:r>
        <w:rPr>
          <w:color w:val="000000"/>
          <w:sz w:val="24"/>
          <w:szCs w:val="24"/>
        </w:rPr>
        <w:t>CRediT</w:t>
      </w:r>
      <w:proofErr w:type="spellEnd"/>
      <w:r>
        <w:rPr>
          <w:color w:val="000000"/>
          <w:sz w:val="24"/>
          <w:szCs w:val="24"/>
        </w:rPr>
        <w:t xml:space="preserve"> role should have its own line, and there should not be any punctuation in the initials. </w:t>
      </w:r>
    </w:p>
    <w:p w14:paraId="00000095" w14:textId="77777777" w:rsidR="00C1706F" w:rsidRDefault="00C1706F">
      <w:pPr>
        <w:pBdr>
          <w:top w:val="nil"/>
          <w:left w:val="nil"/>
          <w:bottom w:val="nil"/>
          <w:right w:val="nil"/>
          <w:between w:val="nil"/>
        </w:pBdr>
        <w:spacing w:before="120"/>
        <w:ind w:left="360"/>
        <w:rPr>
          <w:color w:val="000000"/>
          <w:sz w:val="24"/>
          <w:szCs w:val="24"/>
        </w:rPr>
      </w:pPr>
    </w:p>
    <w:p w14:paraId="00000096" w14:textId="77777777" w:rsidR="00C1706F" w:rsidRDefault="00B44535">
      <w:pPr>
        <w:pBdr>
          <w:top w:val="nil"/>
          <w:left w:val="nil"/>
          <w:bottom w:val="nil"/>
          <w:right w:val="nil"/>
          <w:between w:val="nil"/>
        </w:pBdr>
        <w:spacing w:before="120"/>
        <w:ind w:left="720"/>
        <w:jc w:val="both"/>
        <w:rPr>
          <w:color w:val="000000"/>
          <w:sz w:val="24"/>
          <w:szCs w:val="24"/>
        </w:rPr>
      </w:pPr>
      <w:r>
        <w:rPr>
          <w:color w:val="000000"/>
          <w:sz w:val="24"/>
          <w:szCs w:val="24"/>
        </w:rPr>
        <w:t xml:space="preserve">Conceptualization: </w:t>
      </w:r>
      <w:sdt>
        <w:sdtPr>
          <w:tag w:val="goog_rdk_285"/>
          <w:id w:val="31396591"/>
        </w:sdtPr>
        <w:sdtEndPr/>
        <w:sdtContent>
          <w:commentRangeStart w:id="347"/>
        </w:sdtContent>
      </w:sdt>
      <w:sdt>
        <w:sdtPr>
          <w:tag w:val="goog_rdk_286"/>
          <w:id w:val="-1207331864"/>
        </w:sdtPr>
        <w:sdtEndPr/>
        <w:sdtContent>
          <w:commentRangeStart w:id="348"/>
        </w:sdtContent>
      </w:sdt>
      <w:r>
        <w:rPr>
          <w:color w:val="000000"/>
          <w:sz w:val="24"/>
          <w:szCs w:val="24"/>
        </w:rPr>
        <w:t>RS, RB, JRB</w:t>
      </w:r>
      <w:commentRangeEnd w:id="347"/>
      <w:r>
        <w:commentReference w:id="347"/>
      </w:r>
      <w:commentRangeEnd w:id="348"/>
      <w:r>
        <w:commentReference w:id="348"/>
      </w:r>
    </w:p>
    <w:p w14:paraId="00000097" w14:textId="77777777" w:rsidR="00C1706F" w:rsidRDefault="00B44535">
      <w:pPr>
        <w:pBdr>
          <w:top w:val="nil"/>
          <w:left w:val="nil"/>
          <w:bottom w:val="nil"/>
          <w:right w:val="nil"/>
          <w:between w:val="nil"/>
        </w:pBdr>
        <w:spacing w:before="120"/>
        <w:ind w:left="720"/>
        <w:jc w:val="both"/>
        <w:rPr>
          <w:color w:val="000000"/>
          <w:sz w:val="24"/>
          <w:szCs w:val="24"/>
        </w:rPr>
      </w:pPr>
      <w:r>
        <w:rPr>
          <w:color w:val="000000"/>
          <w:sz w:val="24"/>
          <w:szCs w:val="24"/>
        </w:rPr>
        <w:t>Methodology: RS, RB, JRB</w:t>
      </w:r>
      <w:sdt>
        <w:sdtPr>
          <w:tag w:val="goog_rdk_287"/>
          <w:id w:val="1938092550"/>
        </w:sdtPr>
        <w:sdtEndPr/>
        <w:sdtContent>
          <w:ins w:id="349" w:author="Allison Binley" w:date="2021-06-16T14:35:00Z">
            <w:r>
              <w:rPr>
                <w:color w:val="000000"/>
                <w:sz w:val="24"/>
                <w:szCs w:val="24"/>
              </w:rPr>
              <w:t>, ADB</w:t>
            </w:r>
          </w:ins>
        </w:sdtContent>
      </w:sdt>
    </w:p>
    <w:p w14:paraId="00000098" w14:textId="77777777" w:rsidR="00C1706F" w:rsidRDefault="00B44535">
      <w:pPr>
        <w:pBdr>
          <w:top w:val="nil"/>
          <w:left w:val="nil"/>
          <w:bottom w:val="nil"/>
          <w:right w:val="nil"/>
          <w:between w:val="nil"/>
        </w:pBdr>
        <w:spacing w:before="120"/>
        <w:ind w:left="720"/>
        <w:jc w:val="both"/>
        <w:rPr>
          <w:color w:val="000000"/>
          <w:sz w:val="24"/>
          <w:szCs w:val="24"/>
        </w:rPr>
      </w:pPr>
      <w:r>
        <w:rPr>
          <w:color w:val="000000"/>
          <w:sz w:val="24"/>
          <w:szCs w:val="24"/>
        </w:rPr>
        <w:lastRenderedPageBreak/>
        <w:t>Investigation: RS</w:t>
      </w:r>
    </w:p>
    <w:p w14:paraId="00000099" w14:textId="77777777" w:rsidR="00C1706F" w:rsidRDefault="00B44535">
      <w:pPr>
        <w:pBdr>
          <w:top w:val="nil"/>
          <w:left w:val="nil"/>
          <w:bottom w:val="nil"/>
          <w:right w:val="nil"/>
          <w:between w:val="nil"/>
        </w:pBdr>
        <w:spacing w:before="120"/>
        <w:ind w:left="720"/>
        <w:jc w:val="both"/>
        <w:rPr>
          <w:color w:val="000000"/>
          <w:sz w:val="24"/>
          <w:szCs w:val="24"/>
        </w:rPr>
      </w:pPr>
      <w:r>
        <w:rPr>
          <w:color w:val="000000"/>
          <w:sz w:val="24"/>
          <w:szCs w:val="24"/>
        </w:rPr>
        <w:t>Visualization: RS</w:t>
      </w:r>
    </w:p>
    <w:p w14:paraId="0000009A" w14:textId="77777777" w:rsidR="00C1706F" w:rsidRDefault="00B44535">
      <w:pPr>
        <w:pBdr>
          <w:top w:val="nil"/>
          <w:left w:val="nil"/>
          <w:bottom w:val="nil"/>
          <w:right w:val="nil"/>
          <w:between w:val="nil"/>
        </w:pBdr>
        <w:spacing w:before="120"/>
        <w:ind w:left="720"/>
        <w:jc w:val="both"/>
        <w:rPr>
          <w:color w:val="000000"/>
          <w:sz w:val="24"/>
          <w:szCs w:val="24"/>
        </w:rPr>
      </w:pPr>
      <w:r>
        <w:rPr>
          <w:color w:val="000000"/>
          <w:sz w:val="24"/>
          <w:szCs w:val="24"/>
        </w:rPr>
        <w:t>Funding acquisition: RS, JRB</w:t>
      </w:r>
    </w:p>
    <w:p w14:paraId="0000009B" w14:textId="77777777" w:rsidR="00C1706F" w:rsidRDefault="00B44535">
      <w:pPr>
        <w:pBdr>
          <w:top w:val="nil"/>
          <w:left w:val="nil"/>
          <w:bottom w:val="nil"/>
          <w:right w:val="nil"/>
          <w:between w:val="nil"/>
        </w:pBdr>
        <w:spacing w:before="120"/>
        <w:ind w:left="720"/>
        <w:jc w:val="both"/>
        <w:rPr>
          <w:color w:val="000000"/>
          <w:sz w:val="24"/>
          <w:szCs w:val="24"/>
        </w:rPr>
      </w:pPr>
      <w:r>
        <w:rPr>
          <w:color w:val="000000"/>
          <w:sz w:val="24"/>
          <w:szCs w:val="24"/>
        </w:rPr>
        <w:t>Writing – original draft: RS, RB, JRB</w:t>
      </w:r>
    </w:p>
    <w:p w14:paraId="0000009C" w14:textId="77777777" w:rsidR="00C1706F" w:rsidRDefault="00B44535">
      <w:pPr>
        <w:pBdr>
          <w:top w:val="nil"/>
          <w:left w:val="nil"/>
          <w:bottom w:val="nil"/>
          <w:right w:val="nil"/>
          <w:between w:val="nil"/>
        </w:pBdr>
        <w:spacing w:before="120"/>
        <w:ind w:left="720"/>
        <w:jc w:val="both"/>
        <w:rPr>
          <w:color w:val="000000"/>
          <w:sz w:val="24"/>
          <w:szCs w:val="24"/>
        </w:rPr>
      </w:pPr>
      <w:r>
        <w:rPr>
          <w:color w:val="000000"/>
          <w:sz w:val="24"/>
          <w:szCs w:val="24"/>
        </w:rPr>
        <w:t>Writing – review &amp; editing: RS, RB, JRB</w:t>
      </w:r>
      <w:sdt>
        <w:sdtPr>
          <w:tag w:val="goog_rdk_288"/>
          <w:id w:val="1019749773"/>
        </w:sdtPr>
        <w:sdtEndPr/>
        <w:sdtContent>
          <w:ins w:id="350" w:author="Allison Binley" w:date="2021-06-16T14:35:00Z">
            <w:r>
              <w:rPr>
                <w:color w:val="000000"/>
                <w:sz w:val="24"/>
                <w:szCs w:val="24"/>
              </w:rPr>
              <w:t>, ADB</w:t>
            </w:r>
          </w:ins>
        </w:sdtContent>
      </w:sdt>
    </w:p>
    <w:p w14:paraId="0000009D" w14:textId="77777777" w:rsidR="00C1706F" w:rsidRDefault="00B44535">
      <w:pPr>
        <w:pBdr>
          <w:top w:val="nil"/>
          <w:left w:val="nil"/>
          <w:bottom w:val="nil"/>
          <w:right w:val="nil"/>
          <w:between w:val="nil"/>
        </w:pBdr>
        <w:spacing w:before="120"/>
        <w:ind w:left="360"/>
        <w:rPr>
          <w:color w:val="000000"/>
          <w:sz w:val="24"/>
          <w:szCs w:val="24"/>
        </w:rPr>
      </w:pPr>
      <w:r>
        <w:rPr>
          <w:b/>
          <w:color w:val="000000"/>
          <w:sz w:val="24"/>
          <w:szCs w:val="24"/>
        </w:rPr>
        <w:t>Competing interests:</w:t>
      </w:r>
      <w:r>
        <w:rPr>
          <w:color w:val="000000"/>
          <w:sz w:val="24"/>
          <w:szCs w:val="24"/>
        </w:rPr>
        <w:t xml:space="preserve"> The authors declare no competing interests.</w:t>
      </w:r>
    </w:p>
    <w:p w14:paraId="0000009E" w14:textId="77777777" w:rsidR="00C1706F" w:rsidRDefault="00B44535">
      <w:pPr>
        <w:pBdr>
          <w:top w:val="nil"/>
          <w:left w:val="nil"/>
          <w:bottom w:val="nil"/>
          <w:right w:val="nil"/>
          <w:between w:val="nil"/>
        </w:pBdr>
        <w:spacing w:before="120"/>
        <w:ind w:left="360"/>
        <w:rPr>
          <w:color w:val="000000"/>
          <w:sz w:val="24"/>
          <w:szCs w:val="24"/>
        </w:rPr>
        <w:sectPr w:rsidR="00C1706F">
          <w:headerReference w:type="default" r:id="rId18"/>
          <w:footerReference w:type="default" r:id="rId19"/>
          <w:headerReference w:type="first" r:id="rId20"/>
          <w:footerReference w:type="first" r:id="rId21"/>
          <w:pgSz w:w="12240" w:h="15840"/>
          <w:pgMar w:top="1296" w:right="1440" w:bottom="1296" w:left="1440" w:header="432" w:footer="720" w:gutter="0"/>
          <w:pgNumType w:start="1"/>
          <w:cols w:space="720"/>
        </w:sectPr>
      </w:pPr>
      <w:bookmarkStart w:id="351" w:name="_heading=h.3znysh7" w:colFirst="0" w:colLast="0"/>
      <w:bookmarkEnd w:id="351"/>
      <w:r>
        <w:rPr>
          <w:b/>
          <w:color w:val="000000"/>
          <w:sz w:val="24"/>
          <w:szCs w:val="24"/>
        </w:rPr>
        <w:t>Data and materials availability:</w:t>
      </w:r>
      <w:r>
        <w:rPr>
          <w:color w:val="000000"/>
          <w:sz w:val="24"/>
          <w:szCs w:val="24"/>
        </w:rPr>
        <w:t xml:space="preserve"> All data, scripts and full results are available on Open Science Framework (OSF) and will be assigned a DOI once the manuscript is in print: </w:t>
      </w:r>
      <w:hyperlink r:id="rId22">
        <w:r>
          <w:rPr>
            <w:color w:val="1155CC"/>
            <w:sz w:val="24"/>
            <w:szCs w:val="24"/>
            <w:u w:val="single"/>
          </w:rPr>
          <w:t>https://osf.io/e2fuw/?view_only=46eb2e525daf42d29df318a92762d885</w:t>
        </w:r>
      </w:hyperlink>
    </w:p>
    <w:p w14:paraId="0000009F" w14:textId="77777777" w:rsidR="00C1706F" w:rsidRDefault="00C1706F">
      <w:pPr>
        <w:rPr>
          <w:b/>
          <w:sz w:val="24"/>
          <w:szCs w:val="24"/>
        </w:rPr>
      </w:pPr>
    </w:p>
    <w:p w14:paraId="000000A0" w14:textId="77777777" w:rsidR="00C1706F" w:rsidRDefault="00B44535">
      <w:pPr>
        <w:spacing w:line="480" w:lineRule="auto"/>
        <w:rPr>
          <w:b/>
        </w:rPr>
      </w:pPr>
      <w:r>
        <w:rPr>
          <w:noProof/>
        </w:rPr>
        <w:drawing>
          <wp:inline distT="0" distB="0" distL="0" distR="0" wp14:anchorId="7682A274" wp14:editId="0C9F2E43">
            <wp:extent cx="7844995" cy="4358329"/>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7844995" cy="4358329"/>
                    </a:xfrm>
                    <a:prstGeom prst="rect">
                      <a:avLst/>
                    </a:prstGeom>
                    <a:ln/>
                  </pic:spPr>
                </pic:pic>
              </a:graphicData>
            </a:graphic>
          </wp:inline>
        </w:drawing>
      </w:r>
    </w:p>
    <w:p w14:paraId="000000A1" w14:textId="77777777" w:rsidR="00C1706F" w:rsidRDefault="00B44535">
      <w:pPr>
        <w:spacing w:line="480" w:lineRule="auto"/>
        <w:rPr>
          <w:b/>
          <w:sz w:val="24"/>
          <w:szCs w:val="24"/>
        </w:rPr>
      </w:pPr>
      <w:sdt>
        <w:sdtPr>
          <w:tag w:val="goog_rdk_289"/>
          <w:id w:val="-287518317"/>
        </w:sdtPr>
        <w:sdtEndPr/>
        <w:sdtContent>
          <w:commentRangeStart w:id="352"/>
        </w:sdtContent>
      </w:sdt>
      <w:r>
        <w:rPr>
          <w:b/>
          <w:sz w:val="24"/>
          <w:szCs w:val="24"/>
        </w:rPr>
        <w:t>Fig</w:t>
      </w:r>
      <w:commentRangeEnd w:id="352"/>
      <w:r>
        <w:commentReference w:id="352"/>
      </w:r>
      <w:sdt>
        <w:sdtPr>
          <w:tag w:val="goog_rdk_290"/>
          <w:id w:val="1920901707"/>
        </w:sdtPr>
        <w:sdtEndPr/>
        <w:sdtContent>
          <w:commentRangeStart w:id="353"/>
        </w:sdtContent>
      </w:sdt>
      <w:r>
        <w:rPr>
          <w:b/>
          <w:sz w:val="24"/>
          <w:szCs w:val="24"/>
        </w:rPr>
        <w:t>ure 1</w:t>
      </w:r>
      <w:commentRangeEnd w:id="353"/>
      <w:r>
        <w:commentReference w:id="353"/>
      </w:r>
      <w:r>
        <w:rPr>
          <w:b/>
          <w:sz w:val="24"/>
          <w:szCs w:val="24"/>
        </w:rPr>
        <w:t>:</w:t>
      </w:r>
      <w:r>
        <w:rPr>
          <w:sz w:val="24"/>
          <w:szCs w:val="24"/>
        </w:rPr>
        <w:t xml:space="preserve"> Spatial representation of priority areas for protection to account for governance, land use and climate risk. Accounting for these risks to protected area effectiveness to produce more resilient conservation networks would require 23.5% of land surface to</w:t>
      </w:r>
      <w:r>
        <w:rPr>
          <w:sz w:val="24"/>
          <w:szCs w:val="24"/>
        </w:rPr>
        <w:t xml:space="preserve"> reach suitable habitat protection </w:t>
      </w:r>
      <w:proofErr w:type="gramStart"/>
      <w:r>
        <w:rPr>
          <w:sz w:val="24"/>
          <w:szCs w:val="24"/>
        </w:rPr>
        <w:t>goals[</w:t>
      </w:r>
      <w:proofErr w:type="gramEnd"/>
      <w:r>
        <w:rPr>
          <w:sz w:val="24"/>
          <w:szCs w:val="24"/>
        </w:rPr>
        <w:t>cite Hanson] for vertebrate species from the IUCN Red List of Threatened Species</w:t>
      </w:r>
      <w:r>
        <w:rPr>
          <w:sz w:val="24"/>
          <w:szCs w:val="24"/>
          <w:vertAlign w:val="superscript"/>
        </w:rPr>
        <w:t>22</w:t>
      </w:r>
      <w:r>
        <w:rPr>
          <w:sz w:val="24"/>
          <w:szCs w:val="24"/>
        </w:rPr>
        <w:t>.</w:t>
      </w:r>
    </w:p>
    <w:p w14:paraId="000000A2" w14:textId="77777777" w:rsidR="00C1706F" w:rsidRDefault="00C1706F">
      <w:pPr>
        <w:keepNext/>
        <w:pBdr>
          <w:top w:val="nil"/>
          <w:left w:val="nil"/>
          <w:bottom w:val="nil"/>
          <w:right w:val="nil"/>
          <w:between w:val="nil"/>
        </w:pBdr>
        <w:spacing w:before="240"/>
        <w:rPr>
          <w:color w:val="000000"/>
          <w:sz w:val="24"/>
          <w:szCs w:val="24"/>
        </w:rPr>
      </w:pPr>
    </w:p>
    <w:p w14:paraId="000000A3" w14:textId="77777777" w:rsidR="00C1706F" w:rsidRDefault="00B44535">
      <w:pPr>
        <w:spacing w:line="480" w:lineRule="auto"/>
        <w:rPr>
          <w:sz w:val="24"/>
          <w:szCs w:val="24"/>
        </w:rPr>
      </w:pPr>
      <w:r>
        <w:rPr>
          <w:noProof/>
        </w:rPr>
        <w:drawing>
          <wp:inline distT="0" distB="0" distL="0" distR="0" wp14:anchorId="51BE6607" wp14:editId="105D0266">
            <wp:extent cx="8478771" cy="4710428"/>
            <wp:effectExtent l="0" t="0" r="0" b="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8478771" cy="4710428"/>
                    </a:xfrm>
                    <a:prstGeom prst="rect">
                      <a:avLst/>
                    </a:prstGeom>
                    <a:ln/>
                  </pic:spPr>
                </pic:pic>
              </a:graphicData>
            </a:graphic>
          </wp:inline>
        </w:drawing>
      </w:r>
      <w:r>
        <w:rPr>
          <w:b/>
          <w:sz w:val="24"/>
          <w:szCs w:val="24"/>
        </w:rPr>
        <w:t xml:space="preserve"> </w:t>
      </w:r>
      <w:sdt>
        <w:sdtPr>
          <w:tag w:val="goog_rdk_291"/>
          <w:id w:val="-282272564"/>
        </w:sdtPr>
        <w:sdtEndPr/>
        <w:sdtContent>
          <w:commentRangeStart w:id="354"/>
        </w:sdtContent>
      </w:sdt>
      <w:r>
        <w:rPr>
          <w:b/>
          <w:sz w:val="24"/>
          <w:szCs w:val="24"/>
        </w:rPr>
        <w:t>Figure 2</w:t>
      </w:r>
      <w:r>
        <w:rPr>
          <w:sz w:val="24"/>
          <w:szCs w:val="24"/>
        </w:rPr>
        <w:t>:</w:t>
      </w:r>
      <w:commentRangeEnd w:id="354"/>
      <w:r>
        <w:commentReference w:id="354"/>
      </w:r>
      <w:r>
        <w:rPr>
          <w:sz w:val="24"/>
          <w:szCs w:val="24"/>
        </w:rPr>
        <w:t xml:space="preserve"> “No regrets” areas comprising 3.74 million km</w:t>
      </w:r>
      <w:r>
        <w:rPr>
          <w:sz w:val="24"/>
          <w:szCs w:val="24"/>
          <w:vertAlign w:val="superscript"/>
        </w:rPr>
        <w:t xml:space="preserve">2 </w:t>
      </w:r>
      <w:r>
        <w:rPr>
          <w:sz w:val="24"/>
          <w:szCs w:val="24"/>
        </w:rPr>
        <w:t>of land that was identified as priority habitat for protection reg</w:t>
      </w:r>
      <w:r>
        <w:rPr>
          <w:sz w:val="24"/>
          <w:szCs w:val="24"/>
        </w:rPr>
        <w:t>ardless of the risks included in our analysis.</w:t>
      </w:r>
    </w:p>
    <w:p w14:paraId="000000A4" w14:textId="77777777" w:rsidR="00C1706F" w:rsidRDefault="00B44535">
      <w:pPr>
        <w:spacing w:line="480" w:lineRule="auto"/>
      </w:pPr>
      <w:r>
        <w:rPr>
          <w:noProof/>
        </w:rPr>
        <w:lastRenderedPageBreak/>
        <w:drawing>
          <wp:inline distT="0" distB="0" distL="0" distR="0" wp14:anchorId="5B31AD17" wp14:editId="1BCA2160">
            <wp:extent cx="6702238" cy="3723465"/>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6702238" cy="3723465"/>
                    </a:xfrm>
                    <a:prstGeom prst="rect">
                      <a:avLst/>
                    </a:prstGeom>
                    <a:ln/>
                  </pic:spPr>
                </pic:pic>
              </a:graphicData>
            </a:graphic>
          </wp:inline>
        </w:drawing>
      </w:r>
    </w:p>
    <w:p w14:paraId="000000A5" w14:textId="77777777" w:rsidR="00C1706F" w:rsidRDefault="00B44535">
      <w:pPr>
        <w:rPr>
          <w:sz w:val="24"/>
          <w:szCs w:val="24"/>
        </w:rPr>
      </w:pPr>
      <w:sdt>
        <w:sdtPr>
          <w:tag w:val="goog_rdk_292"/>
          <w:id w:val="1551504478"/>
        </w:sdtPr>
        <w:sdtEndPr/>
        <w:sdtContent>
          <w:commentRangeStart w:id="355"/>
        </w:sdtContent>
      </w:sdt>
      <w:r>
        <w:rPr>
          <w:b/>
          <w:sz w:val="24"/>
          <w:szCs w:val="24"/>
        </w:rPr>
        <w:t>Figure 3</w:t>
      </w:r>
      <w:commentRangeEnd w:id="355"/>
      <w:r>
        <w:commentReference w:id="355"/>
      </w:r>
      <w:r>
        <w:rPr>
          <w:b/>
          <w:sz w:val="24"/>
          <w:szCs w:val="24"/>
        </w:rPr>
        <w:t>:</w:t>
      </w:r>
      <w:r>
        <w:rPr>
          <w:sz w:val="24"/>
          <w:szCs w:val="24"/>
        </w:rPr>
        <w:t xml:space="preserve">  Percent country-level variation between the null scenario and the 15 scenarios including risk. Countries whose results are consistent across the 15 scenarios (e.g., Mexico) have low variation</w:t>
      </w:r>
      <w:r>
        <w:rPr>
          <w:sz w:val="24"/>
          <w:szCs w:val="24"/>
        </w:rPr>
        <w:t xml:space="preserve">, while countries whose results are less consistent across the 15 scenarios (e.g., Finland) have high variation. The </w:t>
      </w:r>
      <w:proofErr w:type="spellStart"/>
      <w:r>
        <w:rPr>
          <w:sz w:val="24"/>
          <w:szCs w:val="24"/>
        </w:rPr>
        <w:t>kmeans</w:t>
      </w:r>
      <w:proofErr w:type="spellEnd"/>
      <w:r>
        <w:rPr>
          <w:sz w:val="24"/>
          <w:szCs w:val="24"/>
        </w:rPr>
        <w:t xml:space="preserve"> method</w:t>
      </w:r>
      <w:r>
        <w:rPr>
          <w:sz w:val="24"/>
          <w:szCs w:val="24"/>
          <w:vertAlign w:val="superscript"/>
        </w:rPr>
        <w:t>38</w:t>
      </w:r>
      <w:r>
        <w:rPr>
          <w:sz w:val="24"/>
          <w:szCs w:val="24"/>
        </w:rPr>
        <w:t xml:space="preserve"> was used to generate class intervals for visualization. </w:t>
      </w:r>
    </w:p>
    <w:p w14:paraId="000000A6" w14:textId="77777777" w:rsidR="00C1706F" w:rsidRDefault="00C1706F">
      <w:pPr>
        <w:rPr>
          <w:sz w:val="24"/>
          <w:szCs w:val="24"/>
        </w:rPr>
      </w:pPr>
    </w:p>
    <w:p w14:paraId="000000A7" w14:textId="77777777" w:rsidR="00C1706F" w:rsidRDefault="00C1706F">
      <w:pPr>
        <w:rPr>
          <w:sz w:val="24"/>
          <w:szCs w:val="24"/>
        </w:rPr>
      </w:pPr>
    </w:p>
    <w:p w14:paraId="000000A8" w14:textId="77777777" w:rsidR="00C1706F" w:rsidRDefault="00B44535">
      <w:pPr>
        <w:rPr>
          <w:sz w:val="24"/>
          <w:szCs w:val="24"/>
        </w:rPr>
      </w:pPr>
      <w:r>
        <w:rPr>
          <w:noProof/>
          <w:sz w:val="24"/>
          <w:szCs w:val="24"/>
        </w:rPr>
        <w:lastRenderedPageBreak/>
        <w:drawing>
          <wp:inline distT="0" distB="0" distL="0" distR="0" wp14:anchorId="346F276F" wp14:editId="274892B6">
            <wp:extent cx="5943600" cy="2200783"/>
            <wp:effectExtent l="0" t="0" r="0" b="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943600" cy="2200783"/>
                    </a:xfrm>
                    <a:prstGeom prst="rect">
                      <a:avLst/>
                    </a:prstGeom>
                    <a:ln/>
                  </pic:spPr>
                </pic:pic>
              </a:graphicData>
            </a:graphic>
          </wp:inline>
        </w:drawing>
      </w:r>
    </w:p>
    <w:p w14:paraId="000000A9" w14:textId="77777777" w:rsidR="00C1706F" w:rsidRDefault="00C1706F">
      <w:pPr>
        <w:rPr>
          <w:sz w:val="24"/>
          <w:szCs w:val="24"/>
        </w:rPr>
      </w:pPr>
    </w:p>
    <w:p w14:paraId="000000AA" w14:textId="77777777" w:rsidR="00C1706F" w:rsidRDefault="00B44535">
      <w:pPr>
        <w:rPr>
          <w:sz w:val="24"/>
          <w:szCs w:val="24"/>
        </w:rPr>
      </w:pPr>
      <w:sdt>
        <w:sdtPr>
          <w:tag w:val="goog_rdk_293"/>
          <w:id w:val="-204793545"/>
        </w:sdtPr>
        <w:sdtEndPr/>
        <w:sdtContent>
          <w:commentRangeStart w:id="356"/>
        </w:sdtContent>
      </w:sdt>
      <w:r>
        <w:rPr>
          <w:b/>
          <w:sz w:val="24"/>
          <w:szCs w:val="24"/>
        </w:rPr>
        <w:t>Figure 4</w:t>
      </w:r>
      <w:commentRangeEnd w:id="356"/>
      <w:r>
        <w:commentReference w:id="356"/>
      </w:r>
      <w:r>
        <w:rPr>
          <w:b/>
          <w:sz w:val="24"/>
          <w:szCs w:val="24"/>
        </w:rPr>
        <w:t xml:space="preserve">: </w:t>
      </w:r>
      <w:r>
        <w:rPr>
          <w:sz w:val="24"/>
          <w:szCs w:val="24"/>
        </w:rPr>
        <w:t>Contrast of using individual risk objectives (governance, land-use, climate) to the null scenario of uniform objective structure. The top panels represent the individual risk data for the focal regions. In the bottom panels brown shows null, green the spec</w:t>
      </w:r>
      <w:r>
        <w:rPr>
          <w:sz w:val="24"/>
          <w:szCs w:val="24"/>
        </w:rPr>
        <w:t>ific risk objective scenario results, and purple where both scenarios agree. The figures show how the spatial configuration of the solutions changes when risk is considered in a scenario. Governance focus is on Finland and Russia, land-use risk on Sierra L</w:t>
      </w:r>
      <w:r>
        <w:rPr>
          <w:sz w:val="24"/>
          <w:szCs w:val="24"/>
        </w:rPr>
        <w:t xml:space="preserve">eone and Liberia, and climate risk on Serbia, </w:t>
      </w:r>
      <w:proofErr w:type="gramStart"/>
      <w:r>
        <w:rPr>
          <w:sz w:val="24"/>
          <w:szCs w:val="24"/>
        </w:rPr>
        <w:t>Hungary</w:t>
      </w:r>
      <w:proofErr w:type="gramEnd"/>
      <w:r>
        <w:rPr>
          <w:sz w:val="24"/>
          <w:szCs w:val="24"/>
        </w:rPr>
        <w:t xml:space="preserve"> and Kosovo. </w:t>
      </w:r>
    </w:p>
    <w:p w14:paraId="000000AB" w14:textId="77777777" w:rsidR="00C1706F" w:rsidRDefault="00C1706F">
      <w:pPr>
        <w:keepNext/>
        <w:pBdr>
          <w:top w:val="nil"/>
          <w:left w:val="nil"/>
          <w:bottom w:val="nil"/>
          <w:right w:val="nil"/>
          <w:between w:val="nil"/>
        </w:pBdr>
        <w:spacing w:before="240"/>
        <w:rPr>
          <w:color w:val="000000"/>
          <w:sz w:val="24"/>
          <w:szCs w:val="24"/>
        </w:rPr>
      </w:pPr>
    </w:p>
    <w:p w14:paraId="000000AC" w14:textId="77777777" w:rsidR="00C1706F" w:rsidRDefault="00C1706F">
      <w:pPr>
        <w:keepNext/>
        <w:pBdr>
          <w:top w:val="nil"/>
          <w:left w:val="nil"/>
          <w:bottom w:val="nil"/>
          <w:right w:val="nil"/>
          <w:between w:val="nil"/>
        </w:pBdr>
        <w:spacing w:before="240"/>
        <w:rPr>
          <w:color w:val="000000"/>
          <w:sz w:val="24"/>
          <w:szCs w:val="24"/>
        </w:rPr>
      </w:pPr>
    </w:p>
    <w:p w14:paraId="000000AD" w14:textId="77777777" w:rsidR="00C1706F" w:rsidRDefault="00C1706F">
      <w:pPr>
        <w:keepNext/>
        <w:pBdr>
          <w:top w:val="nil"/>
          <w:left w:val="nil"/>
          <w:bottom w:val="nil"/>
          <w:right w:val="nil"/>
          <w:between w:val="nil"/>
        </w:pBdr>
        <w:spacing w:before="240"/>
        <w:rPr>
          <w:color w:val="000000"/>
          <w:sz w:val="24"/>
          <w:szCs w:val="24"/>
        </w:rPr>
      </w:pPr>
    </w:p>
    <w:p w14:paraId="000000AE" w14:textId="77777777" w:rsidR="00C1706F" w:rsidRDefault="00C1706F">
      <w:pPr>
        <w:keepNext/>
        <w:pBdr>
          <w:top w:val="nil"/>
          <w:left w:val="nil"/>
          <w:bottom w:val="nil"/>
          <w:right w:val="nil"/>
          <w:between w:val="nil"/>
        </w:pBdr>
        <w:spacing w:before="240"/>
        <w:rPr>
          <w:color w:val="000000"/>
          <w:sz w:val="24"/>
          <w:szCs w:val="24"/>
        </w:rPr>
      </w:pPr>
    </w:p>
    <w:p w14:paraId="000000AF" w14:textId="77777777" w:rsidR="00C1706F" w:rsidRDefault="00B44535">
      <w:pPr>
        <w:keepNext/>
        <w:pBdr>
          <w:top w:val="nil"/>
          <w:left w:val="nil"/>
          <w:bottom w:val="nil"/>
          <w:right w:val="nil"/>
          <w:between w:val="nil"/>
        </w:pBdr>
        <w:spacing w:before="240"/>
        <w:rPr>
          <w:b/>
          <w:color w:val="000000"/>
          <w:sz w:val="24"/>
          <w:szCs w:val="24"/>
        </w:rPr>
        <w:sectPr w:rsidR="00C1706F">
          <w:pgSz w:w="15840" w:h="12240" w:orient="landscape"/>
          <w:pgMar w:top="1440" w:right="1296" w:bottom="1440" w:left="1296" w:header="432" w:footer="720" w:gutter="0"/>
          <w:cols w:space="720"/>
        </w:sectPr>
      </w:pPr>
      <w:sdt>
        <w:sdtPr>
          <w:tag w:val="goog_rdk_294"/>
          <w:id w:val="869734619"/>
        </w:sdtPr>
        <w:sdtEndPr/>
        <w:sdtContent>
          <w:commentRangeStart w:id="357"/>
        </w:sdtContent>
      </w:sdt>
      <w:r>
        <w:rPr>
          <w:b/>
          <w:color w:val="000000"/>
          <w:sz w:val="24"/>
          <w:szCs w:val="24"/>
        </w:rPr>
        <w:t>(</w:t>
      </w:r>
      <w:r>
        <w:rPr>
          <w:b/>
          <w:color w:val="FF0000"/>
          <w:sz w:val="24"/>
          <w:szCs w:val="24"/>
        </w:rPr>
        <w:t>Please delete before submission</w:t>
      </w:r>
      <w:r>
        <w:rPr>
          <w:b/>
          <w:color w:val="000000"/>
          <w:sz w:val="24"/>
          <w:szCs w:val="24"/>
        </w:rPr>
        <w:t xml:space="preserve">) </w:t>
      </w:r>
      <w:r>
        <w:rPr>
          <w:color w:val="000000"/>
          <w:sz w:val="24"/>
          <w:szCs w:val="24"/>
        </w:rPr>
        <w:t xml:space="preserve">Supplementary materials should be included in a separate supplementary materials file. A template for this file can be found at: </w:t>
      </w:r>
      <w:hyperlink r:id="rId27">
        <w:r>
          <w:rPr>
            <w:color w:val="0000FF"/>
            <w:sz w:val="24"/>
            <w:szCs w:val="24"/>
            <w:u w:val="single"/>
          </w:rPr>
          <w:t>http://www.sciencemag.org/sites/default/files/Science_Supplementary_Materials_Word_template.docx</w:t>
        </w:r>
      </w:hyperlink>
      <w:r>
        <w:rPr>
          <w:color w:val="000000"/>
          <w:sz w:val="24"/>
          <w:szCs w:val="24"/>
        </w:rPr>
        <w:t>.</w:t>
      </w:r>
      <w:commentRangeEnd w:id="357"/>
      <w:r>
        <w:commentReference w:id="357"/>
      </w:r>
    </w:p>
    <w:p w14:paraId="000000B0" w14:textId="77777777" w:rsidR="00C1706F" w:rsidRDefault="00B44535">
      <w:pPr>
        <w:spacing w:line="480" w:lineRule="auto"/>
        <w:rPr>
          <w:b/>
          <w:sz w:val="24"/>
          <w:szCs w:val="24"/>
        </w:rPr>
      </w:pPr>
      <w:r>
        <w:rPr>
          <w:b/>
          <w:sz w:val="24"/>
          <w:szCs w:val="24"/>
        </w:rPr>
        <w:lastRenderedPageBreak/>
        <w:t>Materials and Methods</w:t>
      </w:r>
    </w:p>
    <w:p w14:paraId="000000B1" w14:textId="77777777" w:rsidR="00C1706F" w:rsidRDefault="00B44535">
      <w:pPr>
        <w:spacing w:line="480" w:lineRule="auto"/>
        <w:rPr>
          <w:sz w:val="24"/>
          <w:szCs w:val="24"/>
        </w:rPr>
      </w:pPr>
      <w:r>
        <w:rPr>
          <w:color w:val="000000"/>
          <w:sz w:val="24"/>
          <w:szCs w:val="24"/>
        </w:rPr>
        <w:t>We used a multi-objective optimization approach that incorporated governance, land use and climate constraints to prioritize the conservation of 29,350 verte</w:t>
      </w:r>
      <w:r>
        <w:rPr>
          <w:sz w:val="24"/>
          <w:szCs w:val="24"/>
        </w:rPr>
        <w:t xml:space="preserve">brate </w:t>
      </w:r>
      <w:r>
        <w:rPr>
          <w:color w:val="000000"/>
          <w:sz w:val="24"/>
          <w:szCs w:val="24"/>
        </w:rPr>
        <w:t>species. All scenarios we investigated assumed the current global protected area portfolio is</w:t>
      </w:r>
      <w:r>
        <w:rPr>
          <w:color w:val="000000"/>
          <w:sz w:val="24"/>
          <w:szCs w:val="24"/>
        </w:rPr>
        <w:t xml:space="preserve"> locked in. We further created representation targets for each species on the basis area of habitat maps. Targets for the unpartitioned habitat maps were set following standard practices for global gap analyses and prioritizations</w:t>
      </w:r>
      <w:sdt>
        <w:sdtPr>
          <w:tag w:val="goog_rdk_295"/>
          <w:id w:val="1458367467"/>
        </w:sdtPr>
        <w:sdtEndPr/>
        <w:sdtContent>
          <w:commentRangeStart w:id="358"/>
        </w:sdtContent>
      </w:sdt>
      <w:r>
        <w:rPr>
          <w:color w:val="000000"/>
          <w:sz w:val="24"/>
          <w:szCs w:val="24"/>
        </w:rPr>
        <w:t>,</w:t>
      </w:r>
      <w:commentRangeEnd w:id="358"/>
      <w:r>
        <w:commentReference w:id="358"/>
      </w:r>
      <w:r>
        <w:rPr>
          <w:color w:val="000000"/>
          <w:sz w:val="24"/>
          <w:szCs w:val="24"/>
        </w:rPr>
        <w:t xml:space="preserve"> except that instead</w:t>
      </w:r>
      <w:r>
        <w:rPr>
          <w:color w:val="000000"/>
          <w:sz w:val="24"/>
          <w:szCs w:val="24"/>
        </w:rPr>
        <w:t xml:space="preserve"> of using the range sizes of species to set the targets, here we used the total extent of suitable habitat for each species following Hanson et al.</w:t>
      </w:r>
      <w:sdt>
        <w:sdtPr>
          <w:tag w:val="goog_rdk_296"/>
          <w:id w:val="2061974338"/>
        </w:sdtPr>
        <w:sdtEndPr/>
        <w:sdtContent>
          <w:commentRangeStart w:id="359"/>
        </w:sdtContent>
      </w:sdt>
      <w:r>
        <w:rPr>
          <w:color w:val="000000"/>
          <w:sz w:val="24"/>
          <w:szCs w:val="24"/>
        </w:rPr>
        <w:t>.</w:t>
      </w:r>
      <w:commentRangeEnd w:id="359"/>
      <w:r>
        <w:commentReference w:id="359"/>
      </w:r>
      <w:r>
        <w:rPr>
          <w:color w:val="000000"/>
          <w:sz w:val="24"/>
          <w:szCs w:val="24"/>
        </w:rPr>
        <w:t xml:space="preserve"> </w:t>
      </w:r>
    </w:p>
    <w:p w14:paraId="000000B2" w14:textId="77777777" w:rsidR="00C1706F" w:rsidRDefault="00C1706F">
      <w:pPr>
        <w:spacing w:line="480" w:lineRule="auto"/>
        <w:rPr>
          <w:color w:val="000000"/>
          <w:sz w:val="24"/>
          <w:szCs w:val="24"/>
        </w:rPr>
      </w:pPr>
    </w:p>
    <w:p w14:paraId="000000B3" w14:textId="77777777" w:rsidR="00C1706F" w:rsidRDefault="00B44535">
      <w:pPr>
        <w:spacing w:line="480" w:lineRule="auto"/>
        <w:rPr>
          <w:i/>
          <w:color w:val="000000"/>
          <w:sz w:val="24"/>
          <w:szCs w:val="24"/>
          <w:highlight w:val="white"/>
        </w:rPr>
      </w:pPr>
      <w:sdt>
        <w:sdtPr>
          <w:tag w:val="goog_rdk_297"/>
          <w:id w:val="-271020262"/>
        </w:sdtPr>
        <w:sdtEndPr/>
        <w:sdtContent>
          <w:commentRangeStart w:id="360"/>
        </w:sdtContent>
      </w:sdt>
      <w:r>
        <w:rPr>
          <w:i/>
          <w:color w:val="000000"/>
          <w:sz w:val="24"/>
          <w:szCs w:val="24"/>
          <w:highlight w:val="white"/>
        </w:rPr>
        <w:t>Species selection</w:t>
      </w:r>
      <w:commentRangeEnd w:id="360"/>
      <w:r>
        <w:commentReference w:id="360"/>
      </w:r>
    </w:p>
    <w:p w14:paraId="000000B4" w14:textId="77777777" w:rsidR="00C1706F" w:rsidRDefault="00B44535">
      <w:pPr>
        <w:spacing w:line="480" w:lineRule="auto"/>
        <w:rPr>
          <w:sz w:val="24"/>
          <w:szCs w:val="24"/>
        </w:rPr>
      </w:pPr>
      <w:r>
        <w:rPr>
          <w:color w:val="000000"/>
          <w:sz w:val="24"/>
          <w:szCs w:val="24"/>
        </w:rPr>
        <w:tab/>
      </w:r>
      <w:r>
        <w:rPr>
          <w:color w:val="000000"/>
          <w:sz w:val="24"/>
          <w:szCs w:val="24"/>
        </w:rPr>
        <w:t xml:space="preserve">Our species list included all terrestrial vertebrate species from the IUCN Red List of threatened species, following </w:t>
      </w:r>
      <w:proofErr w:type="spellStart"/>
      <w:r>
        <w:rPr>
          <w:color w:val="000000"/>
          <w:sz w:val="24"/>
          <w:szCs w:val="24"/>
        </w:rPr>
        <w:t>Pouzols</w:t>
      </w:r>
      <w:proofErr w:type="spellEnd"/>
      <w:r>
        <w:rPr>
          <w:color w:val="000000"/>
          <w:sz w:val="24"/>
          <w:szCs w:val="24"/>
        </w:rPr>
        <w:t xml:space="preserve"> et al.</w:t>
      </w:r>
      <w:r>
        <w:rPr>
          <w:sz w:val="24"/>
          <w:szCs w:val="24"/>
          <w:vertAlign w:val="superscript"/>
        </w:rPr>
        <w:t>2</w:t>
      </w:r>
      <w:r>
        <w:rPr>
          <w:color w:val="000000"/>
          <w:sz w:val="24"/>
          <w:szCs w:val="24"/>
        </w:rPr>
        <w:t>. For mammal, amphibian and reptile species ranges, we used the IUCN Red List website (</w:t>
      </w:r>
      <w:hyperlink r:id="rId28">
        <w:r>
          <w:rPr>
            <w:color w:val="0000FF"/>
            <w:sz w:val="24"/>
            <w:szCs w:val="24"/>
            <w:u w:val="single"/>
          </w:rPr>
          <w:t>http://www.iucnredlist.org/</w:t>
        </w:r>
      </w:hyperlink>
      <w:r>
        <w:rPr>
          <w:color w:val="000000"/>
          <w:sz w:val="24"/>
          <w:szCs w:val="24"/>
        </w:rPr>
        <w:t xml:space="preserve">, accessed 2019-11-14) and for birds we used the </w:t>
      </w:r>
      <w:proofErr w:type="spellStart"/>
      <w:r>
        <w:rPr>
          <w:color w:val="000000"/>
          <w:sz w:val="24"/>
          <w:szCs w:val="24"/>
        </w:rPr>
        <w:t>BirdLife</w:t>
      </w:r>
      <w:proofErr w:type="spellEnd"/>
      <w:r>
        <w:rPr>
          <w:color w:val="000000"/>
          <w:sz w:val="24"/>
          <w:szCs w:val="24"/>
        </w:rPr>
        <w:t xml:space="preserve"> International data zone webpage (</w:t>
      </w:r>
      <w:hyperlink r:id="rId29">
        <w:r>
          <w:rPr>
            <w:color w:val="0000FF"/>
            <w:sz w:val="24"/>
            <w:szCs w:val="24"/>
            <w:u w:val="single"/>
          </w:rPr>
          <w:t>http://www.birdlife.org/datazone/home</w:t>
        </w:r>
      </w:hyperlink>
      <w:r>
        <w:rPr>
          <w:color w:val="000000"/>
          <w:sz w:val="24"/>
          <w:szCs w:val="24"/>
        </w:rPr>
        <w:t>, accessed 2019-11-14). We used these taxa because no analogous data are available for a high proportion of species in other taxonomic groups such as insects</w:t>
      </w:r>
      <w:r>
        <w:rPr>
          <w:sz w:val="24"/>
          <w:szCs w:val="24"/>
          <w:vertAlign w:val="superscript"/>
        </w:rPr>
        <w:t>39</w:t>
      </w:r>
      <w:r>
        <w:rPr>
          <w:color w:val="000000"/>
          <w:sz w:val="24"/>
          <w:szCs w:val="24"/>
        </w:rPr>
        <w:t>. These data have certain limitations, including possible un</w:t>
      </w:r>
      <w:r>
        <w:rPr>
          <w:color w:val="000000"/>
          <w:sz w:val="24"/>
          <w:szCs w:val="24"/>
        </w:rPr>
        <w:t>derestimation of the extent of occurrence and overestimation of the true area of occupancy</w:t>
      </w:r>
      <w:r>
        <w:rPr>
          <w:sz w:val="24"/>
          <w:szCs w:val="24"/>
          <w:vertAlign w:val="superscript"/>
        </w:rPr>
        <w:t>2</w:t>
      </w:r>
      <w:r>
        <w:rPr>
          <w:color w:val="000000"/>
          <w:sz w:val="24"/>
          <w:szCs w:val="24"/>
        </w:rPr>
        <w:t xml:space="preserve">, but they have been shown to be robust to commission errors </w:t>
      </w:r>
      <w:proofErr w:type="gramStart"/>
      <w:r>
        <w:rPr>
          <w:color w:val="000000"/>
          <w:sz w:val="24"/>
          <w:szCs w:val="24"/>
        </w:rPr>
        <w:t>as long as</w:t>
      </w:r>
      <w:proofErr w:type="gramEnd"/>
      <w:r>
        <w:rPr>
          <w:color w:val="000000"/>
          <w:sz w:val="24"/>
          <w:szCs w:val="24"/>
        </w:rPr>
        <w:t xml:space="preserve"> the focus is on species assemblages rather than single species</w:t>
      </w:r>
      <w:r>
        <w:rPr>
          <w:sz w:val="24"/>
          <w:szCs w:val="24"/>
          <w:vertAlign w:val="superscript"/>
        </w:rPr>
        <w:t>7</w:t>
      </w:r>
      <w:r>
        <w:rPr>
          <w:color w:val="000000"/>
          <w:sz w:val="24"/>
          <w:szCs w:val="24"/>
        </w:rPr>
        <w:t xml:space="preserve">. They are currently the most </w:t>
      </w:r>
      <w:r>
        <w:rPr>
          <w:color w:val="000000"/>
          <w:sz w:val="24"/>
          <w:szCs w:val="24"/>
        </w:rPr>
        <w:t>frequently used and updated source for vertebrate species distributions</w:t>
      </w:r>
      <w:r>
        <w:rPr>
          <w:sz w:val="24"/>
          <w:szCs w:val="24"/>
          <w:vertAlign w:val="superscript"/>
        </w:rPr>
        <w:t>40</w:t>
      </w:r>
      <w:r>
        <w:rPr>
          <w:color w:val="000000"/>
          <w:sz w:val="24"/>
          <w:szCs w:val="24"/>
        </w:rPr>
        <w:t>.</w:t>
      </w:r>
    </w:p>
    <w:p w14:paraId="000000B5" w14:textId="77777777" w:rsidR="00C1706F" w:rsidRDefault="00B44535">
      <w:pPr>
        <w:spacing w:line="480" w:lineRule="auto"/>
        <w:ind w:firstLine="720"/>
        <w:rPr>
          <w:sz w:val="24"/>
          <w:szCs w:val="24"/>
        </w:rPr>
      </w:pPr>
      <w:bookmarkStart w:id="361" w:name="_heading=h.2et92p0" w:colFirst="0" w:colLast="0"/>
      <w:bookmarkEnd w:id="361"/>
      <w:r>
        <w:rPr>
          <w:color w:val="000000"/>
          <w:sz w:val="24"/>
          <w:szCs w:val="24"/>
        </w:rPr>
        <w:t>For each taxonomic group, we restricted our analysis to species that fell into the presence category of ‘Extant’, the origin categories of ‘Native’ or ‘Reintroduced’ and the seasona</w:t>
      </w:r>
      <w:r>
        <w:rPr>
          <w:color w:val="000000"/>
          <w:sz w:val="24"/>
          <w:szCs w:val="24"/>
        </w:rPr>
        <w:t xml:space="preserve">lity categories ‘Resident’, ‘Breeding Season’ or ‘Non-breeding Season’, thus only focusing on stationary periods of the life cycle of migratory species. This resulted in the following final numbers of amphibian, bird, </w:t>
      </w:r>
      <w:proofErr w:type="gramStart"/>
      <w:r>
        <w:rPr>
          <w:color w:val="000000"/>
          <w:sz w:val="24"/>
          <w:szCs w:val="24"/>
        </w:rPr>
        <w:t>mammal</w:t>
      </w:r>
      <w:proofErr w:type="gramEnd"/>
      <w:r>
        <w:rPr>
          <w:color w:val="000000"/>
          <w:sz w:val="24"/>
          <w:szCs w:val="24"/>
        </w:rPr>
        <w:t xml:space="preserve"> and reptile species ranges: 625</w:t>
      </w:r>
      <w:r>
        <w:rPr>
          <w:color w:val="000000"/>
          <w:sz w:val="24"/>
          <w:szCs w:val="24"/>
        </w:rPr>
        <w:t>4, 13415, 5219, and 4462, res</w:t>
      </w:r>
      <w:r>
        <w:rPr>
          <w:sz w:val="24"/>
          <w:szCs w:val="24"/>
        </w:rPr>
        <w:t>pectively</w:t>
      </w:r>
      <w:r>
        <w:rPr>
          <w:color w:val="000000"/>
          <w:sz w:val="24"/>
          <w:szCs w:val="24"/>
        </w:rPr>
        <w:t>.</w:t>
      </w:r>
    </w:p>
    <w:p w14:paraId="000000B6" w14:textId="77777777" w:rsidR="00C1706F" w:rsidRDefault="00C1706F">
      <w:pPr>
        <w:spacing w:line="480" w:lineRule="auto"/>
        <w:rPr>
          <w:color w:val="000000"/>
          <w:sz w:val="24"/>
          <w:szCs w:val="24"/>
          <w:highlight w:val="white"/>
        </w:rPr>
      </w:pPr>
    </w:p>
    <w:p w14:paraId="000000B7" w14:textId="77777777" w:rsidR="00C1706F" w:rsidRDefault="00B44535">
      <w:pPr>
        <w:spacing w:line="480" w:lineRule="auto"/>
        <w:rPr>
          <w:i/>
          <w:sz w:val="24"/>
          <w:szCs w:val="24"/>
        </w:rPr>
      </w:pPr>
      <w:r>
        <w:rPr>
          <w:i/>
          <w:sz w:val="24"/>
          <w:szCs w:val="24"/>
        </w:rPr>
        <w:t>Basic administrative delineations</w:t>
      </w:r>
    </w:p>
    <w:p w14:paraId="000000B8" w14:textId="77777777" w:rsidR="00C1706F" w:rsidRDefault="00B44535">
      <w:pPr>
        <w:spacing w:line="480" w:lineRule="auto"/>
        <w:rPr>
          <w:sz w:val="24"/>
          <w:szCs w:val="24"/>
        </w:rPr>
      </w:pPr>
      <w:r>
        <w:rPr>
          <w:color w:val="000000"/>
          <w:sz w:val="24"/>
          <w:szCs w:val="24"/>
        </w:rPr>
        <w:tab/>
        <w:t>National boundaries were derived from the Global Administrative Areas database (</w:t>
      </w:r>
      <w:hyperlink r:id="rId30">
        <w:r>
          <w:rPr>
            <w:color w:val="0000FF"/>
            <w:sz w:val="24"/>
            <w:szCs w:val="24"/>
            <w:u w:val="single"/>
          </w:rPr>
          <w:t>http://gadm.org/</w:t>
        </w:r>
      </w:hyperlink>
      <w:r>
        <w:rPr>
          <w:color w:val="000000"/>
          <w:sz w:val="24"/>
          <w:szCs w:val="24"/>
        </w:rPr>
        <w:t>, accessed 2019-10-31). We obtained protected ar</w:t>
      </w:r>
      <w:r>
        <w:rPr>
          <w:color w:val="000000"/>
          <w:sz w:val="24"/>
          <w:szCs w:val="24"/>
        </w:rPr>
        <w:t xml:space="preserve">ea boundaries from the World Database on Protected Areas (WDPA, </w:t>
      </w:r>
      <w:hyperlink r:id="rId31">
        <w:r>
          <w:rPr>
            <w:color w:val="0000FF"/>
            <w:sz w:val="24"/>
            <w:szCs w:val="24"/>
            <w:u w:val="single"/>
          </w:rPr>
          <w:t>https://www.protectedplanet.net</w:t>
        </w:r>
      </w:hyperlink>
      <w:r>
        <w:rPr>
          <w:color w:val="000000"/>
          <w:sz w:val="24"/>
          <w:szCs w:val="24"/>
        </w:rPr>
        <w:t>). Following standard procedures for cleaning the protected area dataset</w:t>
      </w:r>
      <w:r>
        <w:rPr>
          <w:sz w:val="24"/>
          <w:szCs w:val="24"/>
          <w:vertAlign w:val="superscript"/>
        </w:rPr>
        <w:t>41,42</w:t>
      </w:r>
      <w:r>
        <w:rPr>
          <w:color w:val="000000"/>
          <w:sz w:val="24"/>
          <w:szCs w:val="24"/>
        </w:rPr>
        <w:t>,  we (</w:t>
      </w:r>
      <w:proofErr w:type="spellStart"/>
      <w:r>
        <w:rPr>
          <w:color w:val="000000"/>
          <w:sz w:val="24"/>
          <w:szCs w:val="24"/>
        </w:rPr>
        <w:t>i</w:t>
      </w:r>
      <w:proofErr w:type="spellEnd"/>
      <w:r>
        <w:rPr>
          <w:color w:val="000000"/>
          <w:sz w:val="24"/>
          <w:szCs w:val="24"/>
        </w:rPr>
        <w:t xml:space="preserve">) projected the data to </w:t>
      </w:r>
      <w:r>
        <w:rPr>
          <w:color w:val="000000"/>
          <w:sz w:val="24"/>
          <w:szCs w:val="24"/>
        </w:rPr>
        <w:t>an equal-area coordinate system (World Behrman), (ii) excluded reserves with unknown or proposed designations, (iii) excluded UNESCO Biosphere Reserves</w:t>
      </w:r>
      <w:r>
        <w:rPr>
          <w:sz w:val="24"/>
          <w:szCs w:val="24"/>
          <w:vertAlign w:val="superscript"/>
        </w:rPr>
        <w:t>43</w:t>
      </w:r>
      <w:r>
        <w:rPr>
          <w:color w:val="000000"/>
          <w:sz w:val="24"/>
          <w:szCs w:val="24"/>
        </w:rPr>
        <w:t xml:space="preserve">, (iv) buffered sites represented as point localities to their reported area, (v) dissolved boundaries </w:t>
      </w:r>
      <w:r>
        <w:rPr>
          <w:color w:val="000000"/>
          <w:sz w:val="24"/>
          <w:szCs w:val="24"/>
        </w:rPr>
        <w:t>to prevent issues with overlapping areas, and (vi) removed slivers (code available at https://github.com/jeffreyhanson/global-protected-areas).  After the protected area data were mod</w:t>
      </w:r>
      <w:r>
        <w:rPr>
          <w:sz w:val="24"/>
          <w:szCs w:val="24"/>
        </w:rPr>
        <w:t>ified as described above</w:t>
      </w:r>
      <w:r>
        <w:rPr>
          <w:color w:val="000000"/>
          <w:sz w:val="24"/>
          <w:szCs w:val="24"/>
        </w:rPr>
        <w:t xml:space="preserve">, we overlaid the protected area boundaries with </w:t>
      </w:r>
      <w:r>
        <w:rPr>
          <w:color w:val="000000"/>
          <w:sz w:val="24"/>
          <w:szCs w:val="24"/>
        </w:rPr>
        <w:t xml:space="preserve">a 10 x 10 km grid covering the Earth.  These spatial data procedures were </w:t>
      </w:r>
      <w:r>
        <w:rPr>
          <w:sz w:val="24"/>
          <w:szCs w:val="24"/>
        </w:rPr>
        <w:t>implemented</w:t>
      </w:r>
      <w:r>
        <w:rPr>
          <w:color w:val="000000"/>
          <w:sz w:val="24"/>
          <w:szCs w:val="24"/>
        </w:rPr>
        <w:t xml:space="preserve"> using ArcMap (version 10.3.1) and python (version 2.7.8).</w:t>
      </w:r>
    </w:p>
    <w:p w14:paraId="000000B9" w14:textId="77777777" w:rsidR="00C1706F" w:rsidRDefault="00C1706F">
      <w:pPr>
        <w:spacing w:line="480" w:lineRule="auto"/>
        <w:rPr>
          <w:i/>
          <w:sz w:val="24"/>
          <w:szCs w:val="24"/>
        </w:rPr>
      </w:pPr>
    </w:p>
    <w:p w14:paraId="000000BA" w14:textId="77777777" w:rsidR="00C1706F" w:rsidRDefault="00B44535">
      <w:pPr>
        <w:spacing w:line="480" w:lineRule="auto"/>
        <w:rPr>
          <w:i/>
          <w:sz w:val="24"/>
          <w:szCs w:val="24"/>
        </w:rPr>
      </w:pPr>
      <w:r>
        <w:rPr>
          <w:i/>
          <w:sz w:val="24"/>
          <w:szCs w:val="24"/>
        </w:rPr>
        <w:t>Governance risk</w:t>
      </w:r>
    </w:p>
    <w:p w14:paraId="000000BB" w14:textId="77777777" w:rsidR="00C1706F" w:rsidRDefault="00B44535">
      <w:pPr>
        <w:spacing w:line="480" w:lineRule="auto"/>
        <w:rPr>
          <w:sz w:val="24"/>
          <w:szCs w:val="24"/>
        </w:rPr>
      </w:pPr>
      <w:r>
        <w:rPr>
          <w:sz w:val="24"/>
          <w:szCs w:val="24"/>
        </w:rPr>
        <w:tab/>
        <w:t>Conservation risk due to governance can affect the outcomes of strategies, and effective gover</w:t>
      </w:r>
      <w:r>
        <w:rPr>
          <w:sz w:val="24"/>
          <w:szCs w:val="24"/>
        </w:rPr>
        <w:t>nance can promote the resilience of conservation in the face of sociopolitical and economic shocks. We used worldwide governance indicators from the World Bank</w:t>
      </w:r>
      <w:r>
        <w:rPr>
          <w:sz w:val="24"/>
          <w:szCs w:val="24"/>
          <w:vertAlign w:val="superscript"/>
        </w:rPr>
        <w:t>18</w:t>
      </w:r>
      <w:r>
        <w:rPr>
          <w:sz w:val="24"/>
          <w:szCs w:val="24"/>
        </w:rPr>
        <w:t xml:space="preserve"> to capture these pressures. The indicators include six scaled measures: voice and accountabili</w:t>
      </w:r>
      <w:r>
        <w:rPr>
          <w:sz w:val="24"/>
          <w:szCs w:val="24"/>
        </w:rPr>
        <w:t>ty; political stability and absence of violence; government effectiveness; regulatory quality; rule of law; and control of corruption (see Table S4 for definitions). We chose these indicators because evidence suggests that they reliably predict protected a</w:t>
      </w:r>
      <w:r>
        <w:rPr>
          <w:sz w:val="24"/>
          <w:szCs w:val="24"/>
        </w:rPr>
        <w:t>rea effectiveness</w:t>
      </w:r>
      <w:r>
        <w:rPr>
          <w:sz w:val="24"/>
          <w:szCs w:val="24"/>
          <w:vertAlign w:val="superscript"/>
        </w:rPr>
        <w:t>44</w:t>
      </w:r>
      <w:r>
        <w:rPr>
          <w:sz w:val="24"/>
          <w:szCs w:val="24"/>
        </w:rPr>
        <w:t xml:space="preserve"> and state investment and efforts for biodiversity conservation</w:t>
      </w:r>
      <w:r>
        <w:rPr>
          <w:sz w:val="24"/>
          <w:szCs w:val="24"/>
          <w:vertAlign w:val="superscript"/>
        </w:rPr>
        <w:t>8</w:t>
      </w:r>
      <w:r>
        <w:rPr>
          <w:sz w:val="24"/>
          <w:szCs w:val="24"/>
        </w:rPr>
        <w:t>.  For each country, we used a mean of annual averages of all six measures</w:t>
      </w:r>
      <w:r>
        <w:rPr>
          <w:sz w:val="24"/>
          <w:szCs w:val="24"/>
          <w:vertAlign w:val="superscript"/>
        </w:rPr>
        <w:t>8</w:t>
      </w:r>
      <w:r>
        <w:rPr>
          <w:sz w:val="24"/>
          <w:szCs w:val="24"/>
        </w:rPr>
        <w:t xml:space="preserve"> (Figure S1).</w:t>
      </w:r>
    </w:p>
    <w:p w14:paraId="000000BC" w14:textId="77777777" w:rsidR="00C1706F" w:rsidRDefault="00C1706F">
      <w:pPr>
        <w:spacing w:line="480" w:lineRule="auto"/>
        <w:rPr>
          <w:sz w:val="24"/>
          <w:szCs w:val="24"/>
        </w:rPr>
      </w:pPr>
    </w:p>
    <w:p w14:paraId="000000BD" w14:textId="77777777" w:rsidR="00C1706F" w:rsidRDefault="00B44535">
      <w:pPr>
        <w:spacing w:line="480" w:lineRule="auto"/>
        <w:rPr>
          <w:i/>
          <w:sz w:val="24"/>
          <w:szCs w:val="24"/>
        </w:rPr>
      </w:pPr>
      <w:r>
        <w:rPr>
          <w:i/>
          <w:sz w:val="24"/>
          <w:szCs w:val="24"/>
        </w:rPr>
        <w:t>Land use risk</w:t>
      </w:r>
    </w:p>
    <w:p w14:paraId="000000BE" w14:textId="77777777" w:rsidR="00C1706F" w:rsidRDefault="00B44535">
      <w:pPr>
        <w:spacing w:line="480" w:lineRule="auto"/>
        <w:rPr>
          <w:sz w:val="24"/>
          <w:szCs w:val="24"/>
        </w:rPr>
      </w:pPr>
      <w:r>
        <w:rPr>
          <w:sz w:val="24"/>
          <w:szCs w:val="24"/>
        </w:rPr>
        <w:lastRenderedPageBreak/>
        <w:tab/>
        <w:t>We used a recently developed global land systems map produced by Keh</w:t>
      </w:r>
      <w:r>
        <w:rPr>
          <w:sz w:val="24"/>
          <w:szCs w:val="24"/>
        </w:rPr>
        <w:t>oe et al.</w:t>
      </w:r>
      <w:r>
        <w:rPr>
          <w:sz w:val="24"/>
          <w:szCs w:val="24"/>
          <w:vertAlign w:val="superscript"/>
        </w:rPr>
        <w:t>19</w:t>
      </w:r>
      <w:r>
        <w:rPr>
          <w:sz w:val="24"/>
          <w:szCs w:val="24"/>
        </w:rPr>
        <w:t xml:space="preserve"> to incorporate the risk of land-use change. This map is based on a global land systems map for the year 2000</w:t>
      </w:r>
      <w:r>
        <w:rPr>
          <w:sz w:val="24"/>
          <w:szCs w:val="24"/>
          <w:vertAlign w:val="superscript"/>
        </w:rPr>
        <w:t>45</w:t>
      </w:r>
      <w:r>
        <w:rPr>
          <w:sz w:val="24"/>
          <w:szCs w:val="24"/>
        </w:rPr>
        <w:t xml:space="preserve"> at a 9.25 km</w:t>
      </w:r>
      <w:r>
        <w:rPr>
          <w:sz w:val="24"/>
          <w:szCs w:val="24"/>
          <w:vertAlign w:val="superscript"/>
        </w:rPr>
        <w:t>2</w:t>
      </w:r>
      <w:r>
        <w:rPr>
          <w:sz w:val="24"/>
          <w:szCs w:val="24"/>
        </w:rPr>
        <w:t xml:space="preserve"> spatial </w:t>
      </w:r>
      <w:proofErr w:type="gramStart"/>
      <w:r>
        <w:rPr>
          <w:sz w:val="24"/>
          <w:szCs w:val="24"/>
        </w:rPr>
        <w:t>resolution, but</w:t>
      </w:r>
      <w:proofErr w:type="gramEnd"/>
      <w:r>
        <w:rPr>
          <w:sz w:val="24"/>
          <w:szCs w:val="24"/>
        </w:rPr>
        <w:t xml:space="preserve"> is refined based on recent land-cover and land-use datasets to a spatial resolution of 1 km</w:t>
      </w:r>
      <w:r>
        <w:rPr>
          <w:sz w:val="24"/>
          <w:szCs w:val="24"/>
          <w:vertAlign w:val="superscript"/>
        </w:rPr>
        <w:t>2</w:t>
      </w:r>
      <w:r>
        <w:rPr>
          <w:sz w:val="24"/>
          <w:szCs w:val="24"/>
        </w:rPr>
        <w:t>. K</w:t>
      </w:r>
      <w:r>
        <w:rPr>
          <w:sz w:val="24"/>
          <w:szCs w:val="24"/>
        </w:rPr>
        <w:t>ehoe et al.</w:t>
      </w:r>
      <w:r>
        <w:rPr>
          <w:sz w:val="24"/>
          <w:szCs w:val="24"/>
          <w:vertAlign w:val="superscript"/>
        </w:rPr>
        <w:t>19</w:t>
      </w:r>
      <w:r>
        <w:rPr>
          <w:sz w:val="24"/>
          <w:szCs w:val="24"/>
        </w:rPr>
        <w:t xml:space="preserve"> further estimated the impact of land use and land use intensity on biodiversity, with data originating from the PREDICTS project</w:t>
      </w:r>
      <w:r>
        <w:rPr>
          <w:sz w:val="24"/>
          <w:szCs w:val="24"/>
          <w:vertAlign w:val="superscript"/>
        </w:rPr>
        <w:t>46</w:t>
      </w:r>
      <w:r>
        <w:rPr>
          <w:sz w:val="24"/>
          <w:szCs w:val="24"/>
        </w:rPr>
        <w:t>. They first matched their land-systems classes to varying intensity levels for each land-use type (for detailed</w:t>
      </w:r>
      <w:r>
        <w:rPr>
          <w:sz w:val="24"/>
          <w:szCs w:val="24"/>
        </w:rPr>
        <w:t xml:space="preserve"> conversion table, see ref</w:t>
      </w:r>
      <w:r>
        <w:rPr>
          <w:sz w:val="24"/>
          <w:szCs w:val="24"/>
          <w:vertAlign w:val="superscript"/>
        </w:rPr>
        <w:t>47</w:t>
      </w:r>
      <w:r>
        <w:rPr>
          <w:sz w:val="24"/>
          <w:szCs w:val="24"/>
        </w:rPr>
        <w:t>). This allowed Kehoe et al.</w:t>
      </w:r>
      <w:r>
        <w:rPr>
          <w:sz w:val="24"/>
          <w:szCs w:val="24"/>
          <w:vertAlign w:val="superscript"/>
        </w:rPr>
        <w:t>19</w:t>
      </w:r>
      <w:r>
        <w:rPr>
          <w:sz w:val="24"/>
          <w:szCs w:val="24"/>
        </w:rPr>
        <w:t xml:space="preserve"> to calculate average biodiversity loss per land system (relative to an unimpacted baseline) by taking the mean model estimates of biodiversity loss per land-use intensity class from previous work</w:t>
      </w:r>
      <w:r>
        <w:rPr>
          <w:sz w:val="24"/>
          <w:szCs w:val="24"/>
          <w:vertAlign w:val="superscript"/>
        </w:rPr>
        <w:t>47</w:t>
      </w:r>
      <w:r>
        <w:rPr>
          <w:sz w:val="24"/>
          <w:szCs w:val="24"/>
        </w:rPr>
        <w:t>. The result gives average relative biodiversity gain or l</w:t>
      </w:r>
      <w:r>
        <w:rPr>
          <w:sz w:val="24"/>
          <w:szCs w:val="24"/>
        </w:rPr>
        <w:t>oss per land-system class. Here, we used their modelled mean estimates (following Newbold et al.</w:t>
      </w:r>
      <w:r>
        <w:rPr>
          <w:sz w:val="24"/>
          <w:szCs w:val="24"/>
          <w:vertAlign w:val="superscript"/>
        </w:rPr>
        <w:t>47</w:t>
      </w:r>
      <w:r>
        <w:rPr>
          <w:sz w:val="24"/>
          <w:szCs w:val="24"/>
        </w:rPr>
        <w:t>) of relative percent biodiversity change for each land-system class for species abundance as a measure of the land-use pressure (Figure S2).</w:t>
      </w:r>
    </w:p>
    <w:p w14:paraId="000000BF" w14:textId="77777777" w:rsidR="00C1706F" w:rsidRDefault="00C1706F">
      <w:pPr>
        <w:spacing w:line="480" w:lineRule="auto"/>
        <w:rPr>
          <w:sz w:val="24"/>
          <w:szCs w:val="24"/>
        </w:rPr>
      </w:pPr>
    </w:p>
    <w:p w14:paraId="000000C0" w14:textId="77777777" w:rsidR="00C1706F" w:rsidRDefault="00B44535">
      <w:pPr>
        <w:spacing w:line="480" w:lineRule="auto"/>
        <w:rPr>
          <w:sz w:val="24"/>
          <w:szCs w:val="24"/>
        </w:rPr>
      </w:pPr>
      <w:r>
        <w:rPr>
          <w:i/>
          <w:sz w:val="24"/>
          <w:szCs w:val="24"/>
        </w:rPr>
        <w:t>Climate risk</w:t>
      </w:r>
    </w:p>
    <w:p w14:paraId="000000C1" w14:textId="77777777" w:rsidR="00C1706F" w:rsidRDefault="00B44535">
      <w:pPr>
        <w:spacing w:line="480" w:lineRule="auto"/>
        <w:rPr>
          <w:sz w:val="24"/>
          <w:szCs w:val="24"/>
        </w:rPr>
      </w:pPr>
      <w:r>
        <w:rPr>
          <w:sz w:val="24"/>
          <w:szCs w:val="24"/>
        </w:rPr>
        <w:tab/>
        <w:t>[</w:t>
      </w:r>
      <w:r>
        <w:rPr>
          <w:sz w:val="24"/>
          <w:szCs w:val="24"/>
        </w:rPr>
        <w:t xml:space="preserve">Placeholder – Richard mentioned </w:t>
      </w:r>
      <w:r>
        <w:rPr>
          <w:sz w:val="24"/>
          <w:szCs w:val="24"/>
          <w:highlight w:val="yellow"/>
        </w:rPr>
        <w:t>Patrick could provide</w:t>
      </w:r>
      <w:r>
        <w:rPr>
          <w:sz w:val="24"/>
          <w:szCs w:val="24"/>
        </w:rPr>
        <w:t>. Would be one small paragraph re why climate velocity important, then one paragraph description of method.]</w:t>
      </w:r>
    </w:p>
    <w:p w14:paraId="000000C2" w14:textId="77777777" w:rsidR="00C1706F" w:rsidRDefault="00C1706F">
      <w:pPr>
        <w:spacing w:line="480" w:lineRule="auto"/>
        <w:rPr>
          <w:sz w:val="24"/>
          <w:szCs w:val="24"/>
        </w:rPr>
      </w:pPr>
    </w:p>
    <w:p w14:paraId="000000C3" w14:textId="77777777" w:rsidR="00C1706F" w:rsidRDefault="00B44535">
      <w:pPr>
        <w:spacing w:line="480" w:lineRule="auto"/>
        <w:ind w:firstLine="720"/>
        <w:rPr>
          <w:sz w:val="24"/>
          <w:szCs w:val="24"/>
        </w:rPr>
      </w:pPr>
      <w:r>
        <w:rPr>
          <w:sz w:val="24"/>
          <w:szCs w:val="24"/>
        </w:rPr>
        <w:t>We also explored an alternative measure of climate risk: exposure to extreme events. Anthropo</w:t>
      </w:r>
      <w:r>
        <w:rPr>
          <w:sz w:val="24"/>
          <w:szCs w:val="24"/>
        </w:rPr>
        <w:t>genic climate change is affecting the frequency and duration of extreme heat events</w:t>
      </w:r>
      <w:r>
        <w:rPr>
          <w:sz w:val="24"/>
          <w:szCs w:val="24"/>
          <w:vertAlign w:val="superscript"/>
        </w:rPr>
        <w:t>48,49</w:t>
      </w:r>
      <w:r>
        <w:rPr>
          <w:sz w:val="24"/>
          <w:szCs w:val="24"/>
        </w:rPr>
        <w:t>. Exposure to these events can adversely affect human populations</w:t>
      </w:r>
      <w:r>
        <w:rPr>
          <w:sz w:val="24"/>
          <w:szCs w:val="24"/>
          <w:vertAlign w:val="superscript"/>
        </w:rPr>
        <w:t>50–52</w:t>
      </w:r>
      <w:r>
        <w:rPr>
          <w:sz w:val="24"/>
          <w:szCs w:val="24"/>
        </w:rPr>
        <w:t xml:space="preserve"> and natural systems</w:t>
      </w:r>
      <w:r>
        <w:rPr>
          <w:sz w:val="24"/>
          <w:szCs w:val="24"/>
          <w:vertAlign w:val="superscript"/>
        </w:rPr>
        <w:t>13,53</w:t>
      </w:r>
      <w:r>
        <w:rPr>
          <w:sz w:val="24"/>
          <w:szCs w:val="24"/>
        </w:rPr>
        <w:t>. For species in natural systems, these events can further the decline an</w:t>
      </w:r>
      <w:r>
        <w:rPr>
          <w:sz w:val="24"/>
          <w:szCs w:val="24"/>
        </w:rPr>
        <w:t>d extirpation of populations, increasing the chances of extinction</w:t>
      </w:r>
      <w:r>
        <w:rPr>
          <w:sz w:val="24"/>
          <w:szCs w:val="24"/>
          <w:vertAlign w:val="superscript"/>
        </w:rPr>
        <w:t>13,54</w:t>
      </w:r>
      <w:r>
        <w:rPr>
          <w:sz w:val="24"/>
          <w:szCs w:val="24"/>
        </w:rPr>
        <w:t>. EHE and ECE can also promote the formation of novel ecosystems</w:t>
      </w:r>
      <w:r>
        <w:rPr>
          <w:sz w:val="24"/>
          <w:szCs w:val="24"/>
          <w:vertAlign w:val="superscript"/>
        </w:rPr>
        <w:t>53</w:t>
      </w:r>
      <w:r>
        <w:rPr>
          <w:sz w:val="24"/>
          <w:szCs w:val="24"/>
        </w:rPr>
        <w:t>, generate enhanced selection pressures</w:t>
      </w:r>
      <w:r>
        <w:rPr>
          <w:sz w:val="24"/>
          <w:szCs w:val="24"/>
          <w:vertAlign w:val="superscript"/>
        </w:rPr>
        <w:t>55,56</w:t>
      </w:r>
      <w:r>
        <w:rPr>
          <w:sz w:val="24"/>
          <w:szCs w:val="24"/>
        </w:rPr>
        <w:t>, and change the phenology of life history events</w:t>
      </w:r>
      <w:r>
        <w:rPr>
          <w:sz w:val="24"/>
          <w:szCs w:val="24"/>
          <w:vertAlign w:val="superscript"/>
        </w:rPr>
        <w:t>57,58</w:t>
      </w:r>
      <w:r>
        <w:rPr>
          <w:sz w:val="24"/>
          <w:szCs w:val="24"/>
        </w:rPr>
        <w:t xml:space="preserve">. There are a number </w:t>
      </w:r>
      <w:r>
        <w:rPr>
          <w:sz w:val="24"/>
          <w:szCs w:val="24"/>
        </w:rPr>
        <w:t xml:space="preserve">of climate indices that have been used to estimate the occurrence of </w:t>
      </w:r>
      <w:r>
        <w:rPr>
          <w:sz w:val="24"/>
          <w:szCs w:val="24"/>
        </w:rPr>
        <w:lastRenderedPageBreak/>
        <w:t>these events</w:t>
      </w:r>
      <w:r>
        <w:rPr>
          <w:sz w:val="24"/>
          <w:szCs w:val="24"/>
          <w:vertAlign w:val="superscript"/>
        </w:rPr>
        <w:t>59,60</w:t>
      </w:r>
      <w:r>
        <w:rPr>
          <w:sz w:val="24"/>
          <w:szCs w:val="24"/>
        </w:rPr>
        <w:t>. These indices are often context specific and there is little consensus on the most appropriate technique</w:t>
      </w:r>
      <w:r>
        <w:rPr>
          <w:sz w:val="24"/>
          <w:szCs w:val="24"/>
          <w:vertAlign w:val="superscript"/>
        </w:rPr>
        <w:t>61</w:t>
      </w:r>
      <w:r>
        <w:rPr>
          <w:sz w:val="24"/>
          <w:szCs w:val="24"/>
        </w:rPr>
        <w:t>.</w:t>
      </w:r>
    </w:p>
    <w:p w14:paraId="000000C4" w14:textId="77777777" w:rsidR="00C1706F" w:rsidRDefault="00B44535">
      <w:pPr>
        <w:spacing w:line="480" w:lineRule="auto"/>
        <w:ind w:firstLine="720"/>
        <w:rPr>
          <w:sz w:val="24"/>
          <w:szCs w:val="24"/>
        </w:rPr>
      </w:pPr>
      <w:r>
        <w:rPr>
          <w:sz w:val="24"/>
          <w:szCs w:val="24"/>
        </w:rPr>
        <w:t>We estimated climatic risk based on the estimated trend in t</w:t>
      </w:r>
      <w:r>
        <w:rPr>
          <w:sz w:val="24"/>
          <w:szCs w:val="24"/>
        </w:rPr>
        <w:t>he annual proportion of days containing extreme heat events from 1979 to 2019</w:t>
      </w:r>
      <w:r>
        <w:rPr>
          <w:sz w:val="24"/>
          <w:szCs w:val="24"/>
          <w:vertAlign w:val="superscript"/>
        </w:rPr>
        <w:t>17</w:t>
      </w:r>
      <w:r>
        <w:rPr>
          <w:sz w:val="24"/>
          <w:szCs w:val="24"/>
        </w:rPr>
        <w:t>. Extreme heat events were estimated using hourly air temperature at 2 m above the surface and gridded at a 31 km (0.28125° at the equator) spatial resolution (DOI: 10.24381/</w:t>
      </w:r>
      <w:proofErr w:type="gramStart"/>
      <w:r>
        <w:rPr>
          <w:sz w:val="24"/>
          <w:szCs w:val="24"/>
        </w:rPr>
        <w:t>cds</w:t>
      </w:r>
      <w:r>
        <w:rPr>
          <w:sz w:val="24"/>
          <w:szCs w:val="24"/>
        </w:rPr>
        <w:t>.adbb</w:t>
      </w:r>
      <w:proofErr w:type="gramEnd"/>
      <w:r>
        <w:rPr>
          <w:sz w:val="24"/>
          <w:szCs w:val="24"/>
        </w:rPr>
        <w:t>2d47). The temperature data was acquired from the European Centre for Medium-Range Weather Forecasts (ECMWF) fifth generation atmospheric reanalysis of the global climate (ERA5)</w:t>
      </w:r>
      <w:r>
        <w:rPr>
          <w:sz w:val="24"/>
          <w:szCs w:val="24"/>
          <w:vertAlign w:val="superscript"/>
        </w:rPr>
        <w:t>62,63</w:t>
      </w:r>
      <w:r>
        <w:rPr>
          <w:sz w:val="24"/>
          <w:szCs w:val="24"/>
        </w:rPr>
        <w:t xml:space="preserve">. The approach first extracted daily minimum and maximum temperature </w:t>
      </w:r>
      <w:r>
        <w:rPr>
          <w:sz w:val="24"/>
          <w:szCs w:val="24"/>
        </w:rPr>
        <w:t>for each grid cell over the 41-year period. To reduce the influence of warming trends, the daily minimum and maximum temperature was then detrended across years for each day and grid cell using empirical mode decomposition (EMD)</w:t>
      </w:r>
      <w:r>
        <w:rPr>
          <w:sz w:val="24"/>
          <w:szCs w:val="24"/>
          <w:vertAlign w:val="superscript"/>
        </w:rPr>
        <w:t>64,65</w:t>
      </w:r>
      <w:r>
        <w:rPr>
          <w:sz w:val="24"/>
          <w:szCs w:val="24"/>
        </w:rPr>
        <w:t>. The occurrence of ext</w:t>
      </w:r>
      <w:r>
        <w:rPr>
          <w:sz w:val="24"/>
          <w:szCs w:val="24"/>
        </w:rPr>
        <w:t>reme heat events was estimated using the following approach: The detrended minimum and maximum temperature data was treated as normally distributed across years for each day and grid cell. The probability density function for the detrended minimum and maxi</w:t>
      </w:r>
      <w:r>
        <w:rPr>
          <w:sz w:val="24"/>
          <w:szCs w:val="24"/>
        </w:rPr>
        <w:t>mum temperature was then estimated using the mean and standard deviation calculated across years for each day and grid cell. Extreme heat events occurred when the probabilities for both minimum and maximum temperature on a given day and grid cell were with</w:t>
      </w:r>
      <w:r>
        <w:rPr>
          <w:sz w:val="24"/>
          <w:szCs w:val="24"/>
        </w:rPr>
        <w:t>in the 0.95-1.00 quartile of the probability density function. The trend in the annual proportion of days containing extreme heat events for each year was calculated for each grid cell using beta regression with a logit link function and an identity functi</w:t>
      </w:r>
      <w:r>
        <w:rPr>
          <w:sz w:val="24"/>
          <w:szCs w:val="24"/>
        </w:rPr>
        <w:t>on in the precision model</w:t>
      </w:r>
      <w:r>
        <w:rPr>
          <w:sz w:val="24"/>
          <w:szCs w:val="24"/>
          <w:vertAlign w:val="superscript"/>
        </w:rPr>
        <w:t>66,67</w:t>
      </w:r>
      <w:proofErr w:type="gramStart"/>
      <w:r>
        <w:rPr>
          <w:sz w:val="24"/>
          <w:szCs w:val="24"/>
        </w:rPr>
        <w:t>.  (</w:t>
      </w:r>
      <w:proofErr w:type="gramEnd"/>
      <w:r>
        <w:rPr>
          <w:sz w:val="24"/>
          <w:szCs w:val="24"/>
        </w:rPr>
        <w:t xml:space="preserve">Figure S3). See La </w:t>
      </w:r>
      <w:proofErr w:type="spellStart"/>
      <w:r>
        <w:rPr>
          <w:sz w:val="24"/>
          <w:szCs w:val="24"/>
        </w:rPr>
        <w:t>Sorte</w:t>
      </w:r>
      <w:proofErr w:type="spellEnd"/>
      <w:r>
        <w:rPr>
          <w:sz w:val="24"/>
          <w:szCs w:val="24"/>
        </w:rPr>
        <w:t xml:space="preserve"> et al.</w:t>
      </w:r>
      <w:r>
        <w:rPr>
          <w:sz w:val="24"/>
          <w:szCs w:val="24"/>
          <w:vertAlign w:val="superscript"/>
        </w:rPr>
        <w:t>20</w:t>
      </w:r>
      <w:r>
        <w:rPr>
          <w:sz w:val="24"/>
          <w:szCs w:val="24"/>
        </w:rPr>
        <w:t xml:space="preserve"> for additional details.</w:t>
      </w:r>
    </w:p>
    <w:p w14:paraId="000000C5" w14:textId="77777777" w:rsidR="00C1706F" w:rsidRDefault="00C1706F">
      <w:pPr>
        <w:spacing w:line="480" w:lineRule="auto"/>
        <w:rPr>
          <w:sz w:val="24"/>
          <w:szCs w:val="24"/>
        </w:rPr>
      </w:pPr>
    </w:p>
    <w:p w14:paraId="000000C6" w14:textId="77777777" w:rsidR="00C1706F" w:rsidRDefault="00B44535">
      <w:pPr>
        <w:spacing w:line="480" w:lineRule="auto"/>
        <w:rPr>
          <w:i/>
          <w:sz w:val="24"/>
          <w:szCs w:val="24"/>
        </w:rPr>
      </w:pPr>
      <w:r>
        <w:rPr>
          <w:i/>
          <w:sz w:val="24"/>
          <w:szCs w:val="24"/>
        </w:rPr>
        <w:t>Multi-objective optimization of pressure reduction</w:t>
      </w:r>
    </w:p>
    <w:p w14:paraId="000000C7" w14:textId="77777777" w:rsidR="00C1706F" w:rsidRDefault="00B44535">
      <w:pPr>
        <w:spacing w:line="480" w:lineRule="auto"/>
        <w:rPr>
          <w:sz w:val="24"/>
          <w:szCs w:val="24"/>
        </w:rPr>
      </w:pPr>
      <w:r>
        <w:rPr>
          <w:sz w:val="24"/>
          <w:szCs w:val="24"/>
        </w:rPr>
        <w:tab/>
        <w:t>We processed all data described previously to a 10 x 10 km resolution and clipped data to the extent of land ba</w:t>
      </w:r>
      <w:r>
        <w:rPr>
          <w:sz w:val="24"/>
          <w:szCs w:val="24"/>
        </w:rPr>
        <w:t xml:space="preserve">sed on the global administrative areas database. We then developed an extension on the minimum set problem, which has the goal to identify a set of sites within a planning area that </w:t>
      </w:r>
      <w:r>
        <w:rPr>
          <w:sz w:val="24"/>
          <w:szCs w:val="24"/>
        </w:rPr>
        <w:lastRenderedPageBreak/>
        <w:t>represents all conservation targets in the fewest number of sites</w:t>
      </w:r>
      <w:r>
        <w:rPr>
          <w:sz w:val="24"/>
          <w:szCs w:val="24"/>
          <w:vertAlign w:val="superscript"/>
        </w:rPr>
        <w:t>24</w:t>
      </w:r>
      <w:r>
        <w:rPr>
          <w:sz w:val="24"/>
          <w:szCs w:val="24"/>
        </w:rPr>
        <w:t>. Inste</w:t>
      </w:r>
      <w:r>
        <w:rPr>
          <w:sz w:val="24"/>
          <w:szCs w:val="24"/>
        </w:rPr>
        <w:t>ad of including a single objective in the problem formulation, we expanded it to include multiple objectives. Specifically, we used a hierarchical (lexicographic) approach that assigns a priority to each objective, and sequentially optimizes for the object</w:t>
      </w:r>
      <w:r>
        <w:rPr>
          <w:sz w:val="24"/>
          <w:szCs w:val="24"/>
        </w:rPr>
        <w:t>ives in order of decreasing priority. At each step, it finds the best solution for the current objective, but only from among those that would not degrade the solution quality for higher-priority objectives. We considered up to three objectives in our prio</w:t>
      </w:r>
      <w:r>
        <w:rPr>
          <w:sz w:val="24"/>
          <w:szCs w:val="24"/>
        </w:rPr>
        <w:t xml:space="preserve">ritization scenarios, </w:t>
      </w:r>
      <w:proofErr w:type="spellStart"/>
      <w:r>
        <w:rPr>
          <w:sz w:val="24"/>
          <w:szCs w:val="24"/>
        </w:rPr>
        <w:t>i</w:t>
      </w:r>
      <w:proofErr w:type="spellEnd"/>
      <w:r>
        <w:rPr>
          <w:sz w:val="24"/>
          <w:szCs w:val="24"/>
        </w:rPr>
        <w:t>) governance risk, ii) land-use risk, and iii) climate risk. To compare different scenarios, we calculated solutions for each unique objective combination (n = 15), as well as one where we use a constant objective function as the nul</w:t>
      </w:r>
      <w:r>
        <w:rPr>
          <w:sz w:val="24"/>
          <w:szCs w:val="24"/>
        </w:rPr>
        <w:t>l scenario, as the order of the hierarchy can influence the results.</w:t>
      </w:r>
    </w:p>
    <w:p w14:paraId="000000C8" w14:textId="77777777" w:rsidR="00C1706F" w:rsidRDefault="00B44535">
      <w:pPr>
        <w:spacing w:line="480" w:lineRule="auto"/>
        <w:rPr>
          <w:sz w:val="24"/>
          <w:szCs w:val="24"/>
        </w:rPr>
      </w:pPr>
      <w:r>
        <w:rPr>
          <w:sz w:val="24"/>
          <w:szCs w:val="24"/>
        </w:rPr>
        <w:tab/>
        <w:t>In systematic conservation planning, conservation features describe the biodiversity units (e.g., species, communities, habitat types) that are used to inform protected area establishmen</w:t>
      </w:r>
      <w:r>
        <w:rPr>
          <w:sz w:val="24"/>
          <w:szCs w:val="24"/>
        </w:rPr>
        <w:t>t. Planning units describe the candidate areas for protected area establishment (e.g., cadastral units). Each planning unit contains an amount of each feature (e.g., presence/absence, number of individuals). A prioritization describes a candidate set of pl</w:t>
      </w:r>
      <w:r>
        <w:rPr>
          <w:sz w:val="24"/>
          <w:szCs w:val="24"/>
        </w:rPr>
        <w:t>anning units selected for protected establishment. Each feature has a representation target indicating the minimum amount of each feature that ideally should be held in the prioritization (e.g., 50 presences, 200 individuals). To minimize risk, we have a s</w:t>
      </w:r>
      <w:r>
        <w:rPr>
          <w:sz w:val="24"/>
          <w:szCs w:val="24"/>
        </w:rPr>
        <w:t xml:space="preserve">et of datasets describing the relative risk associated with selecting each planning unit for protected area establishment. Thus, we wish to identify a prioritization that meets the representation targets for </w:t>
      </w:r>
      <w:proofErr w:type="gramStart"/>
      <w:r>
        <w:rPr>
          <w:sz w:val="24"/>
          <w:szCs w:val="24"/>
        </w:rPr>
        <w:t>all of</w:t>
      </w:r>
      <w:proofErr w:type="gramEnd"/>
      <w:r>
        <w:rPr>
          <w:sz w:val="24"/>
          <w:szCs w:val="24"/>
        </w:rPr>
        <w:t xml:space="preserve"> the conservation features, with minimal r</w:t>
      </w:r>
      <w:r>
        <w:rPr>
          <w:sz w:val="24"/>
          <w:szCs w:val="24"/>
        </w:rPr>
        <w:t>isk.</w:t>
      </w:r>
    </w:p>
    <w:p w14:paraId="000000C9" w14:textId="77777777" w:rsidR="00C1706F" w:rsidRDefault="00B44535">
      <w:pPr>
        <w:spacing w:line="480" w:lineRule="auto"/>
        <w:rPr>
          <w:sz w:val="24"/>
          <w:szCs w:val="24"/>
        </w:rPr>
      </w:pPr>
      <w:r>
        <w:rPr>
          <w:sz w:val="24"/>
          <w:szCs w:val="24"/>
        </w:rPr>
        <w:tab/>
        <w:t xml:space="preserve">Let I denote the set of conservation features (indexed by </w:t>
      </w:r>
      <w:proofErr w:type="spellStart"/>
      <w:r>
        <w:rPr>
          <w:sz w:val="24"/>
          <w:szCs w:val="24"/>
          <w:u w:val="single"/>
        </w:rPr>
        <w:t>i</w:t>
      </w:r>
      <w:proofErr w:type="spellEnd"/>
      <w:r>
        <w:rPr>
          <w:sz w:val="24"/>
          <w:szCs w:val="24"/>
        </w:rPr>
        <w:t xml:space="preserve">), and J denote the set of planning units (indexed by j). To describe existing conservation efforts, let </w:t>
      </w:r>
      <w:proofErr w:type="spellStart"/>
      <w:r>
        <w:rPr>
          <w:sz w:val="24"/>
          <w:szCs w:val="24"/>
        </w:rPr>
        <w:t>p</w:t>
      </w:r>
      <w:r>
        <w:rPr>
          <w:sz w:val="24"/>
          <w:szCs w:val="24"/>
          <w:vertAlign w:val="subscript"/>
        </w:rPr>
        <w:t>j</w:t>
      </w:r>
      <w:proofErr w:type="spellEnd"/>
      <w:r>
        <w:rPr>
          <w:sz w:val="24"/>
          <w:szCs w:val="24"/>
        </w:rPr>
        <w:t xml:space="preserve"> indicate (i.e., using zeros and ones) if each planning unit j </w:t>
      </w:r>
      <w:r>
        <w:rPr>
          <w:rFonts w:ascii="Cambria Math" w:eastAsia="Cambria Math" w:hAnsi="Cambria Math" w:cs="Cambria Math"/>
          <w:sz w:val="24"/>
          <w:szCs w:val="24"/>
        </w:rPr>
        <w:t>∈</w:t>
      </w:r>
      <w:r>
        <w:rPr>
          <w:sz w:val="24"/>
          <w:szCs w:val="24"/>
        </w:rPr>
        <w:t xml:space="preserve"> J is already part o</w:t>
      </w:r>
      <w:r>
        <w:rPr>
          <w:sz w:val="24"/>
          <w:szCs w:val="24"/>
        </w:rPr>
        <w:t xml:space="preserve">f the global protected area system. To describe the spatial distribution of the features, let </w:t>
      </w:r>
      <w:proofErr w:type="spellStart"/>
      <w:r>
        <w:rPr>
          <w:sz w:val="24"/>
          <w:szCs w:val="24"/>
        </w:rPr>
        <w:t>A</w:t>
      </w:r>
      <w:r>
        <w:rPr>
          <w:sz w:val="24"/>
          <w:szCs w:val="24"/>
          <w:vertAlign w:val="subscript"/>
        </w:rPr>
        <w:t>ij</w:t>
      </w:r>
      <w:proofErr w:type="spellEnd"/>
      <w:r>
        <w:rPr>
          <w:sz w:val="24"/>
          <w:szCs w:val="24"/>
        </w:rPr>
        <w:t xml:space="preserve"> denote (i.e., using zeros and ones) if each feature is present or absent from each planning unit. To ensure the features are adequately represented by the sol</w:t>
      </w:r>
      <w:r>
        <w:rPr>
          <w:sz w:val="24"/>
          <w:szCs w:val="24"/>
        </w:rPr>
        <w:t xml:space="preserve">ution, let </w:t>
      </w:r>
      <w:proofErr w:type="spellStart"/>
      <w:r>
        <w:rPr>
          <w:sz w:val="24"/>
          <w:szCs w:val="24"/>
        </w:rPr>
        <w:t>t</w:t>
      </w:r>
      <w:r>
        <w:rPr>
          <w:sz w:val="24"/>
          <w:szCs w:val="24"/>
          <w:vertAlign w:val="subscript"/>
        </w:rPr>
        <w:t>i</w:t>
      </w:r>
      <w:proofErr w:type="spellEnd"/>
      <w:r>
        <w:rPr>
          <w:sz w:val="24"/>
          <w:szCs w:val="24"/>
        </w:rPr>
        <w:t xml:space="preserve"> denote the conservation target for each feature </w:t>
      </w:r>
      <w:proofErr w:type="spellStart"/>
      <w:r>
        <w:rPr>
          <w:sz w:val="24"/>
          <w:szCs w:val="24"/>
        </w:rPr>
        <w:t>i</w:t>
      </w:r>
      <w:proofErr w:type="spellEnd"/>
      <w:r>
        <w:rPr>
          <w:sz w:val="24"/>
          <w:szCs w:val="24"/>
        </w:rPr>
        <w:t xml:space="preserve"> </w:t>
      </w:r>
      <w:r>
        <w:rPr>
          <w:rFonts w:ascii="Cambria Math" w:eastAsia="Cambria Math" w:hAnsi="Cambria Math" w:cs="Cambria Math"/>
          <w:sz w:val="24"/>
          <w:szCs w:val="24"/>
        </w:rPr>
        <w:t>∈</w:t>
      </w:r>
      <w:r>
        <w:rPr>
          <w:sz w:val="24"/>
          <w:szCs w:val="24"/>
        </w:rPr>
        <w:t xml:space="preserve"> I. Next, let D denote the set of risk datasets (indexed by d). </w:t>
      </w:r>
      <w:r>
        <w:rPr>
          <w:sz w:val="24"/>
          <w:szCs w:val="24"/>
        </w:rPr>
        <w:lastRenderedPageBreak/>
        <w:t xml:space="preserve">To describe the relative risk associated with each planning unit, let </w:t>
      </w:r>
      <w:proofErr w:type="spellStart"/>
      <w:r>
        <w:rPr>
          <w:sz w:val="24"/>
          <w:szCs w:val="24"/>
        </w:rPr>
        <w:t>R</w:t>
      </w:r>
      <w:r>
        <w:rPr>
          <w:sz w:val="24"/>
          <w:szCs w:val="24"/>
          <w:vertAlign w:val="subscript"/>
        </w:rPr>
        <w:t>dj</w:t>
      </w:r>
      <w:proofErr w:type="spellEnd"/>
      <w:r>
        <w:rPr>
          <w:sz w:val="24"/>
          <w:szCs w:val="24"/>
        </w:rPr>
        <w:t xml:space="preserve"> denote the risk for planning units j </w:t>
      </w:r>
      <w:r>
        <w:rPr>
          <w:rFonts w:ascii="Cambria Math" w:eastAsia="Cambria Math" w:hAnsi="Cambria Math" w:cs="Cambria Math"/>
          <w:sz w:val="24"/>
          <w:szCs w:val="24"/>
        </w:rPr>
        <w:t>∈</w:t>
      </w:r>
      <w:r>
        <w:rPr>
          <w:sz w:val="24"/>
          <w:szCs w:val="24"/>
        </w:rPr>
        <w:t xml:space="preserve"> J according to risk datasets d </w:t>
      </w:r>
      <w:r>
        <w:rPr>
          <w:rFonts w:ascii="Cambria Math" w:eastAsia="Cambria Math" w:hAnsi="Cambria Math" w:cs="Cambria Math"/>
          <w:sz w:val="24"/>
          <w:szCs w:val="24"/>
        </w:rPr>
        <w:t>∈</w:t>
      </w:r>
      <w:r>
        <w:rPr>
          <w:sz w:val="24"/>
          <w:szCs w:val="24"/>
        </w:rPr>
        <w:t xml:space="preserve"> D.</w:t>
      </w:r>
    </w:p>
    <w:p w14:paraId="000000CA" w14:textId="77777777" w:rsidR="00C1706F" w:rsidRDefault="00C1706F">
      <w:pPr>
        <w:spacing w:line="480" w:lineRule="auto"/>
        <w:rPr>
          <w:b/>
          <w:sz w:val="24"/>
          <w:szCs w:val="24"/>
          <w:highlight w:val="yellow"/>
        </w:rPr>
      </w:pPr>
    </w:p>
    <w:p w14:paraId="000000CB" w14:textId="77777777" w:rsidR="00C1706F" w:rsidRDefault="00B44535">
      <w:pPr>
        <w:spacing w:line="480" w:lineRule="auto"/>
        <w:rPr>
          <w:sz w:val="24"/>
          <w:szCs w:val="24"/>
        </w:rPr>
      </w:pPr>
      <w:r>
        <w:rPr>
          <w:sz w:val="24"/>
          <w:szCs w:val="24"/>
        </w:rPr>
        <w:t xml:space="preserve">The problem contains the binary decision variables </w:t>
      </w:r>
      <w:proofErr w:type="spellStart"/>
      <w:r>
        <w:rPr>
          <w:sz w:val="24"/>
          <w:szCs w:val="24"/>
        </w:rPr>
        <w:t>x</w:t>
      </w:r>
      <w:r>
        <w:rPr>
          <w:sz w:val="24"/>
          <w:szCs w:val="24"/>
          <w:vertAlign w:val="subscript"/>
        </w:rPr>
        <w:t>j</w:t>
      </w:r>
      <w:proofErr w:type="spellEnd"/>
      <w:r>
        <w:rPr>
          <w:sz w:val="24"/>
          <w:szCs w:val="24"/>
        </w:rPr>
        <w:t xml:space="preserve"> for planning units j </w:t>
      </w:r>
      <w:r>
        <w:rPr>
          <w:rFonts w:ascii="Cambria Math" w:eastAsia="Cambria Math" w:hAnsi="Cambria Math" w:cs="Cambria Math"/>
          <w:sz w:val="24"/>
          <w:szCs w:val="24"/>
        </w:rPr>
        <w:t>∈</w:t>
      </w:r>
      <w:r>
        <w:rPr>
          <w:sz w:val="24"/>
          <w:szCs w:val="24"/>
        </w:rPr>
        <w:t xml:space="preserve"> J.</w:t>
      </w:r>
    </w:p>
    <w:p w14:paraId="000000CC" w14:textId="77777777" w:rsidR="00C1706F" w:rsidRDefault="00B44535">
      <w:pPr>
        <w:spacing w:line="480" w:lineRule="auto"/>
        <w:rPr>
          <w:sz w:val="24"/>
          <w:szCs w:val="24"/>
        </w:rPr>
      </w:pPr>
      <w:r>
        <w:rPr>
          <w:noProof/>
        </w:rPr>
        <w:drawing>
          <wp:anchor distT="0" distB="0" distL="0" distR="0" simplePos="0" relativeHeight="251658240" behindDoc="0" locked="0" layoutInCell="1" hidden="0" allowOverlap="1" wp14:anchorId="26310B3D" wp14:editId="4288E2B3">
            <wp:simplePos x="0" y="0"/>
            <wp:positionH relativeFrom="column">
              <wp:posOffset>0</wp:posOffset>
            </wp:positionH>
            <wp:positionV relativeFrom="paragraph">
              <wp:posOffset>635</wp:posOffset>
            </wp:positionV>
            <wp:extent cx="6332220" cy="1477010"/>
            <wp:effectExtent l="0" t="0" r="0" b="0"/>
            <wp:wrapTopAndBottom distT="0" distB="0"/>
            <wp:docPr id="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6332220" cy="1477010"/>
                    </a:xfrm>
                    <a:prstGeom prst="rect">
                      <a:avLst/>
                    </a:prstGeom>
                    <a:ln/>
                  </pic:spPr>
                </pic:pic>
              </a:graphicData>
            </a:graphic>
          </wp:anchor>
        </w:drawing>
      </w:r>
    </w:p>
    <w:p w14:paraId="000000CD" w14:textId="77777777" w:rsidR="00C1706F" w:rsidRDefault="00B44535">
      <w:pPr>
        <w:spacing w:line="480" w:lineRule="auto"/>
        <w:rPr>
          <w:sz w:val="24"/>
          <w:szCs w:val="24"/>
        </w:rPr>
      </w:pPr>
      <w:r>
        <w:rPr>
          <w:sz w:val="24"/>
          <w:szCs w:val="24"/>
        </w:rPr>
        <w:t>The reserve selection problem is formulated following:</w:t>
      </w:r>
    </w:p>
    <w:p w14:paraId="000000CE" w14:textId="77777777" w:rsidR="00C1706F" w:rsidRDefault="00C1706F">
      <w:pPr>
        <w:spacing w:line="480" w:lineRule="auto"/>
        <w:rPr>
          <w:sz w:val="24"/>
          <w:szCs w:val="24"/>
        </w:rPr>
      </w:pPr>
    </w:p>
    <w:p w14:paraId="000000CF" w14:textId="77777777" w:rsidR="00C1706F" w:rsidRDefault="00B44535">
      <w:pPr>
        <w:spacing w:line="480" w:lineRule="auto"/>
        <w:rPr>
          <w:sz w:val="24"/>
          <w:szCs w:val="24"/>
        </w:rPr>
      </w:pPr>
      <w:r>
        <w:rPr>
          <w:noProof/>
          <w:sz w:val="24"/>
          <w:szCs w:val="24"/>
        </w:rPr>
        <w:drawing>
          <wp:inline distT="0" distB="0" distL="0" distR="0" wp14:anchorId="186DC811" wp14:editId="46A10240">
            <wp:extent cx="6332220" cy="2491105"/>
            <wp:effectExtent l="0" t="0" r="0" b="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6332220" cy="2491105"/>
                    </a:xfrm>
                    <a:prstGeom prst="rect">
                      <a:avLst/>
                    </a:prstGeom>
                    <a:ln/>
                  </pic:spPr>
                </pic:pic>
              </a:graphicData>
            </a:graphic>
          </wp:inline>
        </w:drawing>
      </w:r>
    </w:p>
    <w:p w14:paraId="000000D0" w14:textId="77777777" w:rsidR="00C1706F" w:rsidRDefault="00B44535">
      <w:pPr>
        <w:spacing w:line="480" w:lineRule="auto"/>
        <w:rPr>
          <w:sz w:val="24"/>
          <w:szCs w:val="24"/>
        </w:rPr>
      </w:pPr>
      <w:r>
        <w:rPr>
          <w:sz w:val="24"/>
          <w:szCs w:val="24"/>
        </w:rPr>
        <w:tab/>
      </w:r>
      <w:r>
        <w:rPr>
          <w:sz w:val="24"/>
          <w:szCs w:val="24"/>
        </w:rPr>
        <w:t>The objective function (</w:t>
      </w:r>
      <w:proofErr w:type="spellStart"/>
      <w:r>
        <w:rPr>
          <w:sz w:val="24"/>
          <w:szCs w:val="24"/>
        </w:rPr>
        <w:t>eqn</w:t>
      </w:r>
      <w:proofErr w:type="spellEnd"/>
      <w:r>
        <w:rPr>
          <w:sz w:val="24"/>
          <w:szCs w:val="24"/>
        </w:rPr>
        <w:t xml:space="preserve"> 2a) is to hierarchically (lexicographically) minimize multiple functions. Constraints (</w:t>
      </w:r>
      <w:proofErr w:type="spellStart"/>
      <w:r>
        <w:rPr>
          <w:sz w:val="24"/>
          <w:szCs w:val="24"/>
        </w:rPr>
        <w:t>eqn</w:t>
      </w:r>
      <w:proofErr w:type="spellEnd"/>
      <w:r>
        <w:rPr>
          <w:sz w:val="24"/>
          <w:szCs w:val="24"/>
        </w:rPr>
        <w:t xml:space="preserve"> 2b) define each of these functions as the total risk encompassed by selected planning units given each risk dataset. Constraints (</w:t>
      </w:r>
      <w:proofErr w:type="spellStart"/>
      <w:r>
        <w:rPr>
          <w:sz w:val="24"/>
          <w:szCs w:val="24"/>
        </w:rPr>
        <w:t>eqn</w:t>
      </w:r>
      <w:proofErr w:type="spellEnd"/>
      <w:r>
        <w:rPr>
          <w:sz w:val="24"/>
          <w:szCs w:val="24"/>
        </w:rPr>
        <w:t xml:space="preserve"> 2c)</w:t>
      </w:r>
      <w:r>
        <w:rPr>
          <w:sz w:val="24"/>
          <w:szCs w:val="24"/>
        </w:rPr>
        <w:t xml:space="preserve"> ensure that the representation targets (</w:t>
      </w:r>
      <w:proofErr w:type="spellStart"/>
      <w:proofErr w:type="gramStart"/>
      <w:r>
        <w:rPr>
          <w:sz w:val="24"/>
          <w:szCs w:val="24"/>
        </w:rPr>
        <w:t>ti</w:t>
      </w:r>
      <w:proofErr w:type="spellEnd"/>
      <w:r>
        <w:rPr>
          <w:sz w:val="24"/>
          <w:szCs w:val="24"/>
        </w:rPr>
        <w:t xml:space="preserve"> )</w:t>
      </w:r>
      <w:proofErr w:type="gramEnd"/>
      <w:r>
        <w:rPr>
          <w:sz w:val="24"/>
          <w:szCs w:val="24"/>
        </w:rPr>
        <w:t xml:space="preserve"> are met for all features. Constraints (</w:t>
      </w:r>
      <w:proofErr w:type="spellStart"/>
      <w:r>
        <w:rPr>
          <w:sz w:val="24"/>
          <w:szCs w:val="24"/>
        </w:rPr>
        <w:t>eqn</w:t>
      </w:r>
      <w:proofErr w:type="spellEnd"/>
      <w:r>
        <w:rPr>
          <w:sz w:val="24"/>
          <w:szCs w:val="24"/>
        </w:rPr>
        <w:t xml:space="preserve"> 2d) ensure that the existing protected areas are selected in the</w:t>
      </w:r>
    </w:p>
    <w:p w14:paraId="000000D1" w14:textId="77777777" w:rsidR="00C1706F" w:rsidRDefault="00B44535">
      <w:pPr>
        <w:spacing w:line="480" w:lineRule="auto"/>
        <w:rPr>
          <w:sz w:val="24"/>
          <w:szCs w:val="24"/>
        </w:rPr>
      </w:pPr>
      <w:r>
        <w:rPr>
          <w:sz w:val="24"/>
          <w:szCs w:val="24"/>
        </w:rPr>
        <w:t>solution. Finally, constraints (</w:t>
      </w:r>
      <w:proofErr w:type="spellStart"/>
      <w:r>
        <w:rPr>
          <w:sz w:val="24"/>
          <w:szCs w:val="24"/>
        </w:rPr>
        <w:t>eqns</w:t>
      </w:r>
      <w:proofErr w:type="spellEnd"/>
      <w:r>
        <w:rPr>
          <w:sz w:val="24"/>
          <w:szCs w:val="24"/>
        </w:rPr>
        <w:t xml:space="preserve"> 2e) ensure that the decision variables </w:t>
      </w:r>
      <w:proofErr w:type="spellStart"/>
      <w:r>
        <w:rPr>
          <w:sz w:val="24"/>
          <w:szCs w:val="24"/>
        </w:rPr>
        <w:t>x</w:t>
      </w:r>
      <w:r>
        <w:rPr>
          <w:sz w:val="24"/>
          <w:szCs w:val="24"/>
          <w:vertAlign w:val="subscript"/>
        </w:rPr>
        <w:t>j</w:t>
      </w:r>
      <w:proofErr w:type="spellEnd"/>
      <w:r>
        <w:rPr>
          <w:sz w:val="24"/>
          <w:szCs w:val="24"/>
        </w:rPr>
        <w:t xml:space="preserve"> contain zeros or ones.</w:t>
      </w:r>
    </w:p>
    <w:p w14:paraId="000000D2" w14:textId="77777777" w:rsidR="00C1706F" w:rsidRDefault="00B44535">
      <w:pPr>
        <w:spacing w:line="480" w:lineRule="auto"/>
        <w:rPr>
          <w:sz w:val="24"/>
          <w:szCs w:val="24"/>
        </w:rPr>
      </w:pPr>
      <w:r>
        <w:rPr>
          <w:sz w:val="24"/>
          <w:szCs w:val="24"/>
        </w:rPr>
        <w:lastRenderedPageBreak/>
        <w:tab/>
        <w:t>For all scenarios we locked in current protected areas and, following Hanson et al.[cite], we used flexible targets for suitable habitat based on species’ ranges. Species with less than 1,00</w:t>
      </w:r>
      <w:sdt>
        <w:sdtPr>
          <w:tag w:val="goog_rdk_298"/>
          <w:id w:val="1721479743"/>
        </w:sdtPr>
        <w:sdtEndPr/>
        <w:sdtContent>
          <w:commentRangeStart w:id="362"/>
        </w:sdtContent>
      </w:sdt>
      <w:r>
        <w:rPr>
          <w:sz w:val="24"/>
          <w:szCs w:val="24"/>
        </w:rPr>
        <w:t>0 km2 of suitable habitat were assigned a 100% target for their</w:t>
      </w:r>
      <w:r>
        <w:rPr>
          <w:sz w:val="24"/>
          <w:szCs w:val="24"/>
        </w:rPr>
        <w:t xml:space="preserve"> unpartitioned map (1,802 amphibians, 893 avian and 645 mammalian species), species with more than 250,000 km2 of suitable  habitat were assigned a 10% target for their unpartitioned map (712 amphibians, 4,518 avian and 1,868 mammalian species) and species</w:t>
      </w:r>
      <w:r>
        <w:rPr>
          <w:sz w:val="24"/>
          <w:szCs w:val="24"/>
        </w:rPr>
        <w:t xml:space="preserve"> with an intermediate amount of suitable habitat were assigned a target by log-linearly interpolating values between the previous two thresholds (2,683 amphibians, 5,190 avian and 2,557 mammalian species; migratory bird species were assigned targets for ea</w:t>
      </w:r>
      <w:r>
        <w:rPr>
          <w:sz w:val="24"/>
          <w:szCs w:val="24"/>
        </w:rPr>
        <w:t>ch seasonal distribution separately). Additionally, to prevent species with very large suitable habitats from requiring excessively large amounts of area to be protected, the targets for species’ distributions larger than 10,000,000 km2 were capped at 1,00</w:t>
      </w:r>
      <w:r>
        <w:rPr>
          <w:sz w:val="24"/>
          <w:szCs w:val="24"/>
        </w:rPr>
        <w:t>0,000 km2. This cap affected only 206 (1%) species, and sensitivity analyses showed that it had little effect on our results. We a</w:t>
      </w:r>
      <w:commentRangeEnd w:id="362"/>
      <w:r>
        <w:commentReference w:id="362"/>
      </w:r>
      <w:r>
        <w:rPr>
          <w:sz w:val="24"/>
          <w:szCs w:val="24"/>
        </w:rPr>
        <w:t xml:space="preserve">cknowledge that these targets are arbitrary; however, they are more precise than previous targets based on species’ ranges </w:t>
      </w:r>
      <w:r>
        <w:rPr>
          <w:sz w:val="24"/>
          <w:szCs w:val="24"/>
        </w:rPr>
        <w:t>(which can contain a large amount of unsuitable habitat), and accounts for the increased vulnerability of species with smaller range size</w:t>
      </w:r>
      <w:sdt>
        <w:sdtPr>
          <w:tag w:val="goog_rdk_299"/>
          <w:id w:val="1010797611"/>
        </w:sdtPr>
        <w:sdtEndPr/>
        <w:sdtContent>
          <w:commentRangeStart w:id="363"/>
        </w:sdtContent>
      </w:sdt>
      <w:r>
        <w:rPr>
          <w:sz w:val="24"/>
          <w:szCs w:val="24"/>
        </w:rPr>
        <w:t>s, as w</w:t>
      </w:r>
      <w:commentRangeEnd w:id="363"/>
      <w:r>
        <w:commentReference w:id="363"/>
      </w:r>
      <w:r>
        <w:rPr>
          <w:sz w:val="24"/>
          <w:szCs w:val="24"/>
        </w:rPr>
        <w:t xml:space="preserve">ell as the difficulty in conserving all habitat for species that occur over large areas.  </w:t>
      </w:r>
      <w:r>
        <w:br w:type="page"/>
      </w:r>
    </w:p>
    <w:p w14:paraId="000000D3" w14:textId="77777777" w:rsidR="00C1706F" w:rsidRDefault="00B44535">
      <w:pPr>
        <w:spacing w:line="480" w:lineRule="auto"/>
        <w:rPr>
          <w:sz w:val="24"/>
          <w:szCs w:val="24"/>
        </w:rPr>
      </w:pPr>
      <w:r>
        <w:rPr>
          <w:b/>
          <w:sz w:val="24"/>
          <w:szCs w:val="24"/>
        </w:rPr>
        <w:lastRenderedPageBreak/>
        <w:t xml:space="preserve">Table S1. </w:t>
      </w:r>
      <w:r>
        <w:rPr>
          <w:sz w:val="24"/>
          <w:szCs w:val="24"/>
        </w:rPr>
        <w:t>Scena</w:t>
      </w:r>
      <w:r>
        <w:rPr>
          <w:sz w:val="24"/>
          <w:szCs w:val="24"/>
        </w:rPr>
        <w:t>rios explored and global protection results. The risk factor order represents the order risk factors were included in the hierarchical prioritization. (G = governance, L = land use, C = Climate).</w:t>
      </w:r>
    </w:p>
    <w:p w14:paraId="000000D4" w14:textId="77777777" w:rsidR="00C1706F" w:rsidRDefault="00C1706F">
      <w:pPr>
        <w:spacing w:line="480" w:lineRule="auto"/>
        <w:rPr>
          <w:sz w:val="24"/>
          <w:szCs w:val="24"/>
        </w:rPr>
      </w:pPr>
    </w:p>
    <w:tbl>
      <w:tblPr>
        <w:tblStyle w:val="a3"/>
        <w:tblW w:w="8747" w:type="dxa"/>
        <w:tblBorders>
          <w:top w:val="single" w:sz="8" w:space="0" w:color="70AD47"/>
          <w:left w:val="single" w:sz="8" w:space="0" w:color="70AD47"/>
          <w:bottom w:val="single" w:sz="8" w:space="0" w:color="70AD47"/>
          <w:insideH w:val="single" w:sz="8" w:space="0" w:color="70AD47"/>
        </w:tblBorders>
        <w:tblLayout w:type="fixed"/>
        <w:tblLook w:val="0000" w:firstRow="0" w:lastRow="0" w:firstColumn="0" w:lastColumn="0" w:noHBand="0" w:noVBand="0"/>
      </w:tblPr>
      <w:tblGrid>
        <w:gridCol w:w="1768"/>
        <w:gridCol w:w="2616"/>
        <w:gridCol w:w="4363"/>
      </w:tblGrid>
      <w:tr w:rsidR="00C1706F" w14:paraId="7873F823" w14:textId="77777777">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000000D5" w14:textId="77777777" w:rsidR="00C1706F" w:rsidRDefault="00B44535">
            <w:pPr>
              <w:spacing w:line="480" w:lineRule="auto"/>
              <w:jc w:val="center"/>
              <w:rPr>
                <w:b/>
              </w:rPr>
            </w:pPr>
            <w:r>
              <w:rPr>
                <w:b/>
              </w:rPr>
              <w:t>Scenario</w:t>
            </w:r>
          </w:p>
        </w:tc>
        <w:tc>
          <w:tcPr>
            <w:tcW w:w="2616" w:type="dxa"/>
            <w:tcBorders>
              <w:top w:val="single" w:sz="8" w:space="0" w:color="70AD47"/>
              <w:bottom w:val="single" w:sz="8" w:space="0" w:color="70AD47"/>
            </w:tcBorders>
            <w:shd w:val="clear" w:color="auto" w:fill="70AD47"/>
            <w:vAlign w:val="center"/>
          </w:tcPr>
          <w:p w14:paraId="000000D6" w14:textId="77777777" w:rsidR="00C1706F" w:rsidRDefault="00B44535">
            <w:pPr>
              <w:spacing w:line="480" w:lineRule="auto"/>
              <w:jc w:val="center"/>
              <w:rPr>
                <w:b/>
              </w:rPr>
            </w:pPr>
            <w:r>
              <w:rPr>
                <w:b/>
              </w:rPr>
              <w:t>Risk factors included</w:t>
            </w:r>
          </w:p>
        </w:tc>
        <w:tc>
          <w:tcPr>
            <w:tcW w:w="4363" w:type="dxa"/>
            <w:tcBorders>
              <w:top w:val="single" w:sz="8" w:space="0" w:color="70AD47"/>
              <w:bottom w:val="single" w:sz="8" w:space="0" w:color="70AD47"/>
            </w:tcBorders>
            <w:shd w:val="clear" w:color="auto" w:fill="70AD47"/>
            <w:vAlign w:val="center"/>
          </w:tcPr>
          <w:p w14:paraId="000000D7" w14:textId="77777777" w:rsidR="00C1706F" w:rsidRDefault="00B44535">
            <w:pPr>
              <w:spacing w:line="480" w:lineRule="auto"/>
              <w:jc w:val="center"/>
              <w:rPr>
                <w:b/>
              </w:rPr>
            </w:pPr>
            <w:r>
              <w:rPr>
                <w:b/>
              </w:rPr>
              <w:t>Global land area protected [</w:t>
            </w:r>
            <w:r>
              <w:rPr>
                <w:b/>
              </w:rPr>
              <w:t>%]</w:t>
            </w:r>
          </w:p>
        </w:tc>
      </w:tr>
      <w:tr w:rsidR="00C1706F" w14:paraId="14034D08"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D8" w14:textId="77777777" w:rsidR="00C1706F" w:rsidRDefault="00B44535">
            <w:pPr>
              <w:spacing w:line="480" w:lineRule="auto"/>
              <w:jc w:val="center"/>
              <w:rPr>
                <w:b/>
              </w:rPr>
            </w:pPr>
            <w:r>
              <w:rPr>
                <w:b/>
              </w:rPr>
              <w:t>null</w:t>
            </w:r>
          </w:p>
        </w:tc>
        <w:tc>
          <w:tcPr>
            <w:tcW w:w="2616" w:type="dxa"/>
            <w:tcBorders>
              <w:bottom w:val="single" w:sz="8" w:space="0" w:color="A8D08D"/>
              <w:right w:val="single" w:sz="8" w:space="0" w:color="A8D08D"/>
            </w:tcBorders>
            <w:shd w:val="clear" w:color="auto" w:fill="E2EFD9"/>
            <w:vAlign w:val="center"/>
          </w:tcPr>
          <w:p w14:paraId="000000D9" w14:textId="77777777" w:rsidR="00C1706F" w:rsidRDefault="00B44535">
            <w:pPr>
              <w:spacing w:line="480" w:lineRule="auto"/>
            </w:pPr>
            <w:r>
              <w:t>-</w:t>
            </w:r>
          </w:p>
        </w:tc>
        <w:tc>
          <w:tcPr>
            <w:tcW w:w="4363" w:type="dxa"/>
            <w:tcBorders>
              <w:bottom w:val="single" w:sz="8" w:space="0" w:color="A8D08D"/>
              <w:right w:val="single" w:sz="8" w:space="0" w:color="A8D08D"/>
            </w:tcBorders>
            <w:shd w:val="clear" w:color="auto" w:fill="E2EFD9"/>
          </w:tcPr>
          <w:p w14:paraId="000000DA" w14:textId="77777777" w:rsidR="00C1706F" w:rsidRDefault="00B44535">
            <w:pPr>
              <w:spacing w:line="480" w:lineRule="auto"/>
              <w:jc w:val="center"/>
            </w:pPr>
            <w:r>
              <w:t>21.27</w:t>
            </w:r>
          </w:p>
        </w:tc>
      </w:tr>
      <w:tr w:rsidR="00C1706F" w14:paraId="5DAED830"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DB" w14:textId="77777777" w:rsidR="00C1706F" w:rsidRDefault="00B44535">
            <w:pPr>
              <w:spacing w:line="480" w:lineRule="auto"/>
              <w:jc w:val="center"/>
              <w:rPr>
                <w:b/>
              </w:rPr>
            </w:pPr>
            <w:r>
              <w:rPr>
                <w:b/>
              </w:rPr>
              <w:t>1</w:t>
            </w:r>
          </w:p>
        </w:tc>
        <w:tc>
          <w:tcPr>
            <w:tcW w:w="2616" w:type="dxa"/>
            <w:tcBorders>
              <w:bottom w:val="single" w:sz="8" w:space="0" w:color="A8D08D"/>
              <w:right w:val="single" w:sz="8" w:space="0" w:color="A8D08D"/>
            </w:tcBorders>
            <w:shd w:val="clear" w:color="auto" w:fill="auto"/>
            <w:vAlign w:val="center"/>
          </w:tcPr>
          <w:p w14:paraId="000000DC" w14:textId="77777777" w:rsidR="00C1706F" w:rsidRDefault="00B44535">
            <w:pPr>
              <w:spacing w:line="480" w:lineRule="auto"/>
            </w:pPr>
            <w:r>
              <w:t>G</w:t>
            </w:r>
          </w:p>
        </w:tc>
        <w:tc>
          <w:tcPr>
            <w:tcW w:w="4363" w:type="dxa"/>
            <w:tcBorders>
              <w:bottom w:val="single" w:sz="8" w:space="0" w:color="A8D08D"/>
              <w:right w:val="single" w:sz="8" w:space="0" w:color="A8D08D"/>
            </w:tcBorders>
            <w:shd w:val="clear" w:color="auto" w:fill="auto"/>
          </w:tcPr>
          <w:p w14:paraId="000000DD" w14:textId="77777777" w:rsidR="00C1706F" w:rsidRDefault="00B44535">
            <w:pPr>
              <w:spacing w:line="480" w:lineRule="auto"/>
              <w:jc w:val="center"/>
            </w:pPr>
            <w:r>
              <w:t>21.35</w:t>
            </w:r>
          </w:p>
        </w:tc>
      </w:tr>
      <w:tr w:rsidR="00C1706F" w14:paraId="17A890B1"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DE" w14:textId="77777777" w:rsidR="00C1706F" w:rsidRDefault="00B44535">
            <w:pPr>
              <w:spacing w:line="480" w:lineRule="auto"/>
              <w:jc w:val="center"/>
              <w:rPr>
                <w:b/>
              </w:rPr>
            </w:pPr>
            <w:r>
              <w:rPr>
                <w:b/>
              </w:rPr>
              <w:t>2</w:t>
            </w:r>
          </w:p>
        </w:tc>
        <w:tc>
          <w:tcPr>
            <w:tcW w:w="2616" w:type="dxa"/>
            <w:tcBorders>
              <w:bottom w:val="single" w:sz="8" w:space="0" w:color="A8D08D"/>
              <w:right w:val="single" w:sz="8" w:space="0" w:color="A8D08D"/>
            </w:tcBorders>
            <w:shd w:val="clear" w:color="auto" w:fill="E2EFD9"/>
            <w:vAlign w:val="center"/>
          </w:tcPr>
          <w:p w14:paraId="000000DF" w14:textId="77777777" w:rsidR="00C1706F" w:rsidRDefault="00B44535">
            <w:pPr>
              <w:spacing w:line="480" w:lineRule="auto"/>
            </w:pPr>
            <w:r>
              <w:t>L</w:t>
            </w:r>
          </w:p>
        </w:tc>
        <w:tc>
          <w:tcPr>
            <w:tcW w:w="4363" w:type="dxa"/>
            <w:tcBorders>
              <w:bottom w:val="single" w:sz="8" w:space="0" w:color="A8D08D"/>
              <w:right w:val="single" w:sz="8" w:space="0" w:color="A8D08D"/>
            </w:tcBorders>
            <w:shd w:val="clear" w:color="auto" w:fill="E2EFD9"/>
          </w:tcPr>
          <w:p w14:paraId="000000E0" w14:textId="77777777" w:rsidR="00C1706F" w:rsidRDefault="00B44535">
            <w:pPr>
              <w:spacing w:line="480" w:lineRule="auto"/>
              <w:jc w:val="center"/>
            </w:pPr>
            <w:r>
              <w:t>22.31</w:t>
            </w:r>
          </w:p>
        </w:tc>
      </w:tr>
      <w:tr w:rsidR="00C1706F" w14:paraId="38C39551"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E1" w14:textId="77777777" w:rsidR="00C1706F" w:rsidRDefault="00B44535">
            <w:pPr>
              <w:spacing w:line="480" w:lineRule="auto"/>
              <w:jc w:val="center"/>
              <w:rPr>
                <w:b/>
              </w:rPr>
            </w:pPr>
            <w:r>
              <w:rPr>
                <w:b/>
              </w:rPr>
              <w:t>3</w:t>
            </w:r>
          </w:p>
        </w:tc>
        <w:tc>
          <w:tcPr>
            <w:tcW w:w="2616" w:type="dxa"/>
            <w:tcBorders>
              <w:bottom w:val="single" w:sz="8" w:space="0" w:color="A8D08D"/>
              <w:right w:val="single" w:sz="8" w:space="0" w:color="A8D08D"/>
            </w:tcBorders>
            <w:shd w:val="clear" w:color="auto" w:fill="auto"/>
            <w:vAlign w:val="center"/>
          </w:tcPr>
          <w:p w14:paraId="000000E2" w14:textId="77777777" w:rsidR="00C1706F" w:rsidRDefault="00B44535">
            <w:pPr>
              <w:spacing w:line="480" w:lineRule="auto"/>
            </w:pPr>
            <w:r>
              <w:t>C</w:t>
            </w:r>
          </w:p>
        </w:tc>
        <w:tc>
          <w:tcPr>
            <w:tcW w:w="4363" w:type="dxa"/>
            <w:tcBorders>
              <w:bottom w:val="single" w:sz="8" w:space="0" w:color="A8D08D"/>
              <w:right w:val="single" w:sz="8" w:space="0" w:color="A8D08D"/>
            </w:tcBorders>
            <w:shd w:val="clear" w:color="auto" w:fill="auto"/>
          </w:tcPr>
          <w:p w14:paraId="000000E3" w14:textId="77777777" w:rsidR="00C1706F" w:rsidRDefault="00B44535">
            <w:pPr>
              <w:spacing w:line="480" w:lineRule="auto"/>
              <w:jc w:val="center"/>
            </w:pPr>
            <w:r>
              <w:t>23.79</w:t>
            </w:r>
          </w:p>
        </w:tc>
      </w:tr>
      <w:tr w:rsidR="00C1706F" w14:paraId="4244150C"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E4" w14:textId="77777777" w:rsidR="00C1706F" w:rsidRDefault="00B44535">
            <w:pPr>
              <w:spacing w:line="480" w:lineRule="auto"/>
              <w:jc w:val="center"/>
              <w:rPr>
                <w:b/>
              </w:rPr>
            </w:pPr>
            <w:r>
              <w:rPr>
                <w:b/>
              </w:rPr>
              <w:t>4</w:t>
            </w:r>
          </w:p>
        </w:tc>
        <w:tc>
          <w:tcPr>
            <w:tcW w:w="2616" w:type="dxa"/>
            <w:tcBorders>
              <w:bottom w:val="single" w:sz="8" w:space="0" w:color="A8D08D"/>
              <w:right w:val="single" w:sz="8" w:space="0" w:color="A8D08D"/>
            </w:tcBorders>
            <w:shd w:val="clear" w:color="auto" w:fill="E2EFD9"/>
            <w:vAlign w:val="center"/>
          </w:tcPr>
          <w:p w14:paraId="000000E5" w14:textId="77777777" w:rsidR="00C1706F" w:rsidRDefault="00B44535">
            <w:pPr>
              <w:spacing w:line="480" w:lineRule="auto"/>
            </w:pPr>
            <w:r>
              <w:t>G &gt; L</w:t>
            </w:r>
          </w:p>
        </w:tc>
        <w:tc>
          <w:tcPr>
            <w:tcW w:w="4363" w:type="dxa"/>
            <w:tcBorders>
              <w:bottom w:val="single" w:sz="8" w:space="0" w:color="A8D08D"/>
              <w:right w:val="single" w:sz="8" w:space="0" w:color="A8D08D"/>
            </w:tcBorders>
            <w:shd w:val="clear" w:color="auto" w:fill="E2EFD9"/>
          </w:tcPr>
          <w:p w14:paraId="000000E6" w14:textId="77777777" w:rsidR="00C1706F" w:rsidRDefault="00B44535">
            <w:pPr>
              <w:spacing w:line="480" w:lineRule="auto"/>
              <w:jc w:val="center"/>
            </w:pPr>
            <w:r>
              <w:t>21.93</w:t>
            </w:r>
          </w:p>
        </w:tc>
      </w:tr>
      <w:tr w:rsidR="00C1706F" w14:paraId="48E85848"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E7" w14:textId="77777777" w:rsidR="00C1706F" w:rsidRDefault="00B44535">
            <w:pPr>
              <w:spacing w:line="480" w:lineRule="auto"/>
              <w:jc w:val="center"/>
              <w:rPr>
                <w:b/>
              </w:rPr>
            </w:pPr>
            <w:r>
              <w:rPr>
                <w:b/>
              </w:rPr>
              <w:t>5</w:t>
            </w:r>
          </w:p>
        </w:tc>
        <w:tc>
          <w:tcPr>
            <w:tcW w:w="2616" w:type="dxa"/>
            <w:tcBorders>
              <w:bottom w:val="single" w:sz="8" w:space="0" w:color="A8D08D"/>
              <w:right w:val="single" w:sz="8" w:space="0" w:color="A8D08D"/>
            </w:tcBorders>
            <w:shd w:val="clear" w:color="auto" w:fill="auto"/>
            <w:vAlign w:val="center"/>
          </w:tcPr>
          <w:p w14:paraId="000000E8" w14:textId="77777777" w:rsidR="00C1706F" w:rsidRDefault="00B44535">
            <w:pPr>
              <w:spacing w:line="480" w:lineRule="auto"/>
            </w:pPr>
            <w:r>
              <w:t>L &gt; G</w:t>
            </w:r>
          </w:p>
        </w:tc>
        <w:tc>
          <w:tcPr>
            <w:tcW w:w="4363" w:type="dxa"/>
            <w:tcBorders>
              <w:bottom w:val="single" w:sz="8" w:space="0" w:color="A8D08D"/>
              <w:right w:val="single" w:sz="8" w:space="0" w:color="A8D08D"/>
            </w:tcBorders>
            <w:shd w:val="clear" w:color="auto" w:fill="auto"/>
          </w:tcPr>
          <w:p w14:paraId="000000E9" w14:textId="77777777" w:rsidR="00C1706F" w:rsidRDefault="00B44535">
            <w:pPr>
              <w:spacing w:line="480" w:lineRule="auto"/>
              <w:jc w:val="center"/>
            </w:pPr>
            <w:r>
              <w:t>22.18</w:t>
            </w:r>
          </w:p>
        </w:tc>
      </w:tr>
      <w:tr w:rsidR="00C1706F" w14:paraId="148FA3B7"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EA" w14:textId="77777777" w:rsidR="00C1706F" w:rsidRDefault="00B44535">
            <w:pPr>
              <w:spacing w:line="480" w:lineRule="auto"/>
              <w:jc w:val="center"/>
              <w:rPr>
                <w:b/>
              </w:rPr>
            </w:pPr>
            <w:r>
              <w:rPr>
                <w:b/>
              </w:rPr>
              <w:t>6</w:t>
            </w:r>
          </w:p>
        </w:tc>
        <w:tc>
          <w:tcPr>
            <w:tcW w:w="2616" w:type="dxa"/>
            <w:tcBorders>
              <w:bottom w:val="single" w:sz="8" w:space="0" w:color="A8D08D"/>
              <w:right w:val="single" w:sz="8" w:space="0" w:color="A8D08D"/>
            </w:tcBorders>
            <w:shd w:val="clear" w:color="auto" w:fill="E2EFD9"/>
            <w:vAlign w:val="center"/>
          </w:tcPr>
          <w:p w14:paraId="000000EB" w14:textId="77777777" w:rsidR="00C1706F" w:rsidRDefault="00B44535">
            <w:pPr>
              <w:spacing w:line="480" w:lineRule="auto"/>
            </w:pPr>
            <w:r>
              <w:t>G &gt; C</w:t>
            </w:r>
          </w:p>
        </w:tc>
        <w:tc>
          <w:tcPr>
            <w:tcW w:w="4363" w:type="dxa"/>
            <w:tcBorders>
              <w:bottom w:val="single" w:sz="8" w:space="0" w:color="A8D08D"/>
              <w:right w:val="single" w:sz="8" w:space="0" w:color="A8D08D"/>
            </w:tcBorders>
            <w:shd w:val="clear" w:color="auto" w:fill="E2EFD9"/>
          </w:tcPr>
          <w:p w14:paraId="000000EC" w14:textId="77777777" w:rsidR="00C1706F" w:rsidRDefault="00B44535">
            <w:pPr>
              <w:spacing w:line="480" w:lineRule="auto"/>
              <w:jc w:val="center"/>
            </w:pPr>
            <w:r>
              <w:t>23.78</w:t>
            </w:r>
          </w:p>
        </w:tc>
      </w:tr>
      <w:tr w:rsidR="00C1706F" w14:paraId="658869FC"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ED" w14:textId="77777777" w:rsidR="00C1706F" w:rsidRDefault="00B44535">
            <w:pPr>
              <w:spacing w:line="480" w:lineRule="auto"/>
              <w:jc w:val="center"/>
              <w:rPr>
                <w:b/>
              </w:rPr>
            </w:pPr>
            <w:r>
              <w:rPr>
                <w:b/>
              </w:rPr>
              <w:t>7</w:t>
            </w:r>
          </w:p>
        </w:tc>
        <w:tc>
          <w:tcPr>
            <w:tcW w:w="2616" w:type="dxa"/>
            <w:tcBorders>
              <w:bottom w:val="single" w:sz="8" w:space="0" w:color="A8D08D"/>
              <w:right w:val="single" w:sz="8" w:space="0" w:color="A8D08D"/>
            </w:tcBorders>
            <w:shd w:val="clear" w:color="auto" w:fill="auto"/>
            <w:vAlign w:val="center"/>
          </w:tcPr>
          <w:p w14:paraId="000000EE" w14:textId="77777777" w:rsidR="00C1706F" w:rsidRDefault="00B44535">
            <w:pPr>
              <w:spacing w:line="480" w:lineRule="auto"/>
            </w:pPr>
            <w:r>
              <w:t>C &gt; G</w:t>
            </w:r>
          </w:p>
        </w:tc>
        <w:tc>
          <w:tcPr>
            <w:tcW w:w="4363" w:type="dxa"/>
            <w:tcBorders>
              <w:bottom w:val="single" w:sz="8" w:space="0" w:color="A8D08D"/>
              <w:right w:val="single" w:sz="8" w:space="0" w:color="A8D08D"/>
            </w:tcBorders>
            <w:shd w:val="clear" w:color="auto" w:fill="auto"/>
          </w:tcPr>
          <w:p w14:paraId="000000EF" w14:textId="77777777" w:rsidR="00C1706F" w:rsidRDefault="00B44535">
            <w:pPr>
              <w:spacing w:line="480" w:lineRule="auto"/>
              <w:jc w:val="center"/>
            </w:pPr>
            <w:r>
              <w:t>23.31</w:t>
            </w:r>
          </w:p>
        </w:tc>
      </w:tr>
      <w:tr w:rsidR="00C1706F" w14:paraId="3D56E5D4"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F0" w14:textId="77777777" w:rsidR="00C1706F" w:rsidRDefault="00B44535">
            <w:pPr>
              <w:spacing w:line="480" w:lineRule="auto"/>
              <w:jc w:val="center"/>
              <w:rPr>
                <w:b/>
              </w:rPr>
            </w:pPr>
            <w:r>
              <w:rPr>
                <w:b/>
              </w:rPr>
              <w:t>8</w:t>
            </w:r>
          </w:p>
        </w:tc>
        <w:tc>
          <w:tcPr>
            <w:tcW w:w="2616" w:type="dxa"/>
            <w:tcBorders>
              <w:bottom w:val="single" w:sz="8" w:space="0" w:color="A8D08D"/>
              <w:right w:val="single" w:sz="8" w:space="0" w:color="A8D08D"/>
            </w:tcBorders>
            <w:shd w:val="clear" w:color="auto" w:fill="E2EFD9"/>
            <w:vAlign w:val="center"/>
          </w:tcPr>
          <w:p w14:paraId="000000F1" w14:textId="77777777" w:rsidR="00C1706F" w:rsidRDefault="00B44535">
            <w:pPr>
              <w:spacing w:line="480" w:lineRule="auto"/>
            </w:pPr>
            <w:r>
              <w:t>L &gt; C</w:t>
            </w:r>
          </w:p>
        </w:tc>
        <w:tc>
          <w:tcPr>
            <w:tcW w:w="4363" w:type="dxa"/>
            <w:tcBorders>
              <w:bottom w:val="single" w:sz="8" w:space="0" w:color="A8D08D"/>
              <w:right w:val="single" w:sz="8" w:space="0" w:color="A8D08D"/>
            </w:tcBorders>
            <w:shd w:val="clear" w:color="auto" w:fill="E2EFD9"/>
          </w:tcPr>
          <w:p w14:paraId="000000F2" w14:textId="77777777" w:rsidR="00C1706F" w:rsidRDefault="00B44535">
            <w:pPr>
              <w:spacing w:line="480" w:lineRule="auto"/>
              <w:jc w:val="center"/>
            </w:pPr>
            <w:r>
              <w:t>23.52</w:t>
            </w:r>
          </w:p>
        </w:tc>
      </w:tr>
      <w:tr w:rsidR="00C1706F" w14:paraId="49BBC477"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F3" w14:textId="77777777" w:rsidR="00C1706F" w:rsidRDefault="00B44535">
            <w:pPr>
              <w:spacing w:line="480" w:lineRule="auto"/>
              <w:jc w:val="center"/>
              <w:rPr>
                <w:b/>
              </w:rPr>
            </w:pPr>
            <w:r>
              <w:rPr>
                <w:b/>
              </w:rPr>
              <w:t>9</w:t>
            </w:r>
          </w:p>
        </w:tc>
        <w:tc>
          <w:tcPr>
            <w:tcW w:w="2616" w:type="dxa"/>
            <w:tcBorders>
              <w:bottom w:val="single" w:sz="8" w:space="0" w:color="A8D08D"/>
              <w:right w:val="single" w:sz="8" w:space="0" w:color="A8D08D"/>
            </w:tcBorders>
            <w:shd w:val="clear" w:color="auto" w:fill="auto"/>
            <w:vAlign w:val="center"/>
          </w:tcPr>
          <w:p w14:paraId="000000F4" w14:textId="77777777" w:rsidR="00C1706F" w:rsidRDefault="00B44535">
            <w:pPr>
              <w:spacing w:line="480" w:lineRule="auto"/>
            </w:pPr>
            <w:r>
              <w:t>C &gt; L</w:t>
            </w:r>
          </w:p>
        </w:tc>
        <w:tc>
          <w:tcPr>
            <w:tcW w:w="4363" w:type="dxa"/>
            <w:tcBorders>
              <w:bottom w:val="single" w:sz="8" w:space="0" w:color="A8D08D"/>
              <w:right w:val="single" w:sz="8" w:space="0" w:color="A8D08D"/>
            </w:tcBorders>
            <w:shd w:val="clear" w:color="auto" w:fill="auto"/>
          </w:tcPr>
          <w:p w14:paraId="000000F5" w14:textId="77777777" w:rsidR="00C1706F" w:rsidRDefault="00B44535">
            <w:pPr>
              <w:spacing w:line="480" w:lineRule="auto"/>
              <w:jc w:val="center"/>
            </w:pPr>
            <w:r>
              <w:t>22.99</w:t>
            </w:r>
          </w:p>
        </w:tc>
      </w:tr>
      <w:tr w:rsidR="00C1706F" w14:paraId="436CE9E3"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F6" w14:textId="77777777" w:rsidR="00C1706F" w:rsidRDefault="00B44535">
            <w:pPr>
              <w:spacing w:line="480" w:lineRule="auto"/>
              <w:jc w:val="center"/>
              <w:rPr>
                <w:b/>
              </w:rPr>
            </w:pPr>
            <w:r>
              <w:rPr>
                <w:b/>
              </w:rPr>
              <w:t>10</w:t>
            </w:r>
          </w:p>
        </w:tc>
        <w:tc>
          <w:tcPr>
            <w:tcW w:w="2616" w:type="dxa"/>
            <w:tcBorders>
              <w:bottom w:val="single" w:sz="8" w:space="0" w:color="A8D08D"/>
              <w:right w:val="single" w:sz="8" w:space="0" w:color="A8D08D"/>
            </w:tcBorders>
            <w:shd w:val="clear" w:color="auto" w:fill="E2EFD9"/>
            <w:vAlign w:val="center"/>
          </w:tcPr>
          <w:p w14:paraId="000000F7" w14:textId="77777777" w:rsidR="00C1706F" w:rsidRDefault="00B44535">
            <w:pPr>
              <w:spacing w:line="480" w:lineRule="auto"/>
            </w:pPr>
            <w:r>
              <w:t>G &gt; L &gt; C</w:t>
            </w:r>
          </w:p>
        </w:tc>
        <w:tc>
          <w:tcPr>
            <w:tcW w:w="4363" w:type="dxa"/>
            <w:tcBorders>
              <w:bottom w:val="single" w:sz="8" w:space="0" w:color="A8D08D"/>
              <w:right w:val="single" w:sz="8" w:space="0" w:color="A8D08D"/>
            </w:tcBorders>
            <w:shd w:val="clear" w:color="auto" w:fill="E2EFD9"/>
          </w:tcPr>
          <w:p w14:paraId="000000F8" w14:textId="77777777" w:rsidR="00C1706F" w:rsidRDefault="00B44535">
            <w:pPr>
              <w:spacing w:line="480" w:lineRule="auto"/>
              <w:jc w:val="center"/>
            </w:pPr>
            <w:r>
              <w:t>23.52</w:t>
            </w:r>
          </w:p>
        </w:tc>
      </w:tr>
      <w:tr w:rsidR="00C1706F" w14:paraId="44558F71"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F9" w14:textId="77777777" w:rsidR="00C1706F" w:rsidRDefault="00B44535">
            <w:pPr>
              <w:spacing w:line="480" w:lineRule="auto"/>
              <w:jc w:val="center"/>
              <w:rPr>
                <w:b/>
              </w:rPr>
            </w:pPr>
            <w:r>
              <w:rPr>
                <w:b/>
              </w:rPr>
              <w:t>11</w:t>
            </w:r>
          </w:p>
        </w:tc>
        <w:tc>
          <w:tcPr>
            <w:tcW w:w="2616" w:type="dxa"/>
            <w:tcBorders>
              <w:bottom w:val="single" w:sz="8" w:space="0" w:color="A8D08D"/>
              <w:right w:val="single" w:sz="8" w:space="0" w:color="A8D08D"/>
            </w:tcBorders>
            <w:shd w:val="clear" w:color="auto" w:fill="auto"/>
            <w:vAlign w:val="center"/>
          </w:tcPr>
          <w:p w14:paraId="000000FA" w14:textId="77777777" w:rsidR="00C1706F" w:rsidRDefault="00B44535">
            <w:pPr>
              <w:spacing w:line="480" w:lineRule="auto"/>
            </w:pPr>
            <w:r>
              <w:t>G &gt; C &gt; L</w:t>
            </w:r>
          </w:p>
        </w:tc>
        <w:tc>
          <w:tcPr>
            <w:tcW w:w="4363" w:type="dxa"/>
            <w:tcBorders>
              <w:bottom w:val="single" w:sz="8" w:space="0" w:color="A8D08D"/>
              <w:right w:val="single" w:sz="8" w:space="0" w:color="A8D08D"/>
            </w:tcBorders>
            <w:shd w:val="clear" w:color="auto" w:fill="auto"/>
          </w:tcPr>
          <w:p w14:paraId="000000FB" w14:textId="77777777" w:rsidR="00C1706F" w:rsidRDefault="00B44535">
            <w:pPr>
              <w:spacing w:line="480" w:lineRule="auto"/>
              <w:jc w:val="center"/>
            </w:pPr>
            <w:r>
              <w:t>23</w:t>
            </w:r>
          </w:p>
        </w:tc>
      </w:tr>
      <w:tr w:rsidR="00C1706F" w14:paraId="216CC40F"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FC" w14:textId="77777777" w:rsidR="00C1706F" w:rsidRDefault="00B44535">
            <w:pPr>
              <w:spacing w:line="480" w:lineRule="auto"/>
              <w:jc w:val="center"/>
              <w:rPr>
                <w:b/>
              </w:rPr>
            </w:pPr>
            <w:r>
              <w:rPr>
                <w:b/>
              </w:rPr>
              <w:t>12</w:t>
            </w:r>
          </w:p>
        </w:tc>
        <w:tc>
          <w:tcPr>
            <w:tcW w:w="2616" w:type="dxa"/>
            <w:tcBorders>
              <w:bottom w:val="single" w:sz="8" w:space="0" w:color="A8D08D"/>
              <w:right w:val="single" w:sz="8" w:space="0" w:color="A8D08D"/>
            </w:tcBorders>
            <w:shd w:val="clear" w:color="auto" w:fill="E2EFD9"/>
            <w:vAlign w:val="center"/>
          </w:tcPr>
          <w:p w14:paraId="000000FD" w14:textId="77777777" w:rsidR="00C1706F" w:rsidRDefault="00B44535">
            <w:pPr>
              <w:spacing w:line="480" w:lineRule="auto"/>
            </w:pPr>
            <w:r>
              <w:t>L &gt; G &gt; C</w:t>
            </w:r>
          </w:p>
        </w:tc>
        <w:tc>
          <w:tcPr>
            <w:tcW w:w="4363" w:type="dxa"/>
            <w:tcBorders>
              <w:bottom w:val="single" w:sz="8" w:space="0" w:color="A8D08D"/>
              <w:right w:val="single" w:sz="8" w:space="0" w:color="A8D08D"/>
            </w:tcBorders>
            <w:shd w:val="clear" w:color="auto" w:fill="E2EFD9"/>
          </w:tcPr>
          <w:p w14:paraId="000000FE" w14:textId="77777777" w:rsidR="00C1706F" w:rsidRDefault="00B44535">
            <w:pPr>
              <w:spacing w:line="480" w:lineRule="auto"/>
              <w:jc w:val="center"/>
            </w:pPr>
            <w:r>
              <w:t>23.5</w:t>
            </w:r>
          </w:p>
        </w:tc>
      </w:tr>
      <w:tr w:rsidR="00C1706F" w14:paraId="64AA3D67"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FF" w14:textId="77777777" w:rsidR="00C1706F" w:rsidRDefault="00B44535">
            <w:pPr>
              <w:spacing w:line="480" w:lineRule="auto"/>
              <w:jc w:val="center"/>
              <w:rPr>
                <w:b/>
              </w:rPr>
            </w:pPr>
            <w:r>
              <w:rPr>
                <w:b/>
              </w:rPr>
              <w:t>13</w:t>
            </w:r>
          </w:p>
        </w:tc>
        <w:tc>
          <w:tcPr>
            <w:tcW w:w="2616" w:type="dxa"/>
            <w:tcBorders>
              <w:bottom w:val="single" w:sz="8" w:space="0" w:color="A8D08D"/>
              <w:right w:val="single" w:sz="8" w:space="0" w:color="A8D08D"/>
            </w:tcBorders>
            <w:shd w:val="clear" w:color="auto" w:fill="auto"/>
            <w:vAlign w:val="center"/>
          </w:tcPr>
          <w:p w14:paraId="00000100" w14:textId="77777777" w:rsidR="00C1706F" w:rsidRDefault="00B44535">
            <w:pPr>
              <w:spacing w:line="480" w:lineRule="auto"/>
            </w:pPr>
            <w:r>
              <w:t>L &gt; C &gt; G</w:t>
            </w:r>
          </w:p>
        </w:tc>
        <w:tc>
          <w:tcPr>
            <w:tcW w:w="4363" w:type="dxa"/>
            <w:tcBorders>
              <w:bottom w:val="single" w:sz="8" w:space="0" w:color="A8D08D"/>
              <w:right w:val="single" w:sz="8" w:space="0" w:color="A8D08D"/>
            </w:tcBorders>
            <w:shd w:val="clear" w:color="auto" w:fill="auto"/>
          </w:tcPr>
          <w:p w14:paraId="00000101" w14:textId="77777777" w:rsidR="00C1706F" w:rsidRDefault="00B44535">
            <w:pPr>
              <w:spacing w:line="480" w:lineRule="auto"/>
              <w:jc w:val="center"/>
            </w:pPr>
            <w:r>
              <w:t>23.08</w:t>
            </w:r>
          </w:p>
        </w:tc>
      </w:tr>
      <w:tr w:rsidR="00C1706F" w14:paraId="72027CF8"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102" w14:textId="77777777" w:rsidR="00C1706F" w:rsidRDefault="00B44535">
            <w:pPr>
              <w:spacing w:line="480" w:lineRule="auto"/>
              <w:jc w:val="center"/>
              <w:rPr>
                <w:b/>
              </w:rPr>
            </w:pPr>
            <w:r>
              <w:rPr>
                <w:b/>
              </w:rPr>
              <w:t>14</w:t>
            </w:r>
          </w:p>
        </w:tc>
        <w:tc>
          <w:tcPr>
            <w:tcW w:w="2616" w:type="dxa"/>
            <w:tcBorders>
              <w:bottom w:val="single" w:sz="8" w:space="0" w:color="A8D08D"/>
              <w:right w:val="single" w:sz="8" w:space="0" w:color="A8D08D"/>
            </w:tcBorders>
            <w:shd w:val="clear" w:color="auto" w:fill="E2EFD9"/>
            <w:vAlign w:val="center"/>
          </w:tcPr>
          <w:p w14:paraId="00000103" w14:textId="77777777" w:rsidR="00C1706F" w:rsidRDefault="00B44535">
            <w:pPr>
              <w:spacing w:line="480" w:lineRule="auto"/>
            </w:pPr>
            <w:r>
              <w:t>C &gt; G &gt; L</w:t>
            </w:r>
          </w:p>
        </w:tc>
        <w:tc>
          <w:tcPr>
            <w:tcW w:w="4363" w:type="dxa"/>
            <w:tcBorders>
              <w:bottom w:val="single" w:sz="8" w:space="0" w:color="A8D08D"/>
              <w:right w:val="single" w:sz="8" w:space="0" w:color="A8D08D"/>
            </w:tcBorders>
            <w:shd w:val="clear" w:color="auto" w:fill="E2EFD9"/>
          </w:tcPr>
          <w:p w14:paraId="00000104" w14:textId="77777777" w:rsidR="00C1706F" w:rsidRDefault="00B44535">
            <w:pPr>
              <w:spacing w:line="480" w:lineRule="auto"/>
              <w:jc w:val="center"/>
            </w:pPr>
            <w:r>
              <w:t>22.3</w:t>
            </w:r>
          </w:p>
        </w:tc>
      </w:tr>
      <w:tr w:rsidR="00C1706F" w14:paraId="64812D27"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105" w14:textId="77777777" w:rsidR="00C1706F" w:rsidRDefault="00B44535">
            <w:pPr>
              <w:spacing w:line="480" w:lineRule="auto"/>
              <w:jc w:val="center"/>
              <w:rPr>
                <w:b/>
              </w:rPr>
            </w:pPr>
            <w:r>
              <w:rPr>
                <w:b/>
              </w:rPr>
              <w:t>15</w:t>
            </w:r>
          </w:p>
        </w:tc>
        <w:tc>
          <w:tcPr>
            <w:tcW w:w="2616" w:type="dxa"/>
            <w:tcBorders>
              <w:bottom w:val="single" w:sz="8" w:space="0" w:color="A8D08D"/>
              <w:right w:val="single" w:sz="8" w:space="0" w:color="A8D08D"/>
            </w:tcBorders>
            <w:shd w:val="clear" w:color="auto" w:fill="auto"/>
            <w:vAlign w:val="center"/>
          </w:tcPr>
          <w:p w14:paraId="00000106" w14:textId="77777777" w:rsidR="00C1706F" w:rsidRDefault="00B44535">
            <w:pPr>
              <w:spacing w:line="480" w:lineRule="auto"/>
            </w:pPr>
            <w:r>
              <w:t>C &gt; L &gt; G</w:t>
            </w:r>
          </w:p>
        </w:tc>
        <w:tc>
          <w:tcPr>
            <w:tcW w:w="4363" w:type="dxa"/>
            <w:tcBorders>
              <w:bottom w:val="single" w:sz="8" w:space="0" w:color="A8D08D"/>
              <w:right w:val="single" w:sz="8" w:space="0" w:color="A8D08D"/>
            </w:tcBorders>
            <w:shd w:val="clear" w:color="auto" w:fill="auto"/>
          </w:tcPr>
          <w:p w14:paraId="00000107" w14:textId="77777777" w:rsidR="00C1706F" w:rsidRDefault="00B44535">
            <w:pPr>
              <w:spacing w:line="480" w:lineRule="auto"/>
              <w:jc w:val="center"/>
            </w:pPr>
            <w:r>
              <w:t>22.99</w:t>
            </w:r>
          </w:p>
        </w:tc>
      </w:tr>
    </w:tbl>
    <w:p w14:paraId="00000108" w14:textId="77777777" w:rsidR="00C1706F" w:rsidRDefault="00C1706F">
      <w:pPr>
        <w:spacing w:line="480" w:lineRule="auto"/>
        <w:rPr>
          <w:b/>
          <w:sz w:val="24"/>
          <w:szCs w:val="24"/>
        </w:rPr>
      </w:pPr>
    </w:p>
    <w:p w14:paraId="00000109" w14:textId="77777777" w:rsidR="00C1706F" w:rsidRDefault="00B44535">
      <w:pPr>
        <w:spacing w:line="480" w:lineRule="auto"/>
        <w:rPr>
          <w:b/>
          <w:sz w:val="24"/>
          <w:szCs w:val="24"/>
        </w:rPr>
      </w:pPr>
      <w:r>
        <w:br w:type="page"/>
      </w:r>
    </w:p>
    <w:p w14:paraId="0000010A" w14:textId="77777777" w:rsidR="00C1706F" w:rsidRDefault="00B44535">
      <w:pPr>
        <w:spacing w:line="480" w:lineRule="auto"/>
        <w:rPr>
          <w:b/>
          <w:sz w:val="24"/>
          <w:szCs w:val="24"/>
        </w:rPr>
      </w:pPr>
      <w:r>
        <w:rPr>
          <w:b/>
          <w:sz w:val="24"/>
          <w:szCs w:val="24"/>
        </w:rPr>
        <w:lastRenderedPageBreak/>
        <w:t>Table S2</w:t>
      </w:r>
      <w:r>
        <w:rPr>
          <w:sz w:val="24"/>
          <w:szCs w:val="24"/>
        </w:rPr>
        <w:t xml:space="preserve">. Country specific results for the 15 scenarios investigated. Numbers represent </w:t>
      </w:r>
      <w:sdt>
        <w:sdtPr>
          <w:tag w:val="goog_rdk_300"/>
          <w:id w:val="-1789187315"/>
        </w:sdtPr>
        <w:sdtEndPr/>
        <w:sdtContent>
          <w:commentRangeStart w:id="364"/>
        </w:sdtContent>
      </w:sdt>
      <w:r>
        <w:rPr>
          <w:sz w:val="24"/>
          <w:szCs w:val="24"/>
        </w:rPr>
        <w:t>% of land area of a country selected.</w:t>
      </w:r>
      <w:commentRangeEnd w:id="364"/>
      <w:r>
        <w:commentReference w:id="364"/>
      </w:r>
      <w:r>
        <w:rPr>
          <w:sz w:val="24"/>
          <w:szCs w:val="24"/>
        </w:rPr>
        <w:br/>
      </w:r>
      <w:r>
        <w:rPr>
          <w:sz w:val="24"/>
          <w:szCs w:val="24"/>
        </w:rPr>
        <w:t xml:space="preserve">(As an example 5 countries included here, full list in csv. N = null, G = governance, L = land use, C = Climate) </w:t>
      </w:r>
      <w:r>
        <w:rPr>
          <w:sz w:val="24"/>
          <w:szCs w:val="24"/>
        </w:rPr>
        <w:br/>
      </w:r>
      <w:hyperlink r:id="rId34">
        <w:r>
          <w:rPr>
            <w:color w:val="1155CC"/>
            <w:sz w:val="24"/>
            <w:szCs w:val="24"/>
            <w:u w:val="single"/>
          </w:rPr>
          <w:t>https://drive.google.com/file/d/1eD4y4K8</w:t>
        </w:r>
        <w:r>
          <w:rPr>
            <w:color w:val="1155CC"/>
            <w:sz w:val="24"/>
            <w:szCs w:val="24"/>
            <w:u w:val="single"/>
          </w:rPr>
          <w:t>XG4nxnRL5fNtiTqzuqfIJ_DfB/view?usp=sharing</w:t>
        </w:r>
      </w:hyperlink>
    </w:p>
    <w:p w14:paraId="0000010B" w14:textId="77777777" w:rsidR="00C1706F" w:rsidRDefault="00B44535">
      <w:pPr>
        <w:spacing w:line="480" w:lineRule="auto"/>
        <w:rPr>
          <w:sz w:val="24"/>
          <w:szCs w:val="24"/>
        </w:rPr>
      </w:pPr>
      <w:r>
        <w:rPr>
          <w:sz w:val="24"/>
          <w:szCs w:val="24"/>
        </w:rPr>
        <w:tab/>
        <w:t xml:space="preserve"> </w:t>
      </w:r>
      <w:r>
        <w:rPr>
          <w:sz w:val="24"/>
          <w:szCs w:val="24"/>
        </w:rPr>
        <w:tab/>
        <w:t xml:space="preserve"> </w:t>
      </w:r>
      <w:r>
        <w:rPr>
          <w:sz w:val="24"/>
          <w:szCs w:val="24"/>
        </w:rPr>
        <w:tab/>
        <w:t xml:space="preserve"> </w:t>
      </w:r>
      <w:r>
        <w:rPr>
          <w:sz w:val="24"/>
          <w:szCs w:val="24"/>
        </w:rPr>
        <w:tab/>
        <w:t xml:space="preserve"> </w:t>
      </w:r>
      <w:r>
        <w:rPr>
          <w:sz w:val="24"/>
          <w:szCs w:val="24"/>
        </w:rPr>
        <w:tab/>
        <w:t xml:space="preserve"> </w:t>
      </w:r>
      <w:r>
        <w:rPr>
          <w:sz w:val="24"/>
          <w:szCs w:val="24"/>
        </w:rPr>
        <w:tab/>
      </w:r>
    </w:p>
    <w:tbl>
      <w:tblPr>
        <w:tblStyle w:val="a4"/>
        <w:tblW w:w="9285" w:type="dxa"/>
        <w:tblBorders>
          <w:top w:val="single" w:sz="4" w:space="0" w:color="000000"/>
          <w:bottom w:val="single" w:sz="4" w:space="0" w:color="000000"/>
        </w:tblBorders>
        <w:tblLayout w:type="fixed"/>
        <w:tblLook w:val="0600" w:firstRow="0" w:lastRow="0" w:firstColumn="0" w:lastColumn="0" w:noHBand="1" w:noVBand="1"/>
      </w:tblPr>
      <w:tblGrid>
        <w:gridCol w:w="1125"/>
        <w:gridCol w:w="1575"/>
        <w:gridCol w:w="2115"/>
        <w:gridCol w:w="1125"/>
        <w:gridCol w:w="1230"/>
        <w:gridCol w:w="2115"/>
      </w:tblGrid>
      <w:tr w:rsidR="00C1706F" w14:paraId="14CFE3EF" w14:textId="77777777" w:rsidTr="00C1706F">
        <w:trPr>
          <w:trHeight w:val="144"/>
        </w:trPr>
        <w:tc>
          <w:tcPr>
            <w:tcW w:w="1125" w:type="dxa"/>
          </w:tcPr>
          <w:p w14:paraId="0000010C"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c>
          <w:tcPr>
            <w:tcW w:w="1575" w:type="dxa"/>
          </w:tcPr>
          <w:p w14:paraId="0000010D"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Afghanistan</w:t>
            </w:r>
          </w:p>
        </w:tc>
        <w:tc>
          <w:tcPr>
            <w:tcW w:w="2115" w:type="dxa"/>
          </w:tcPr>
          <w:p w14:paraId="0000010E"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proofErr w:type="spellStart"/>
            <w:r>
              <w:rPr>
                <w:rFonts w:ascii="Times New Roman" w:eastAsia="Times New Roman" w:hAnsi="Times New Roman" w:cs="Times New Roman"/>
              </w:rPr>
              <w:t>Åland</w:t>
            </w:r>
            <w:proofErr w:type="spellEnd"/>
          </w:p>
        </w:tc>
        <w:tc>
          <w:tcPr>
            <w:tcW w:w="1125" w:type="dxa"/>
          </w:tcPr>
          <w:p w14:paraId="0000010F"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Albania</w:t>
            </w:r>
          </w:p>
        </w:tc>
        <w:tc>
          <w:tcPr>
            <w:tcW w:w="1230" w:type="dxa"/>
          </w:tcPr>
          <w:p w14:paraId="00000110"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Algeria</w:t>
            </w:r>
          </w:p>
        </w:tc>
        <w:tc>
          <w:tcPr>
            <w:tcW w:w="2115" w:type="dxa"/>
          </w:tcPr>
          <w:p w14:paraId="00000111"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0667FE4D" w14:textId="77777777" w:rsidTr="00C1706F">
        <w:trPr>
          <w:trHeight w:val="144"/>
        </w:trPr>
        <w:tc>
          <w:tcPr>
            <w:tcW w:w="1125" w:type="dxa"/>
          </w:tcPr>
          <w:p w14:paraId="00000112"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w:t>
            </w:r>
          </w:p>
        </w:tc>
        <w:tc>
          <w:tcPr>
            <w:tcW w:w="1575" w:type="dxa"/>
          </w:tcPr>
          <w:p w14:paraId="00000113"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15.95</w:t>
            </w:r>
          </w:p>
        </w:tc>
        <w:tc>
          <w:tcPr>
            <w:tcW w:w="2115" w:type="dxa"/>
          </w:tcPr>
          <w:p w14:paraId="00000114"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15"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38.46</w:t>
            </w:r>
          </w:p>
        </w:tc>
        <w:tc>
          <w:tcPr>
            <w:tcW w:w="1230" w:type="dxa"/>
          </w:tcPr>
          <w:p w14:paraId="00000116"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10.62</w:t>
            </w:r>
          </w:p>
        </w:tc>
        <w:tc>
          <w:tcPr>
            <w:tcW w:w="2115" w:type="dxa"/>
          </w:tcPr>
          <w:p w14:paraId="00000117"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E938578" w14:textId="77777777" w:rsidTr="00C1706F">
        <w:trPr>
          <w:trHeight w:val="144"/>
        </w:trPr>
        <w:tc>
          <w:tcPr>
            <w:tcW w:w="1125" w:type="dxa"/>
          </w:tcPr>
          <w:p w14:paraId="00000118"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w:t>
            </w:r>
          </w:p>
        </w:tc>
        <w:tc>
          <w:tcPr>
            <w:tcW w:w="1575" w:type="dxa"/>
          </w:tcPr>
          <w:p w14:paraId="00000119"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14.95</w:t>
            </w:r>
          </w:p>
        </w:tc>
        <w:tc>
          <w:tcPr>
            <w:tcW w:w="2115" w:type="dxa"/>
          </w:tcPr>
          <w:p w14:paraId="0000011A"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1B"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35.66</w:t>
            </w:r>
          </w:p>
        </w:tc>
        <w:tc>
          <w:tcPr>
            <w:tcW w:w="1230" w:type="dxa"/>
          </w:tcPr>
          <w:p w14:paraId="0000011C"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7.71</w:t>
            </w:r>
          </w:p>
        </w:tc>
        <w:tc>
          <w:tcPr>
            <w:tcW w:w="2115" w:type="dxa"/>
          </w:tcPr>
          <w:p w14:paraId="0000011D"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C7440F5" w14:textId="77777777" w:rsidTr="00C1706F">
        <w:trPr>
          <w:trHeight w:val="144"/>
        </w:trPr>
        <w:tc>
          <w:tcPr>
            <w:tcW w:w="1125" w:type="dxa"/>
          </w:tcPr>
          <w:p w14:paraId="0000011E"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w:t>
            </w:r>
          </w:p>
        </w:tc>
        <w:tc>
          <w:tcPr>
            <w:tcW w:w="1575" w:type="dxa"/>
          </w:tcPr>
          <w:p w14:paraId="0000011F"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17.03</w:t>
            </w:r>
          </w:p>
        </w:tc>
        <w:tc>
          <w:tcPr>
            <w:tcW w:w="2115" w:type="dxa"/>
          </w:tcPr>
          <w:p w14:paraId="00000120"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21"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43.71</w:t>
            </w:r>
          </w:p>
        </w:tc>
        <w:tc>
          <w:tcPr>
            <w:tcW w:w="1230" w:type="dxa"/>
          </w:tcPr>
          <w:p w14:paraId="00000122"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10.32</w:t>
            </w:r>
          </w:p>
        </w:tc>
        <w:tc>
          <w:tcPr>
            <w:tcW w:w="2115" w:type="dxa"/>
          </w:tcPr>
          <w:p w14:paraId="00000123"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72ECD436" w14:textId="77777777" w:rsidTr="00C1706F">
        <w:trPr>
          <w:trHeight w:val="144"/>
        </w:trPr>
        <w:tc>
          <w:tcPr>
            <w:tcW w:w="1125" w:type="dxa"/>
          </w:tcPr>
          <w:p w14:paraId="00000124"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w:t>
            </w:r>
          </w:p>
        </w:tc>
        <w:tc>
          <w:tcPr>
            <w:tcW w:w="1575" w:type="dxa"/>
          </w:tcPr>
          <w:p w14:paraId="00000125"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19.25</w:t>
            </w:r>
          </w:p>
        </w:tc>
        <w:tc>
          <w:tcPr>
            <w:tcW w:w="2115" w:type="dxa"/>
          </w:tcPr>
          <w:p w14:paraId="00000126"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27"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46.15</w:t>
            </w:r>
          </w:p>
        </w:tc>
        <w:tc>
          <w:tcPr>
            <w:tcW w:w="1230" w:type="dxa"/>
          </w:tcPr>
          <w:p w14:paraId="00000128"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13.69</w:t>
            </w:r>
          </w:p>
        </w:tc>
        <w:tc>
          <w:tcPr>
            <w:tcW w:w="2115" w:type="dxa"/>
          </w:tcPr>
          <w:p w14:paraId="00000129"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02961A53" w14:textId="77777777" w:rsidTr="00C1706F">
        <w:trPr>
          <w:trHeight w:val="144"/>
        </w:trPr>
        <w:tc>
          <w:tcPr>
            <w:tcW w:w="1125" w:type="dxa"/>
          </w:tcPr>
          <w:p w14:paraId="0000012A"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GL</w:t>
            </w:r>
          </w:p>
        </w:tc>
        <w:tc>
          <w:tcPr>
            <w:tcW w:w="1575" w:type="dxa"/>
          </w:tcPr>
          <w:p w14:paraId="0000012B"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15.87</w:t>
            </w:r>
          </w:p>
        </w:tc>
        <w:tc>
          <w:tcPr>
            <w:tcW w:w="2115" w:type="dxa"/>
          </w:tcPr>
          <w:p w14:paraId="0000012C"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2D"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37.41</w:t>
            </w:r>
          </w:p>
        </w:tc>
        <w:tc>
          <w:tcPr>
            <w:tcW w:w="1230" w:type="dxa"/>
          </w:tcPr>
          <w:p w14:paraId="0000012E"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8.94</w:t>
            </w:r>
          </w:p>
        </w:tc>
        <w:tc>
          <w:tcPr>
            <w:tcW w:w="2115" w:type="dxa"/>
          </w:tcPr>
          <w:p w14:paraId="0000012F"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37C9B9F" w14:textId="77777777" w:rsidTr="00C1706F">
        <w:trPr>
          <w:trHeight w:val="144"/>
        </w:trPr>
        <w:tc>
          <w:tcPr>
            <w:tcW w:w="1125" w:type="dxa"/>
          </w:tcPr>
          <w:p w14:paraId="00000130"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LG</w:t>
            </w:r>
          </w:p>
        </w:tc>
        <w:tc>
          <w:tcPr>
            <w:tcW w:w="1575" w:type="dxa"/>
          </w:tcPr>
          <w:p w14:paraId="00000131"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16.55</w:t>
            </w:r>
          </w:p>
        </w:tc>
        <w:tc>
          <w:tcPr>
            <w:tcW w:w="2115" w:type="dxa"/>
          </w:tcPr>
          <w:p w14:paraId="00000132"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100</w:t>
            </w:r>
          </w:p>
        </w:tc>
        <w:tc>
          <w:tcPr>
            <w:tcW w:w="1125" w:type="dxa"/>
          </w:tcPr>
          <w:p w14:paraId="00000133"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38.11</w:t>
            </w:r>
          </w:p>
        </w:tc>
        <w:tc>
          <w:tcPr>
            <w:tcW w:w="1230" w:type="dxa"/>
          </w:tcPr>
          <w:p w14:paraId="00000134"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11.59</w:t>
            </w:r>
          </w:p>
        </w:tc>
        <w:tc>
          <w:tcPr>
            <w:tcW w:w="2115" w:type="dxa"/>
          </w:tcPr>
          <w:p w14:paraId="00000135"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6E6B08D0" w14:textId="77777777" w:rsidTr="00C1706F">
        <w:trPr>
          <w:trHeight w:val="144"/>
        </w:trPr>
        <w:tc>
          <w:tcPr>
            <w:tcW w:w="1125" w:type="dxa"/>
          </w:tcPr>
          <w:p w14:paraId="00000136"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GC</w:t>
            </w:r>
          </w:p>
        </w:tc>
        <w:tc>
          <w:tcPr>
            <w:tcW w:w="1575" w:type="dxa"/>
          </w:tcPr>
          <w:p w14:paraId="00000137"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19.3</w:t>
            </w:r>
          </w:p>
        </w:tc>
        <w:tc>
          <w:tcPr>
            <w:tcW w:w="2115" w:type="dxa"/>
          </w:tcPr>
          <w:p w14:paraId="00000138"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39"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46.5</w:t>
            </w:r>
          </w:p>
        </w:tc>
        <w:tc>
          <w:tcPr>
            <w:tcW w:w="1230" w:type="dxa"/>
          </w:tcPr>
          <w:p w14:paraId="0000013A"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13.71</w:t>
            </w:r>
          </w:p>
        </w:tc>
        <w:tc>
          <w:tcPr>
            <w:tcW w:w="2115" w:type="dxa"/>
          </w:tcPr>
          <w:p w14:paraId="0000013B"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1B3E138B" w14:textId="77777777" w:rsidTr="00C1706F">
        <w:trPr>
          <w:trHeight w:val="144"/>
        </w:trPr>
        <w:tc>
          <w:tcPr>
            <w:tcW w:w="1125" w:type="dxa"/>
          </w:tcPr>
          <w:p w14:paraId="0000013C"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CG</w:t>
            </w:r>
          </w:p>
        </w:tc>
        <w:tc>
          <w:tcPr>
            <w:tcW w:w="1575" w:type="dxa"/>
          </w:tcPr>
          <w:p w14:paraId="0000013D"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17.89</w:t>
            </w:r>
          </w:p>
        </w:tc>
        <w:tc>
          <w:tcPr>
            <w:tcW w:w="2115" w:type="dxa"/>
          </w:tcPr>
          <w:p w14:paraId="0000013E"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71.43</w:t>
            </w:r>
          </w:p>
        </w:tc>
        <w:tc>
          <w:tcPr>
            <w:tcW w:w="1125" w:type="dxa"/>
          </w:tcPr>
          <w:p w14:paraId="0000013F"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39.16</w:t>
            </w:r>
          </w:p>
        </w:tc>
        <w:tc>
          <w:tcPr>
            <w:tcW w:w="1230" w:type="dxa"/>
          </w:tcPr>
          <w:p w14:paraId="00000140"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12.74</w:t>
            </w:r>
          </w:p>
        </w:tc>
        <w:tc>
          <w:tcPr>
            <w:tcW w:w="2115" w:type="dxa"/>
          </w:tcPr>
          <w:p w14:paraId="00000141"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37807844" w14:textId="77777777" w:rsidTr="00C1706F">
        <w:trPr>
          <w:trHeight w:val="144"/>
        </w:trPr>
        <w:tc>
          <w:tcPr>
            <w:tcW w:w="1125" w:type="dxa"/>
          </w:tcPr>
          <w:p w14:paraId="00000142"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LC</w:t>
            </w:r>
          </w:p>
        </w:tc>
        <w:tc>
          <w:tcPr>
            <w:tcW w:w="1575" w:type="dxa"/>
          </w:tcPr>
          <w:p w14:paraId="00000143"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w:t>
            </w:r>
          </w:p>
        </w:tc>
        <w:tc>
          <w:tcPr>
            <w:tcW w:w="2115" w:type="dxa"/>
          </w:tcPr>
          <w:p w14:paraId="00000144"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71.43</w:t>
            </w:r>
          </w:p>
        </w:tc>
        <w:tc>
          <w:tcPr>
            <w:tcW w:w="1125" w:type="dxa"/>
          </w:tcPr>
          <w:p w14:paraId="00000145"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44.06</w:t>
            </w:r>
          </w:p>
        </w:tc>
        <w:tc>
          <w:tcPr>
            <w:tcW w:w="1230" w:type="dxa"/>
          </w:tcPr>
          <w:p w14:paraId="00000146"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13.07</w:t>
            </w:r>
          </w:p>
        </w:tc>
        <w:tc>
          <w:tcPr>
            <w:tcW w:w="2115" w:type="dxa"/>
          </w:tcPr>
          <w:p w14:paraId="00000147"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6928817" w14:textId="77777777" w:rsidTr="00C1706F">
        <w:trPr>
          <w:trHeight w:val="144"/>
        </w:trPr>
        <w:tc>
          <w:tcPr>
            <w:tcW w:w="1125" w:type="dxa"/>
          </w:tcPr>
          <w:p w14:paraId="00000148"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CL</w:t>
            </w:r>
          </w:p>
        </w:tc>
        <w:tc>
          <w:tcPr>
            <w:tcW w:w="1575" w:type="dxa"/>
          </w:tcPr>
          <w:p w14:paraId="00000149"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19.52</w:t>
            </w:r>
          </w:p>
        </w:tc>
        <w:tc>
          <w:tcPr>
            <w:tcW w:w="2115" w:type="dxa"/>
          </w:tcPr>
          <w:p w14:paraId="0000014A"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4B"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40.56</w:t>
            </w:r>
          </w:p>
        </w:tc>
        <w:tc>
          <w:tcPr>
            <w:tcW w:w="1230" w:type="dxa"/>
          </w:tcPr>
          <w:p w14:paraId="0000014C"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13.36</w:t>
            </w:r>
          </w:p>
        </w:tc>
        <w:tc>
          <w:tcPr>
            <w:tcW w:w="2115" w:type="dxa"/>
          </w:tcPr>
          <w:p w14:paraId="0000014D"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4E7BCDD2" w14:textId="77777777" w:rsidTr="00C1706F">
        <w:trPr>
          <w:trHeight w:val="144"/>
        </w:trPr>
        <w:tc>
          <w:tcPr>
            <w:tcW w:w="1125" w:type="dxa"/>
          </w:tcPr>
          <w:p w14:paraId="0000014E"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GLC</w:t>
            </w:r>
          </w:p>
        </w:tc>
        <w:tc>
          <w:tcPr>
            <w:tcW w:w="1575" w:type="dxa"/>
          </w:tcPr>
          <w:p w14:paraId="0000014F"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w:t>
            </w:r>
          </w:p>
        </w:tc>
        <w:tc>
          <w:tcPr>
            <w:tcW w:w="2115" w:type="dxa"/>
          </w:tcPr>
          <w:p w14:paraId="00000150"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51"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43.71</w:t>
            </w:r>
          </w:p>
        </w:tc>
        <w:tc>
          <w:tcPr>
            <w:tcW w:w="1230" w:type="dxa"/>
          </w:tcPr>
          <w:p w14:paraId="00000152"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13.15</w:t>
            </w:r>
          </w:p>
        </w:tc>
        <w:tc>
          <w:tcPr>
            <w:tcW w:w="2115" w:type="dxa"/>
          </w:tcPr>
          <w:p w14:paraId="00000153"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7E93C79A" w14:textId="77777777" w:rsidTr="00C1706F">
        <w:trPr>
          <w:trHeight w:val="144"/>
        </w:trPr>
        <w:tc>
          <w:tcPr>
            <w:tcW w:w="1125" w:type="dxa"/>
          </w:tcPr>
          <w:p w14:paraId="00000154"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GCL</w:t>
            </w:r>
          </w:p>
        </w:tc>
        <w:tc>
          <w:tcPr>
            <w:tcW w:w="1575" w:type="dxa"/>
          </w:tcPr>
          <w:p w14:paraId="00000155"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19.44</w:t>
            </w:r>
          </w:p>
        </w:tc>
        <w:tc>
          <w:tcPr>
            <w:tcW w:w="2115" w:type="dxa"/>
          </w:tcPr>
          <w:p w14:paraId="00000156"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57"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41.96</w:t>
            </w:r>
          </w:p>
        </w:tc>
        <w:tc>
          <w:tcPr>
            <w:tcW w:w="1230" w:type="dxa"/>
          </w:tcPr>
          <w:p w14:paraId="00000158"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13.38</w:t>
            </w:r>
          </w:p>
        </w:tc>
        <w:tc>
          <w:tcPr>
            <w:tcW w:w="2115" w:type="dxa"/>
          </w:tcPr>
          <w:p w14:paraId="00000159"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065D68BE" w14:textId="77777777" w:rsidTr="00C1706F">
        <w:trPr>
          <w:trHeight w:val="144"/>
        </w:trPr>
        <w:tc>
          <w:tcPr>
            <w:tcW w:w="1125" w:type="dxa"/>
          </w:tcPr>
          <w:p w14:paraId="0000015A"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LGC</w:t>
            </w:r>
          </w:p>
        </w:tc>
        <w:tc>
          <w:tcPr>
            <w:tcW w:w="1575" w:type="dxa"/>
          </w:tcPr>
          <w:p w14:paraId="0000015B"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17.81</w:t>
            </w:r>
          </w:p>
        </w:tc>
        <w:tc>
          <w:tcPr>
            <w:tcW w:w="2115" w:type="dxa"/>
          </w:tcPr>
          <w:p w14:paraId="0000015C"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5D"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44.06</w:t>
            </w:r>
          </w:p>
        </w:tc>
        <w:tc>
          <w:tcPr>
            <w:tcW w:w="1230" w:type="dxa"/>
          </w:tcPr>
          <w:p w14:paraId="0000015E"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13.05</w:t>
            </w:r>
          </w:p>
        </w:tc>
        <w:tc>
          <w:tcPr>
            <w:tcW w:w="2115" w:type="dxa"/>
          </w:tcPr>
          <w:p w14:paraId="0000015F"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4887F5FF" w14:textId="77777777" w:rsidTr="00C1706F">
        <w:trPr>
          <w:trHeight w:val="144"/>
        </w:trPr>
        <w:tc>
          <w:tcPr>
            <w:tcW w:w="1125" w:type="dxa"/>
          </w:tcPr>
          <w:p w14:paraId="00000160"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LCG</w:t>
            </w:r>
          </w:p>
        </w:tc>
        <w:tc>
          <w:tcPr>
            <w:tcW w:w="1575" w:type="dxa"/>
          </w:tcPr>
          <w:p w14:paraId="00000161"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16.58</w:t>
            </w:r>
          </w:p>
        </w:tc>
        <w:tc>
          <w:tcPr>
            <w:tcW w:w="2115" w:type="dxa"/>
          </w:tcPr>
          <w:p w14:paraId="00000162"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63"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38.11</w:t>
            </w:r>
          </w:p>
        </w:tc>
        <w:tc>
          <w:tcPr>
            <w:tcW w:w="1230" w:type="dxa"/>
          </w:tcPr>
          <w:p w14:paraId="00000164"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12.36</w:t>
            </w:r>
          </w:p>
        </w:tc>
        <w:tc>
          <w:tcPr>
            <w:tcW w:w="2115" w:type="dxa"/>
          </w:tcPr>
          <w:p w14:paraId="00000165"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22F52196" w14:textId="77777777" w:rsidTr="00C1706F">
        <w:trPr>
          <w:trHeight w:val="144"/>
        </w:trPr>
        <w:tc>
          <w:tcPr>
            <w:tcW w:w="1125" w:type="dxa"/>
          </w:tcPr>
          <w:p w14:paraId="00000166"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CGL</w:t>
            </w:r>
          </w:p>
        </w:tc>
        <w:tc>
          <w:tcPr>
            <w:tcW w:w="1575" w:type="dxa"/>
          </w:tcPr>
          <w:p w14:paraId="00000167"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17.52</w:t>
            </w:r>
          </w:p>
        </w:tc>
        <w:tc>
          <w:tcPr>
            <w:tcW w:w="2115" w:type="dxa"/>
          </w:tcPr>
          <w:p w14:paraId="00000168"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69"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43.36</w:t>
            </w:r>
          </w:p>
        </w:tc>
        <w:tc>
          <w:tcPr>
            <w:tcW w:w="1230" w:type="dxa"/>
          </w:tcPr>
          <w:p w14:paraId="0000016A"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12.4</w:t>
            </w:r>
          </w:p>
        </w:tc>
        <w:tc>
          <w:tcPr>
            <w:tcW w:w="2115" w:type="dxa"/>
          </w:tcPr>
          <w:p w14:paraId="0000016B"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31164B30" w14:textId="77777777" w:rsidTr="00C1706F">
        <w:trPr>
          <w:trHeight w:val="144"/>
        </w:trPr>
        <w:tc>
          <w:tcPr>
            <w:tcW w:w="1125" w:type="dxa"/>
          </w:tcPr>
          <w:p w14:paraId="0000016C"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CLG</w:t>
            </w:r>
          </w:p>
        </w:tc>
        <w:tc>
          <w:tcPr>
            <w:tcW w:w="1575" w:type="dxa"/>
          </w:tcPr>
          <w:p w14:paraId="0000016D"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19.52</w:t>
            </w:r>
          </w:p>
        </w:tc>
        <w:tc>
          <w:tcPr>
            <w:tcW w:w="2115" w:type="dxa"/>
          </w:tcPr>
          <w:p w14:paraId="0000016E"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6F"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40.56</w:t>
            </w:r>
          </w:p>
        </w:tc>
        <w:tc>
          <w:tcPr>
            <w:tcW w:w="1230" w:type="dxa"/>
          </w:tcPr>
          <w:p w14:paraId="00000170" w14:textId="77777777" w:rsidR="00C1706F" w:rsidRDefault="00B44535">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13.36</w:t>
            </w:r>
          </w:p>
        </w:tc>
        <w:tc>
          <w:tcPr>
            <w:tcW w:w="2115" w:type="dxa"/>
          </w:tcPr>
          <w:p w14:paraId="00000171"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bl>
    <w:p w14:paraId="00000172" w14:textId="77777777" w:rsidR="00C1706F" w:rsidRDefault="00C1706F">
      <w:pPr>
        <w:spacing w:line="480" w:lineRule="auto"/>
        <w:rPr>
          <w:b/>
          <w:sz w:val="24"/>
          <w:szCs w:val="24"/>
        </w:rPr>
      </w:pPr>
    </w:p>
    <w:p w14:paraId="00000173" w14:textId="77777777" w:rsidR="00C1706F" w:rsidRDefault="00B44535">
      <w:pPr>
        <w:rPr>
          <w:b/>
          <w:sz w:val="24"/>
          <w:szCs w:val="24"/>
        </w:rPr>
      </w:pPr>
      <w:r>
        <w:br w:type="page"/>
      </w:r>
    </w:p>
    <w:p w14:paraId="00000174" w14:textId="77777777" w:rsidR="00C1706F" w:rsidRDefault="00B44535">
      <w:pPr>
        <w:spacing w:line="480" w:lineRule="auto"/>
        <w:rPr>
          <w:b/>
          <w:sz w:val="24"/>
          <w:szCs w:val="24"/>
        </w:rPr>
      </w:pPr>
      <w:r>
        <w:rPr>
          <w:b/>
          <w:sz w:val="24"/>
          <w:szCs w:val="24"/>
        </w:rPr>
        <w:lastRenderedPageBreak/>
        <w:t>Table S3. Governance risk score table (see csv)</w:t>
      </w:r>
    </w:p>
    <w:p w14:paraId="00000175" w14:textId="77777777" w:rsidR="00C1706F" w:rsidRDefault="00B44535">
      <w:pPr>
        <w:spacing w:line="480" w:lineRule="auto"/>
        <w:rPr>
          <w:color w:val="1155CC"/>
          <w:sz w:val="24"/>
          <w:szCs w:val="24"/>
          <w:u w:val="single"/>
        </w:rPr>
      </w:pPr>
      <w:r>
        <w:rPr>
          <w:sz w:val="24"/>
          <w:szCs w:val="24"/>
        </w:rPr>
        <w:t xml:space="preserve">(As an </w:t>
      </w:r>
      <w:proofErr w:type="gramStart"/>
      <w:r>
        <w:rPr>
          <w:sz w:val="24"/>
          <w:szCs w:val="24"/>
        </w:rPr>
        <w:t>example</w:t>
      </w:r>
      <w:proofErr w:type="gramEnd"/>
      <w:r>
        <w:rPr>
          <w:sz w:val="24"/>
          <w:szCs w:val="24"/>
        </w:rPr>
        <w:t xml:space="preserve"> Afghanistan – Barbados are included below)</w:t>
      </w:r>
      <w:r>
        <w:rPr>
          <w:b/>
          <w:sz w:val="24"/>
          <w:szCs w:val="24"/>
        </w:rPr>
        <w:br/>
      </w:r>
      <w:hyperlink r:id="rId35">
        <w:r>
          <w:rPr>
            <w:color w:val="1155CC"/>
            <w:sz w:val="24"/>
            <w:szCs w:val="24"/>
            <w:u w:val="single"/>
          </w:rPr>
          <w:t>https://drive.google.com/file/d/1g_LePBfCbphXzTiCOXCzQtNLSSYoV6me/view?usp=sharing</w:t>
        </w:r>
      </w:hyperlink>
    </w:p>
    <w:p w14:paraId="00000176" w14:textId="77777777" w:rsidR="00C1706F" w:rsidRDefault="00C1706F">
      <w:pPr>
        <w:spacing w:line="480" w:lineRule="auto"/>
        <w:rPr>
          <w:color w:val="1155CC"/>
          <w:sz w:val="24"/>
          <w:szCs w:val="24"/>
          <w:u w:val="single"/>
        </w:rPr>
      </w:pPr>
    </w:p>
    <w:tbl>
      <w:tblPr>
        <w:tblStyle w:val="a5"/>
        <w:tblW w:w="8416" w:type="dxa"/>
        <w:tblBorders>
          <w:top w:val="single" w:sz="4" w:space="0" w:color="000000"/>
          <w:bottom w:val="single" w:sz="4" w:space="0" w:color="000000"/>
        </w:tblBorders>
        <w:tblLayout w:type="fixed"/>
        <w:tblLook w:val="0400" w:firstRow="0" w:lastRow="0" w:firstColumn="0" w:lastColumn="0" w:noHBand="0" w:noVBand="1"/>
      </w:tblPr>
      <w:tblGrid>
        <w:gridCol w:w="2410"/>
        <w:gridCol w:w="2551"/>
        <w:gridCol w:w="1865"/>
        <w:gridCol w:w="1590"/>
      </w:tblGrid>
      <w:tr w:rsidR="00C1706F" w14:paraId="3F4F4628" w14:textId="77777777">
        <w:trPr>
          <w:trHeight w:val="300"/>
        </w:trPr>
        <w:tc>
          <w:tcPr>
            <w:tcW w:w="2410" w:type="dxa"/>
            <w:tcBorders>
              <w:top w:val="nil"/>
              <w:left w:val="nil"/>
              <w:bottom w:val="single" w:sz="4" w:space="0" w:color="000000"/>
              <w:right w:val="nil"/>
            </w:tcBorders>
            <w:shd w:val="clear" w:color="auto" w:fill="auto"/>
            <w:vAlign w:val="bottom"/>
          </w:tcPr>
          <w:p w14:paraId="00000177" w14:textId="77777777" w:rsidR="00C1706F" w:rsidRDefault="00B44535">
            <w:proofErr w:type="spellStart"/>
            <w:r>
              <w:t>Country.Name</w:t>
            </w:r>
            <w:proofErr w:type="spellEnd"/>
          </w:p>
        </w:tc>
        <w:tc>
          <w:tcPr>
            <w:tcW w:w="2551" w:type="dxa"/>
            <w:tcBorders>
              <w:top w:val="nil"/>
              <w:left w:val="nil"/>
              <w:bottom w:val="single" w:sz="4" w:space="0" w:color="000000"/>
              <w:right w:val="nil"/>
            </w:tcBorders>
            <w:shd w:val="clear" w:color="auto" w:fill="auto"/>
            <w:vAlign w:val="bottom"/>
          </w:tcPr>
          <w:p w14:paraId="00000178" w14:textId="77777777" w:rsidR="00C1706F" w:rsidRDefault="00B44535">
            <w:pPr>
              <w:jc w:val="center"/>
            </w:pPr>
            <w:proofErr w:type="spellStart"/>
            <w:r>
              <w:t>Country.Code</w:t>
            </w:r>
            <w:proofErr w:type="spellEnd"/>
          </w:p>
        </w:tc>
        <w:tc>
          <w:tcPr>
            <w:tcW w:w="1865" w:type="dxa"/>
            <w:tcBorders>
              <w:top w:val="nil"/>
              <w:left w:val="nil"/>
              <w:bottom w:val="single" w:sz="4" w:space="0" w:color="000000"/>
              <w:right w:val="nil"/>
            </w:tcBorders>
            <w:shd w:val="clear" w:color="auto" w:fill="auto"/>
            <w:vAlign w:val="bottom"/>
          </w:tcPr>
          <w:p w14:paraId="00000179" w14:textId="77777777" w:rsidR="00C1706F" w:rsidRDefault="00B44535">
            <w:pPr>
              <w:jc w:val="center"/>
            </w:pPr>
            <w:proofErr w:type="spellStart"/>
            <w:r>
              <w:t>MeanIndex</w:t>
            </w:r>
            <w:proofErr w:type="spellEnd"/>
          </w:p>
        </w:tc>
        <w:tc>
          <w:tcPr>
            <w:tcW w:w="1590" w:type="dxa"/>
            <w:tcBorders>
              <w:top w:val="nil"/>
              <w:left w:val="nil"/>
              <w:bottom w:val="single" w:sz="4" w:space="0" w:color="000000"/>
              <w:right w:val="nil"/>
            </w:tcBorders>
            <w:shd w:val="clear" w:color="auto" w:fill="auto"/>
            <w:vAlign w:val="bottom"/>
          </w:tcPr>
          <w:p w14:paraId="0000017A" w14:textId="77777777" w:rsidR="00C1706F" w:rsidRDefault="00B44535">
            <w:pPr>
              <w:jc w:val="center"/>
            </w:pPr>
            <w:proofErr w:type="spellStart"/>
            <w:r>
              <w:t>SDIndex</w:t>
            </w:r>
            <w:proofErr w:type="spellEnd"/>
          </w:p>
        </w:tc>
      </w:tr>
      <w:tr w:rsidR="00C1706F" w14:paraId="5F433E93" w14:textId="77777777">
        <w:trPr>
          <w:trHeight w:val="300"/>
        </w:trPr>
        <w:tc>
          <w:tcPr>
            <w:tcW w:w="2410" w:type="dxa"/>
            <w:tcBorders>
              <w:top w:val="single" w:sz="4" w:space="0" w:color="000000"/>
              <w:left w:val="nil"/>
              <w:bottom w:val="nil"/>
              <w:right w:val="nil"/>
            </w:tcBorders>
            <w:shd w:val="clear" w:color="auto" w:fill="auto"/>
            <w:vAlign w:val="bottom"/>
          </w:tcPr>
          <w:p w14:paraId="0000017B" w14:textId="77777777" w:rsidR="00C1706F" w:rsidRDefault="00B44535">
            <w:r>
              <w:t>Afghanistan</w:t>
            </w:r>
          </w:p>
        </w:tc>
        <w:tc>
          <w:tcPr>
            <w:tcW w:w="2551" w:type="dxa"/>
            <w:tcBorders>
              <w:top w:val="single" w:sz="4" w:space="0" w:color="000000"/>
              <w:left w:val="nil"/>
              <w:bottom w:val="nil"/>
              <w:right w:val="nil"/>
            </w:tcBorders>
            <w:shd w:val="clear" w:color="auto" w:fill="auto"/>
            <w:vAlign w:val="bottom"/>
          </w:tcPr>
          <w:p w14:paraId="0000017C" w14:textId="77777777" w:rsidR="00C1706F" w:rsidRDefault="00B44535">
            <w:pPr>
              <w:jc w:val="center"/>
            </w:pPr>
            <w:r>
              <w:t>AFG</w:t>
            </w:r>
          </w:p>
        </w:tc>
        <w:tc>
          <w:tcPr>
            <w:tcW w:w="1865" w:type="dxa"/>
            <w:tcBorders>
              <w:top w:val="single" w:sz="4" w:space="0" w:color="000000"/>
              <w:left w:val="nil"/>
              <w:bottom w:val="nil"/>
              <w:right w:val="nil"/>
            </w:tcBorders>
            <w:shd w:val="clear" w:color="auto" w:fill="auto"/>
            <w:vAlign w:val="bottom"/>
          </w:tcPr>
          <w:p w14:paraId="0000017D" w14:textId="77777777" w:rsidR="00C1706F" w:rsidRDefault="00B44535">
            <w:pPr>
              <w:jc w:val="center"/>
            </w:pPr>
            <w:r>
              <w:t>-1.65038</w:t>
            </w:r>
          </w:p>
        </w:tc>
        <w:tc>
          <w:tcPr>
            <w:tcW w:w="1590" w:type="dxa"/>
            <w:tcBorders>
              <w:top w:val="single" w:sz="4" w:space="0" w:color="000000"/>
              <w:left w:val="nil"/>
              <w:bottom w:val="nil"/>
              <w:right w:val="nil"/>
            </w:tcBorders>
            <w:shd w:val="clear" w:color="auto" w:fill="auto"/>
            <w:vAlign w:val="bottom"/>
          </w:tcPr>
          <w:p w14:paraId="0000017E" w14:textId="77777777" w:rsidR="00C1706F" w:rsidRDefault="00B44535">
            <w:pPr>
              <w:jc w:val="center"/>
            </w:pPr>
            <w:r>
              <w:t>0.16074</w:t>
            </w:r>
          </w:p>
        </w:tc>
      </w:tr>
      <w:tr w:rsidR="00C1706F" w14:paraId="31C489A2" w14:textId="77777777">
        <w:trPr>
          <w:trHeight w:val="300"/>
        </w:trPr>
        <w:tc>
          <w:tcPr>
            <w:tcW w:w="2410" w:type="dxa"/>
            <w:tcBorders>
              <w:top w:val="nil"/>
              <w:left w:val="nil"/>
              <w:bottom w:val="nil"/>
              <w:right w:val="nil"/>
            </w:tcBorders>
            <w:shd w:val="clear" w:color="auto" w:fill="auto"/>
            <w:vAlign w:val="bottom"/>
          </w:tcPr>
          <w:p w14:paraId="0000017F" w14:textId="77777777" w:rsidR="00C1706F" w:rsidRDefault="00B44535">
            <w:r>
              <w:t>Albania</w:t>
            </w:r>
          </w:p>
        </w:tc>
        <w:tc>
          <w:tcPr>
            <w:tcW w:w="2551" w:type="dxa"/>
            <w:tcBorders>
              <w:top w:val="nil"/>
              <w:left w:val="nil"/>
              <w:bottom w:val="nil"/>
              <w:right w:val="nil"/>
            </w:tcBorders>
            <w:shd w:val="clear" w:color="auto" w:fill="auto"/>
            <w:vAlign w:val="bottom"/>
          </w:tcPr>
          <w:p w14:paraId="00000180" w14:textId="77777777" w:rsidR="00C1706F" w:rsidRDefault="00B44535">
            <w:pPr>
              <w:jc w:val="center"/>
            </w:pPr>
            <w:r>
              <w:t>ALB</w:t>
            </w:r>
          </w:p>
        </w:tc>
        <w:tc>
          <w:tcPr>
            <w:tcW w:w="1865" w:type="dxa"/>
            <w:tcBorders>
              <w:top w:val="nil"/>
              <w:left w:val="nil"/>
              <w:bottom w:val="nil"/>
              <w:right w:val="nil"/>
            </w:tcBorders>
            <w:shd w:val="clear" w:color="auto" w:fill="auto"/>
            <w:vAlign w:val="bottom"/>
          </w:tcPr>
          <w:p w14:paraId="00000181" w14:textId="77777777" w:rsidR="00C1706F" w:rsidRDefault="00B44535">
            <w:pPr>
              <w:jc w:val="center"/>
            </w:pPr>
            <w:r>
              <w:t>-0.28043</w:t>
            </w:r>
          </w:p>
        </w:tc>
        <w:tc>
          <w:tcPr>
            <w:tcW w:w="1590" w:type="dxa"/>
            <w:tcBorders>
              <w:top w:val="nil"/>
              <w:left w:val="nil"/>
              <w:bottom w:val="nil"/>
              <w:right w:val="nil"/>
            </w:tcBorders>
            <w:shd w:val="clear" w:color="auto" w:fill="auto"/>
            <w:vAlign w:val="bottom"/>
          </w:tcPr>
          <w:p w14:paraId="00000182" w14:textId="77777777" w:rsidR="00C1706F" w:rsidRDefault="00B44535">
            <w:pPr>
              <w:jc w:val="center"/>
            </w:pPr>
            <w:r>
              <w:t>0.219515</w:t>
            </w:r>
          </w:p>
        </w:tc>
      </w:tr>
      <w:tr w:rsidR="00C1706F" w14:paraId="5BE0EBD5" w14:textId="77777777">
        <w:trPr>
          <w:trHeight w:val="300"/>
        </w:trPr>
        <w:tc>
          <w:tcPr>
            <w:tcW w:w="2410" w:type="dxa"/>
            <w:tcBorders>
              <w:top w:val="nil"/>
              <w:left w:val="nil"/>
              <w:bottom w:val="nil"/>
              <w:right w:val="nil"/>
            </w:tcBorders>
            <w:shd w:val="clear" w:color="auto" w:fill="auto"/>
            <w:vAlign w:val="bottom"/>
          </w:tcPr>
          <w:p w14:paraId="00000183" w14:textId="77777777" w:rsidR="00C1706F" w:rsidRDefault="00B44535">
            <w:r>
              <w:t>Algeria</w:t>
            </w:r>
          </w:p>
        </w:tc>
        <w:tc>
          <w:tcPr>
            <w:tcW w:w="2551" w:type="dxa"/>
            <w:tcBorders>
              <w:top w:val="nil"/>
              <w:left w:val="nil"/>
              <w:bottom w:val="nil"/>
              <w:right w:val="nil"/>
            </w:tcBorders>
            <w:shd w:val="clear" w:color="auto" w:fill="auto"/>
            <w:vAlign w:val="bottom"/>
          </w:tcPr>
          <w:p w14:paraId="00000184" w14:textId="77777777" w:rsidR="00C1706F" w:rsidRDefault="00B44535">
            <w:pPr>
              <w:jc w:val="center"/>
            </w:pPr>
            <w:r>
              <w:t>DZA</w:t>
            </w:r>
          </w:p>
        </w:tc>
        <w:tc>
          <w:tcPr>
            <w:tcW w:w="1865" w:type="dxa"/>
            <w:tcBorders>
              <w:top w:val="nil"/>
              <w:left w:val="nil"/>
              <w:bottom w:val="nil"/>
              <w:right w:val="nil"/>
            </w:tcBorders>
            <w:shd w:val="clear" w:color="auto" w:fill="auto"/>
            <w:vAlign w:val="bottom"/>
          </w:tcPr>
          <w:p w14:paraId="00000185" w14:textId="77777777" w:rsidR="00C1706F" w:rsidRDefault="00B44535">
            <w:pPr>
              <w:jc w:val="center"/>
            </w:pPr>
            <w:r>
              <w:t>-0.86838</w:t>
            </w:r>
          </w:p>
        </w:tc>
        <w:tc>
          <w:tcPr>
            <w:tcW w:w="1590" w:type="dxa"/>
            <w:tcBorders>
              <w:top w:val="nil"/>
              <w:left w:val="nil"/>
              <w:bottom w:val="nil"/>
              <w:right w:val="nil"/>
            </w:tcBorders>
            <w:shd w:val="clear" w:color="auto" w:fill="auto"/>
            <w:vAlign w:val="bottom"/>
          </w:tcPr>
          <w:p w14:paraId="00000186" w14:textId="77777777" w:rsidR="00C1706F" w:rsidRDefault="00B44535">
            <w:pPr>
              <w:jc w:val="center"/>
            </w:pPr>
            <w:r>
              <w:t>0.121774</w:t>
            </w:r>
          </w:p>
        </w:tc>
      </w:tr>
      <w:tr w:rsidR="00C1706F" w14:paraId="5EC43E5E" w14:textId="77777777">
        <w:trPr>
          <w:trHeight w:val="300"/>
        </w:trPr>
        <w:tc>
          <w:tcPr>
            <w:tcW w:w="2410" w:type="dxa"/>
            <w:tcBorders>
              <w:top w:val="nil"/>
              <w:left w:val="nil"/>
              <w:bottom w:val="nil"/>
              <w:right w:val="nil"/>
            </w:tcBorders>
            <w:shd w:val="clear" w:color="auto" w:fill="auto"/>
            <w:vAlign w:val="bottom"/>
          </w:tcPr>
          <w:p w14:paraId="00000187" w14:textId="77777777" w:rsidR="00C1706F" w:rsidRDefault="00B44535">
            <w:r>
              <w:t>American Samoa</w:t>
            </w:r>
          </w:p>
        </w:tc>
        <w:tc>
          <w:tcPr>
            <w:tcW w:w="2551" w:type="dxa"/>
            <w:tcBorders>
              <w:top w:val="nil"/>
              <w:left w:val="nil"/>
              <w:bottom w:val="nil"/>
              <w:right w:val="nil"/>
            </w:tcBorders>
            <w:shd w:val="clear" w:color="auto" w:fill="auto"/>
            <w:vAlign w:val="bottom"/>
          </w:tcPr>
          <w:p w14:paraId="00000188" w14:textId="77777777" w:rsidR="00C1706F" w:rsidRDefault="00B44535">
            <w:pPr>
              <w:jc w:val="center"/>
            </w:pPr>
            <w:r>
              <w:t>ASM</w:t>
            </w:r>
          </w:p>
        </w:tc>
        <w:tc>
          <w:tcPr>
            <w:tcW w:w="1865" w:type="dxa"/>
            <w:tcBorders>
              <w:top w:val="nil"/>
              <w:left w:val="nil"/>
              <w:bottom w:val="nil"/>
              <w:right w:val="nil"/>
            </w:tcBorders>
            <w:shd w:val="clear" w:color="auto" w:fill="auto"/>
            <w:vAlign w:val="bottom"/>
          </w:tcPr>
          <w:p w14:paraId="00000189" w14:textId="77777777" w:rsidR="00C1706F" w:rsidRDefault="00B44535">
            <w:pPr>
              <w:jc w:val="center"/>
            </w:pPr>
            <w:r>
              <w:t>0.747997</w:t>
            </w:r>
          </w:p>
        </w:tc>
        <w:tc>
          <w:tcPr>
            <w:tcW w:w="1590" w:type="dxa"/>
            <w:tcBorders>
              <w:top w:val="nil"/>
              <w:left w:val="nil"/>
              <w:bottom w:val="nil"/>
              <w:right w:val="nil"/>
            </w:tcBorders>
            <w:shd w:val="clear" w:color="auto" w:fill="auto"/>
            <w:vAlign w:val="bottom"/>
          </w:tcPr>
          <w:p w14:paraId="0000018A" w14:textId="77777777" w:rsidR="00C1706F" w:rsidRDefault="00B44535">
            <w:pPr>
              <w:jc w:val="center"/>
            </w:pPr>
            <w:r>
              <w:t>0.127264</w:t>
            </w:r>
          </w:p>
        </w:tc>
      </w:tr>
      <w:tr w:rsidR="00C1706F" w14:paraId="29997CE2" w14:textId="77777777">
        <w:trPr>
          <w:trHeight w:val="300"/>
        </w:trPr>
        <w:tc>
          <w:tcPr>
            <w:tcW w:w="2410" w:type="dxa"/>
            <w:tcBorders>
              <w:top w:val="nil"/>
              <w:left w:val="nil"/>
              <w:bottom w:val="nil"/>
              <w:right w:val="nil"/>
            </w:tcBorders>
            <w:shd w:val="clear" w:color="auto" w:fill="auto"/>
            <w:vAlign w:val="bottom"/>
          </w:tcPr>
          <w:p w14:paraId="0000018B" w14:textId="77777777" w:rsidR="00C1706F" w:rsidRDefault="00B44535">
            <w:r>
              <w:t>Andorra</w:t>
            </w:r>
          </w:p>
        </w:tc>
        <w:tc>
          <w:tcPr>
            <w:tcW w:w="2551" w:type="dxa"/>
            <w:tcBorders>
              <w:top w:val="nil"/>
              <w:left w:val="nil"/>
              <w:bottom w:val="nil"/>
              <w:right w:val="nil"/>
            </w:tcBorders>
            <w:shd w:val="clear" w:color="auto" w:fill="auto"/>
            <w:vAlign w:val="bottom"/>
          </w:tcPr>
          <w:p w14:paraId="0000018C" w14:textId="77777777" w:rsidR="00C1706F" w:rsidRDefault="00B44535">
            <w:pPr>
              <w:jc w:val="center"/>
            </w:pPr>
            <w:r>
              <w:t>AND</w:t>
            </w:r>
          </w:p>
        </w:tc>
        <w:tc>
          <w:tcPr>
            <w:tcW w:w="1865" w:type="dxa"/>
            <w:tcBorders>
              <w:top w:val="nil"/>
              <w:left w:val="nil"/>
              <w:bottom w:val="nil"/>
              <w:right w:val="nil"/>
            </w:tcBorders>
            <w:shd w:val="clear" w:color="auto" w:fill="auto"/>
            <w:vAlign w:val="bottom"/>
          </w:tcPr>
          <w:p w14:paraId="0000018D" w14:textId="77777777" w:rsidR="00C1706F" w:rsidRDefault="00B44535">
            <w:pPr>
              <w:jc w:val="center"/>
            </w:pPr>
            <w:r>
              <w:t>1.359029</w:t>
            </w:r>
          </w:p>
        </w:tc>
        <w:tc>
          <w:tcPr>
            <w:tcW w:w="1590" w:type="dxa"/>
            <w:tcBorders>
              <w:top w:val="nil"/>
              <w:left w:val="nil"/>
              <w:bottom w:val="nil"/>
              <w:right w:val="nil"/>
            </w:tcBorders>
            <w:shd w:val="clear" w:color="auto" w:fill="auto"/>
            <w:vAlign w:val="bottom"/>
          </w:tcPr>
          <w:p w14:paraId="0000018E" w14:textId="77777777" w:rsidR="00C1706F" w:rsidRDefault="00B44535">
            <w:pPr>
              <w:jc w:val="center"/>
            </w:pPr>
            <w:r>
              <w:t>0.04054</w:t>
            </w:r>
          </w:p>
        </w:tc>
      </w:tr>
      <w:tr w:rsidR="00C1706F" w14:paraId="0058B0B0" w14:textId="77777777">
        <w:trPr>
          <w:trHeight w:val="300"/>
        </w:trPr>
        <w:tc>
          <w:tcPr>
            <w:tcW w:w="2410" w:type="dxa"/>
            <w:tcBorders>
              <w:top w:val="nil"/>
              <w:left w:val="nil"/>
              <w:bottom w:val="nil"/>
              <w:right w:val="nil"/>
            </w:tcBorders>
            <w:shd w:val="clear" w:color="auto" w:fill="auto"/>
            <w:vAlign w:val="bottom"/>
          </w:tcPr>
          <w:p w14:paraId="0000018F" w14:textId="77777777" w:rsidR="00C1706F" w:rsidRDefault="00B44535">
            <w:r>
              <w:t>Angola</w:t>
            </w:r>
          </w:p>
        </w:tc>
        <w:tc>
          <w:tcPr>
            <w:tcW w:w="2551" w:type="dxa"/>
            <w:tcBorders>
              <w:top w:val="nil"/>
              <w:left w:val="nil"/>
              <w:bottom w:val="nil"/>
              <w:right w:val="nil"/>
            </w:tcBorders>
            <w:shd w:val="clear" w:color="auto" w:fill="auto"/>
            <w:vAlign w:val="bottom"/>
          </w:tcPr>
          <w:p w14:paraId="00000190" w14:textId="77777777" w:rsidR="00C1706F" w:rsidRDefault="00B44535">
            <w:pPr>
              <w:jc w:val="center"/>
            </w:pPr>
            <w:r>
              <w:t>AGO</w:t>
            </w:r>
          </w:p>
        </w:tc>
        <w:tc>
          <w:tcPr>
            <w:tcW w:w="1865" w:type="dxa"/>
            <w:tcBorders>
              <w:top w:val="nil"/>
              <w:left w:val="nil"/>
              <w:bottom w:val="nil"/>
              <w:right w:val="nil"/>
            </w:tcBorders>
            <w:shd w:val="clear" w:color="auto" w:fill="auto"/>
            <w:vAlign w:val="bottom"/>
          </w:tcPr>
          <w:p w14:paraId="00000191" w14:textId="77777777" w:rsidR="00C1706F" w:rsidRDefault="00B44535">
            <w:pPr>
              <w:jc w:val="center"/>
            </w:pPr>
            <w:r>
              <w:t>-1.16429</w:t>
            </w:r>
          </w:p>
        </w:tc>
        <w:tc>
          <w:tcPr>
            <w:tcW w:w="1590" w:type="dxa"/>
            <w:tcBorders>
              <w:top w:val="nil"/>
              <w:left w:val="nil"/>
              <w:bottom w:val="nil"/>
              <w:right w:val="nil"/>
            </w:tcBorders>
            <w:shd w:val="clear" w:color="auto" w:fill="auto"/>
            <w:vAlign w:val="bottom"/>
          </w:tcPr>
          <w:p w14:paraId="00000192" w14:textId="77777777" w:rsidR="00C1706F" w:rsidRDefault="00B44535">
            <w:pPr>
              <w:jc w:val="center"/>
            </w:pPr>
            <w:r>
              <w:t>0.217384</w:t>
            </w:r>
          </w:p>
        </w:tc>
      </w:tr>
      <w:tr w:rsidR="00C1706F" w14:paraId="657F0775" w14:textId="77777777">
        <w:trPr>
          <w:trHeight w:val="300"/>
        </w:trPr>
        <w:tc>
          <w:tcPr>
            <w:tcW w:w="2410" w:type="dxa"/>
            <w:tcBorders>
              <w:top w:val="nil"/>
              <w:left w:val="nil"/>
              <w:bottom w:val="nil"/>
              <w:right w:val="nil"/>
            </w:tcBorders>
            <w:shd w:val="clear" w:color="auto" w:fill="auto"/>
            <w:vAlign w:val="bottom"/>
          </w:tcPr>
          <w:p w14:paraId="00000193" w14:textId="77777777" w:rsidR="00C1706F" w:rsidRDefault="00B44535">
            <w:r>
              <w:t>Anguilla</w:t>
            </w:r>
          </w:p>
        </w:tc>
        <w:tc>
          <w:tcPr>
            <w:tcW w:w="2551" w:type="dxa"/>
            <w:tcBorders>
              <w:top w:val="nil"/>
              <w:left w:val="nil"/>
              <w:bottom w:val="nil"/>
              <w:right w:val="nil"/>
            </w:tcBorders>
            <w:shd w:val="clear" w:color="auto" w:fill="auto"/>
            <w:vAlign w:val="bottom"/>
          </w:tcPr>
          <w:p w14:paraId="00000194" w14:textId="77777777" w:rsidR="00C1706F" w:rsidRDefault="00B44535">
            <w:pPr>
              <w:jc w:val="center"/>
            </w:pPr>
            <w:r>
              <w:t>AIA</w:t>
            </w:r>
          </w:p>
        </w:tc>
        <w:tc>
          <w:tcPr>
            <w:tcW w:w="1865" w:type="dxa"/>
            <w:tcBorders>
              <w:top w:val="nil"/>
              <w:left w:val="nil"/>
              <w:bottom w:val="nil"/>
              <w:right w:val="nil"/>
            </w:tcBorders>
            <w:shd w:val="clear" w:color="auto" w:fill="auto"/>
            <w:vAlign w:val="bottom"/>
          </w:tcPr>
          <w:p w14:paraId="00000195" w14:textId="77777777" w:rsidR="00C1706F" w:rsidRDefault="00B44535">
            <w:pPr>
              <w:jc w:val="center"/>
            </w:pPr>
            <w:r>
              <w:t>1.138708</w:t>
            </w:r>
          </w:p>
        </w:tc>
        <w:tc>
          <w:tcPr>
            <w:tcW w:w="1590" w:type="dxa"/>
            <w:tcBorders>
              <w:top w:val="nil"/>
              <w:left w:val="nil"/>
              <w:bottom w:val="nil"/>
              <w:right w:val="nil"/>
            </w:tcBorders>
            <w:shd w:val="clear" w:color="auto" w:fill="auto"/>
            <w:vAlign w:val="bottom"/>
          </w:tcPr>
          <w:p w14:paraId="00000196" w14:textId="77777777" w:rsidR="00C1706F" w:rsidRDefault="00B44535">
            <w:pPr>
              <w:jc w:val="center"/>
            </w:pPr>
            <w:r>
              <w:t>0.225908</w:t>
            </w:r>
          </w:p>
        </w:tc>
      </w:tr>
      <w:tr w:rsidR="00C1706F" w14:paraId="554E0432" w14:textId="77777777">
        <w:trPr>
          <w:trHeight w:val="300"/>
        </w:trPr>
        <w:tc>
          <w:tcPr>
            <w:tcW w:w="2410" w:type="dxa"/>
            <w:tcBorders>
              <w:top w:val="nil"/>
              <w:left w:val="nil"/>
              <w:bottom w:val="nil"/>
              <w:right w:val="nil"/>
            </w:tcBorders>
            <w:shd w:val="clear" w:color="auto" w:fill="auto"/>
            <w:vAlign w:val="bottom"/>
          </w:tcPr>
          <w:p w14:paraId="00000197" w14:textId="77777777" w:rsidR="00C1706F" w:rsidRDefault="00B44535">
            <w:r>
              <w:t>Antigua and Barbuda</w:t>
            </w:r>
          </w:p>
        </w:tc>
        <w:tc>
          <w:tcPr>
            <w:tcW w:w="2551" w:type="dxa"/>
            <w:tcBorders>
              <w:top w:val="nil"/>
              <w:left w:val="nil"/>
              <w:bottom w:val="nil"/>
              <w:right w:val="nil"/>
            </w:tcBorders>
            <w:shd w:val="clear" w:color="auto" w:fill="auto"/>
            <w:vAlign w:val="bottom"/>
          </w:tcPr>
          <w:p w14:paraId="00000198" w14:textId="77777777" w:rsidR="00C1706F" w:rsidRDefault="00B44535">
            <w:pPr>
              <w:jc w:val="center"/>
            </w:pPr>
            <w:r>
              <w:t>ATG</w:t>
            </w:r>
          </w:p>
        </w:tc>
        <w:tc>
          <w:tcPr>
            <w:tcW w:w="1865" w:type="dxa"/>
            <w:tcBorders>
              <w:top w:val="nil"/>
              <w:left w:val="nil"/>
              <w:bottom w:val="nil"/>
              <w:right w:val="nil"/>
            </w:tcBorders>
            <w:shd w:val="clear" w:color="auto" w:fill="auto"/>
            <w:vAlign w:val="bottom"/>
          </w:tcPr>
          <w:p w14:paraId="00000199" w14:textId="77777777" w:rsidR="00C1706F" w:rsidRDefault="00B44535">
            <w:pPr>
              <w:jc w:val="center"/>
            </w:pPr>
            <w:r>
              <w:t>0.687351</w:t>
            </w:r>
          </w:p>
        </w:tc>
        <w:tc>
          <w:tcPr>
            <w:tcW w:w="1590" w:type="dxa"/>
            <w:tcBorders>
              <w:top w:val="nil"/>
              <w:left w:val="nil"/>
              <w:bottom w:val="nil"/>
              <w:right w:val="nil"/>
            </w:tcBorders>
            <w:shd w:val="clear" w:color="auto" w:fill="auto"/>
            <w:vAlign w:val="bottom"/>
          </w:tcPr>
          <w:p w14:paraId="0000019A" w14:textId="77777777" w:rsidR="00C1706F" w:rsidRDefault="00B44535">
            <w:pPr>
              <w:jc w:val="center"/>
            </w:pPr>
            <w:r>
              <w:t>0.143042</w:t>
            </w:r>
          </w:p>
        </w:tc>
      </w:tr>
      <w:tr w:rsidR="00C1706F" w14:paraId="2D03E195" w14:textId="77777777">
        <w:trPr>
          <w:trHeight w:val="300"/>
        </w:trPr>
        <w:tc>
          <w:tcPr>
            <w:tcW w:w="2410" w:type="dxa"/>
            <w:tcBorders>
              <w:top w:val="nil"/>
              <w:left w:val="nil"/>
              <w:bottom w:val="nil"/>
              <w:right w:val="nil"/>
            </w:tcBorders>
            <w:shd w:val="clear" w:color="auto" w:fill="auto"/>
            <w:vAlign w:val="bottom"/>
          </w:tcPr>
          <w:p w14:paraId="0000019B" w14:textId="77777777" w:rsidR="00C1706F" w:rsidRDefault="00B44535">
            <w:r>
              <w:t>Argentina</w:t>
            </w:r>
          </w:p>
        </w:tc>
        <w:tc>
          <w:tcPr>
            <w:tcW w:w="2551" w:type="dxa"/>
            <w:tcBorders>
              <w:top w:val="nil"/>
              <w:left w:val="nil"/>
              <w:bottom w:val="nil"/>
              <w:right w:val="nil"/>
            </w:tcBorders>
            <w:shd w:val="clear" w:color="auto" w:fill="auto"/>
            <w:vAlign w:val="bottom"/>
          </w:tcPr>
          <w:p w14:paraId="0000019C" w14:textId="77777777" w:rsidR="00C1706F" w:rsidRDefault="00B44535">
            <w:pPr>
              <w:jc w:val="center"/>
            </w:pPr>
            <w:r>
              <w:t>ARG</w:t>
            </w:r>
          </w:p>
        </w:tc>
        <w:tc>
          <w:tcPr>
            <w:tcW w:w="1865" w:type="dxa"/>
            <w:tcBorders>
              <w:top w:val="nil"/>
              <w:left w:val="nil"/>
              <w:bottom w:val="nil"/>
              <w:right w:val="nil"/>
            </w:tcBorders>
            <w:shd w:val="clear" w:color="auto" w:fill="auto"/>
            <w:vAlign w:val="bottom"/>
          </w:tcPr>
          <w:p w14:paraId="0000019D" w14:textId="77777777" w:rsidR="00C1706F" w:rsidRDefault="00B44535">
            <w:pPr>
              <w:jc w:val="center"/>
            </w:pPr>
            <w:r>
              <w:t>-0.19472</w:t>
            </w:r>
          </w:p>
        </w:tc>
        <w:tc>
          <w:tcPr>
            <w:tcW w:w="1590" w:type="dxa"/>
            <w:tcBorders>
              <w:top w:val="nil"/>
              <w:left w:val="nil"/>
              <w:bottom w:val="nil"/>
              <w:right w:val="nil"/>
            </w:tcBorders>
            <w:shd w:val="clear" w:color="auto" w:fill="auto"/>
            <w:vAlign w:val="bottom"/>
          </w:tcPr>
          <w:p w14:paraId="0000019E" w14:textId="77777777" w:rsidR="00C1706F" w:rsidRDefault="00B44535">
            <w:pPr>
              <w:jc w:val="center"/>
            </w:pPr>
            <w:r>
              <w:t>0.196541</w:t>
            </w:r>
          </w:p>
        </w:tc>
      </w:tr>
      <w:tr w:rsidR="00C1706F" w14:paraId="08F1EECB" w14:textId="77777777">
        <w:trPr>
          <w:trHeight w:val="300"/>
        </w:trPr>
        <w:tc>
          <w:tcPr>
            <w:tcW w:w="2410" w:type="dxa"/>
            <w:tcBorders>
              <w:top w:val="nil"/>
              <w:left w:val="nil"/>
              <w:bottom w:val="nil"/>
              <w:right w:val="nil"/>
            </w:tcBorders>
            <w:shd w:val="clear" w:color="auto" w:fill="auto"/>
            <w:vAlign w:val="bottom"/>
          </w:tcPr>
          <w:p w14:paraId="0000019F" w14:textId="77777777" w:rsidR="00C1706F" w:rsidRDefault="00B44535">
            <w:r>
              <w:t>Armenia</w:t>
            </w:r>
          </w:p>
        </w:tc>
        <w:tc>
          <w:tcPr>
            <w:tcW w:w="2551" w:type="dxa"/>
            <w:tcBorders>
              <w:top w:val="nil"/>
              <w:left w:val="nil"/>
              <w:bottom w:val="nil"/>
              <w:right w:val="nil"/>
            </w:tcBorders>
            <w:shd w:val="clear" w:color="auto" w:fill="auto"/>
            <w:vAlign w:val="bottom"/>
          </w:tcPr>
          <w:p w14:paraId="000001A0" w14:textId="77777777" w:rsidR="00C1706F" w:rsidRDefault="00B44535">
            <w:pPr>
              <w:jc w:val="center"/>
            </w:pPr>
            <w:r>
              <w:t>ARM</w:t>
            </w:r>
          </w:p>
        </w:tc>
        <w:tc>
          <w:tcPr>
            <w:tcW w:w="1865" w:type="dxa"/>
            <w:tcBorders>
              <w:top w:val="nil"/>
              <w:left w:val="nil"/>
              <w:bottom w:val="nil"/>
              <w:right w:val="nil"/>
            </w:tcBorders>
            <w:shd w:val="clear" w:color="auto" w:fill="auto"/>
            <w:vAlign w:val="bottom"/>
          </w:tcPr>
          <w:p w14:paraId="000001A1" w14:textId="77777777" w:rsidR="00C1706F" w:rsidRDefault="00B44535">
            <w:pPr>
              <w:jc w:val="center"/>
            </w:pPr>
            <w:r>
              <w:t>-0.29545</w:t>
            </w:r>
          </w:p>
        </w:tc>
        <w:tc>
          <w:tcPr>
            <w:tcW w:w="1590" w:type="dxa"/>
            <w:tcBorders>
              <w:top w:val="nil"/>
              <w:left w:val="nil"/>
              <w:bottom w:val="nil"/>
              <w:right w:val="nil"/>
            </w:tcBorders>
            <w:shd w:val="clear" w:color="auto" w:fill="auto"/>
            <w:vAlign w:val="bottom"/>
          </w:tcPr>
          <w:p w14:paraId="000001A2" w14:textId="77777777" w:rsidR="00C1706F" w:rsidRDefault="00B44535">
            <w:pPr>
              <w:jc w:val="center"/>
            </w:pPr>
            <w:r>
              <w:t>0.091655</w:t>
            </w:r>
          </w:p>
        </w:tc>
      </w:tr>
      <w:tr w:rsidR="00C1706F" w14:paraId="4462972C" w14:textId="77777777">
        <w:trPr>
          <w:trHeight w:val="300"/>
        </w:trPr>
        <w:tc>
          <w:tcPr>
            <w:tcW w:w="2410" w:type="dxa"/>
            <w:tcBorders>
              <w:top w:val="nil"/>
              <w:left w:val="nil"/>
              <w:bottom w:val="nil"/>
              <w:right w:val="nil"/>
            </w:tcBorders>
            <w:shd w:val="clear" w:color="auto" w:fill="auto"/>
            <w:vAlign w:val="bottom"/>
          </w:tcPr>
          <w:p w14:paraId="000001A3" w14:textId="77777777" w:rsidR="00C1706F" w:rsidRDefault="00B44535">
            <w:r>
              <w:t>Aruba</w:t>
            </w:r>
          </w:p>
        </w:tc>
        <w:tc>
          <w:tcPr>
            <w:tcW w:w="2551" w:type="dxa"/>
            <w:tcBorders>
              <w:top w:val="nil"/>
              <w:left w:val="nil"/>
              <w:bottom w:val="nil"/>
              <w:right w:val="nil"/>
            </w:tcBorders>
            <w:shd w:val="clear" w:color="auto" w:fill="auto"/>
            <w:vAlign w:val="bottom"/>
          </w:tcPr>
          <w:p w14:paraId="000001A4" w14:textId="77777777" w:rsidR="00C1706F" w:rsidRDefault="00B44535">
            <w:pPr>
              <w:jc w:val="center"/>
            </w:pPr>
            <w:r>
              <w:t>ABW</w:t>
            </w:r>
          </w:p>
        </w:tc>
        <w:tc>
          <w:tcPr>
            <w:tcW w:w="1865" w:type="dxa"/>
            <w:tcBorders>
              <w:top w:val="nil"/>
              <w:left w:val="nil"/>
              <w:bottom w:val="nil"/>
              <w:right w:val="nil"/>
            </w:tcBorders>
            <w:shd w:val="clear" w:color="auto" w:fill="auto"/>
            <w:vAlign w:val="bottom"/>
          </w:tcPr>
          <w:p w14:paraId="000001A5" w14:textId="77777777" w:rsidR="00C1706F" w:rsidRDefault="00B44535">
            <w:pPr>
              <w:jc w:val="center"/>
            </w:pPr>
            <w:r>
              <w:t>1.181311</w:t>
            </w:r>
          </w:p>
        </w:tc>
        <w:tc>
          <w:tcPr>
            <w:tcW w:w="1590" w:type="dxa"/>
            <w:tcBorders>
              <w:top w:val="nil"/>
              <w:left w:val="nil"/>
              <w:bottom w:val="nil"/>
              <w:right w:val="nil"/>
            </w:tcBorders>
            <w:shd w:val="clear" w:color="auto" w:fill="auto"/>
            <w:vAlign w:val="bottom"/>
          </w:tcPr>
          <w:p w14:paraId="000001A6" w14:textId="77777777" w:rsidR="00C1706F" w:rsidRDefault="00B44535">
            <w:pPr>
              <w:jc w:val="center"/>
            </w:pPr>
            <w:r>
              <w:t>0.090913</w:t>
            </w:r>
          </w:p>
        </w:tc>
      </w:tr>
      <w:tr w:rsidR="00C1706F" w14:paraId="154E3A05" w14:textId="77777777">
        <w:trPr>
          <w:trHeight w:val="300"/>
        </w:trPr>
        <w:tc>
          <w:tcPr>
            <w:tcW w:w="2410" w:type="dxa"/>
            <w:tcBorders>
              <w:top w:val="nil"/>
              <w:left w:val="nil"/>
              <w:bottom w:val="nil"/>
              <w:right w:val="nil"/>
            </w:tcBorders>
            <w:shd w:val="clear" w:color="auto" w:fill="auto"/>
            <w:vAlign w:val="bottom"/>
          </w:tcPr>
          <w:p w14:paraId="000001A7" w14:textId="77777777" w:rsidR="00C1706F" w:rsidRDefault="00B44535">
            <w:r>
              <w:t>Australia</w:t>
            </w:r>
          </w:p>
        </w:tc>
        <w:tc>
          <w:tcPr>
            <w:tcW w:w="2551" w:type="dxa"/>
            <w:tcBorders>
              <w:top w:val="nil"/>
              <w:left w:val="nil"/>
              <w:bottom w:val="nil"/>
              <w:right w:val="nil"/>
            </w:tcBorders>
            <w:shd w:val="clear" w:color="auto" w:fill="auto"/>
            <w:vAlign w:val="bottom"/>
          </w:tcPr>
          <w:p w14:paraId="000001A8" w14:textId="77777777" w:rsidR="00C1706F" w:rsidRDefault="00B44535">
            <w:pPr>
              <w:jc w:val="center"/>
            </w:pPr>
            <w:r>
              <w:t>AUS</w:t>
            </w:r>
          </w:p>
        </w:tc>
        <w:tc>
          <w:tcPr>
            <w:tcW w:w="1865" w:type="dxa"/>
            <w:tcBorders>
              <w:top w:val="nil"/>
              <w:left w:val="nil"/>
              <w:bottom w:val="nil"/>
              <w:right w:val="nil"/>
            </w:tcBorders>
            <w:shd w:val="clear" w:color="auto" w:fill="auto"/>
            <w:vAlign w:val="bottom"/>
          </w:tcPr>
          <w:p w14:paraId="000001A9" w14:textId="77777777" w:rsidR="00C1706F" w:rsidRDefault="00B44535">
            <w:pPr>
              <w:jc w:val="center"/>
            </w:pPr>
            <w:r>
              <w:t>1.591282</w:t>
            </w:r>
          </w:p>
        </w:tc>
        <w:tc>
          <w:tcPr>
            <w:tcW w:w="1590" w:type="dxa"/>
            <w:tcBorders>
              <w:top w:val="nil"/>
              <w:left w:val="nil"/>
              <w:bottom w:val="nil"/>
              <w:right w:val="nil"/>
            </w:tcBorders>
            <w:shd w:val="clear" w:color="auto" w:fill="auto"/>
            <w:vAlign w:val="bottom"/>
          </w:tcPr>
          <w:p w14:paraId="000001AA" w14:textId="77777777" w:rsidR="00C1706F" w:rsidRDefault="00B44535">
            <w:pPr>
              <w:jc w:val="center"/>
            </w:pPr>
            <w:r>
              <w:t>0.033469</w:t>
            </w:r>
          </w:p>
        </w:tc>
      </w:tr>
      <w:tr w:rsidR="00C1706F" w14:paraId="75148CC8" w14:textId="77777777">
        <w:trPr>
          <w:trHeight w:val="300"/>
        </w:trPr>
        <w:tc>
          <w:tcPr>
            <w:tcW w:w="2410" w:type="dxa"/>
            <w:tcBorders>
              <w:top w:val="nil"/>
              <w:left w:val="nil"/>
              <w:bottom w:val="nil"/>
              <w:right w:val="nil"/>
            </w:tcBorders>
            <w:shd w:val="clear" w:color="auto" w:fill="auto"/>
            <w:vAlign w:val="bottom"/>
          </w:tcPr>
          <w:p w14:paraId="000001AB" w14:textId="77777777" w:rsidR="00C1706F" w:rsidRDefault="00B44535">
            <w:r>
              <w:t>Austria</w:t>
            </w:r>
          </w:p>
        </w:tc>
        <w:tc>
          <w:tcPr>
            <w:tcW w:w="2551" w:type="dxa"/>
            <w:tcBorders>
              <w:top w:val="nil"/>
              <w:left w:val="nil"/>
              <w:bottom w:val="nil"/>
              <w:right w:val="nil"/>
            </w:tcBorders>
            <w:shd w:val="clear" w:color="auto" w:fill="auto"/>
            <w:vAlign w:val="bottom"/>
          </w:tcPr>
          <w:p w14:paraId="000001AC" w14:textId="77777777" w:rsidR="00C1706F" w:rsidRDefault="00B44535">
            <w:pPr>
              <w:jc w:val="center"/>
            </w:pPr>
            <w:r>
              <w:t>AUT</w:t>
            </w:r>
          </w:p>
        </w:tc>
        <w:tc>
          <w:tcPr>
            <w:tcW w:w="1865" w:type="dxa"/>
            <w:tcBorders>
              <w:top w:val="nil"/>
              <w:left w:val="nil"/>
              <w:bottom w:val="nil"/>
              <w:right w:val="nil"/>
            </w:tcBorders>
            <w:shd w:val="clear" w:color="auto" w:fill="auto"/>
            <w:vAlign w:val="bottom"/>
          </w:tcPr>
          <w:p w14:paraId="000001AD" w14:textId="77777777" w:rsidR="00C1706F" w:rsidRDefault="00B44535">
            <w:pPr>
              <w:jc w:val="center"/>
            </w:pPr>
            <w:r>
              <w:t>1.559385</w:t>
            </w:r>
          </w:p>
        </w:tc>
        <w:tc>
          <w:tcPr>
            <w:tcW w:w="1590" w:type="dxa"/>
            <w:tcBorders>
              <w:top w:val="nil"/>
              <w:left w:val="nil"/>
              <w:bottom w:val="nil"/>
              <w:right w:val="nil"/>
            </w:tcBorders>
            <w:shd w:val="clear" w:color="auto" w:fill="auto"/>
            <w:vAlign w:val="bottom"/>
          </w:tcPr>
          <w:p w14:paraId="000001AE" w14:textId="77777777" w:rsidR="00C1706F" w:rsidRDefault="00B44535">
            <w:pPr>
              <w:jc w:val="center"/>
            </w:pPr>
            <w:r>
              <w:t>0.080972</w:t>
            </w:r>
          </w:p>
        </w:tc>
      </w:tr>
      <w:tr w:rsidR="00C1706F" w14:paraId="3069D2FD" w14:textId="77777777">
        <w:trPr>
          <w:trHeight w:val="300"/>
        </w:trPr>
        <w:tc>
          <w:tcPr>
            <w:tcW w:w="2410" w:type="dxa"/>
            <w:tcBorders>
              <w:top w:val="nil"/>
              <w:left w:val="nil"/>
              <w:bottom w:val="nil"/>
              <w:right w:val="nil"/>
            </w:tcBorders>
            <w:shd w:val="clear" w:color="auto" w:fill="auto"/>
            <w:vAlign w:val="bottom"/>
          </w:tcPr>
          <w:p w14:paraId="000001AF" w14:textId="77777777" w:rsidR="00C1706F" w:rsidRDefault="00B44535">
            <w:r>
              <w:t>Azerbaijan</w:t>
            </w:r>
          </w:p>
        </w:tc>
        <w:tc>
          <w:tcPr>
            <w:tcW w:w="2551" w:type="dxa"/>
            <w:tcBorders>
              <w:top w:val="nil"/>
              <w:left w:val="nil"/>
              <w:bottom w:val="nil"/>
              <w:right w:val="nil"/>
            </w:tcBorders>
            <w:shd w:val="clear" w:color="auto" w:fill="auto"/>
            <w:vAlign w:val="bottom"/>
          </w:tcPr>
          <w:p w14:paraId="000001B0" w14:textId="77777777" w:rsidR="00C1706F" w:rsidRDefault="00B44535">
            <w:pPr>
              <w:jc w:val="center"/>
            </w:pPr>
            <w:r>
              <w:t>AZE</w:t>
            </w:r>
          </w:p>
        </w:tc>
        <w:tc>
          <w:tcPr>
            <w:tcW w:w="1865" w:type="dxa"/>
            <w:tcBorders>
              <w:top w:val="nil"/>
              <w:left w:val="nil"/>
              <w:bottom w:val="nil"/>
              <w:right w:val="nil"/>
            </w:tcBorders>
            <w:shd w:val="clear" w:color="auto" w:fill="auto"/>
            <w:vAlign w:val="bottom"/>
          </w:tcPr>
          <w:p w14:paraId="000001B1" w14:textId="77777777" w:rsidR="00C1706F" w:rsidRDefault="00B44535">
            <w:pPr>
              <w:jc w:val="center"/>
            </w:pPr>
            <w:r>
              <w:t>-0.84662</w:t>
            </w:r>
          </w:p>
        </w:tc>
        <w:tc>
          <w:tcPr>
            <w:tcW w:w="1590" w:type="dxa"/>
            <w:tcBorders>
              <w:top w:val="nil"/>
              <w:left w:val="nil"/>
              <w:bottom w:val="nil"/>
              <w:right w:val="nil"/>
            </w:tcBorders>
            <w:shd w:val="clear" w:color="auto" w:fill="auto"/>
            <w:vAlign w:val="bottom"/>
          </w:tcPr>
          <w:p w14:paraId="000001B2" w14:textId="77777777" w:rsidR="00C1706F" w:rsidRDefault="00B44535">
            <w:pPr>
              <w:jc w:val="center"/>
            </w:pPr>
            <w:r>
              <w:t>0.123512</w:t>
            </w:r>
          </w:p>
        </w:tc>
      </w:tr>
      <w:tr w:rsidR="00C1706F" w14:paraId="66CFF0FA" w14:textId="77777777">
        <w:trPr>
          <w:trHeight w:val="300"/>
        </w:trPr>
        <w:tc>
          <w:tcPr>
            <w:tcW w:w="2410" w:type="dxa"/>
            <w:tcBorders>
              <w:top w:val="nil"/>
              <w:left w:val="nil"/>
              <w:bottom w:val="nil"/>
              <w:right w:val="nil"/>
            </w:tcBorders>
            <w:shd w:val="clear" w:color="auto" w:fill="auto"/>
            <w:vAlign w:val="bottom"/>
          </w:tcPr>
          <w:p w14:paraId="000001B3" w14:textId="77777777" w:rsidR="00C1706F" w:rsidRDefault="00B44535">
            <w:r>
              <w:t xml:space="preserve">Bahamas, </w:t>
            </w:r>
            <w:proofErr w:type="gramStart"/>
            <w:r>
              <w:t>The</w:t>
            </w:r>
            <w:proofErr w:type="gramEnd"/>
          </w:p>
        </w:tc>
        <w:tc>
          <w:tcPr>
            <w:tcW w:w="2551" w:type="dxa"/>
            <w:tcBorders>
              <w:top w:val="nil"/>
              <w:left w:val="nil"/>
              <w:bottom w:val="nil"/>
              <w:right w:val="nil"/>
            </w:tcBorders>
            <w:shd w:val="clear" w:color="auto" w:fill="auto"/>
            <w:vAlign w:val="bottom"/>
          </w:tcPr>
          <w:p w14:paraId="000001B4" w14:textId="77777777" w:rsidR="00C1706F" w:rsidRDefault="00B44535">
            <w:pPr>
              <w:jc w:val="center"/>
            </w:pPr>
            <w:r>
              <w:t>BHS</w:t>
            </w:r>
          </w:p>
        </w:tc>
        <w:tc>
          <w:tcPr>
            <w:tcW w:w="1865" w:type="dxa"/>
            <w:tcBorders>
              <w:top w:val="nil"/>
              <w:left w:val="nil"/>
              <w:bottom w:val="nil"/>
              <w:right w:val="nil"/>
            </w:tcBorders>
            <w:shd w:val="clear" w:color="auto" w:fill="auto"/>
            <w:vAlign w:val="bottom"/>
          </w:tcPr>
          <w:p w14:paraId="000001B5" w14:textId="77777777" w:rsidR="00C1706F" w:rsidRDefault="00B44535">
            <w:pPr>
              <w:jc w:val="center"/>
            </w:pPr>
            <w:r>
              <w:t>0.991142</w:t>
            </w:r>
          </w:p>
        </w:tc>
        <w:tc>
          <w:tcPr>
            <w:tcW w:w="1590" w:type="dxa"/>
            <w:tcBorders>
              <w:top w:val="nil"/>
              <w:left w:val="nil"/>
              <w:bottom w:val="nil"/>
              <w:right w:val="nil"/>
            </w:tcBorders>
            <w:shd w:val="clear" w:color="auto" w:fill="auto"/>
            <w:vAlign w:val="bottom"/>
          </w:tcPr>
          <w:p w14:paraId="000001B6" w14:textId="77777777" w:rsidR="00C1706F" w:rsidRDefault="00B44535">
            <w:pPr>
              <w:jc w:val="center"/>
            </w:pPr>
            <w:r>
              <w:t>0.212122</w:t>
            </w:r>
          </w:p>
        </w:tc>
      </w:tr>
      <w:tr w:rsidR="00C1706F" w14:paraId="525C8215" w14:textId="77777777">
        <w:trPr>
          <w:trHeight w:val="300"/>
        </w:trPr>
        <w:tc>
          <w:tcPr>
            <w:tcW w:w="2410" w:type="dxa"/>
            <w:tcBorders>
              <w:top w:val="nil"/>
              <w:left w:val="nil"/>
              <w:bottom w:val="nil"/>
              <w:right w:val="nil"/>
            </w:tcBorders>
            <w:shd w:val="clear" w:color="auto" w:fill="auto"/>
            <w:vAlign w:val="bottom"/>
          </w:tcPr>
          <w:p w14:paraId="000001B7" w14:textId="77777777" w:rsidR="00C1706F" w:rsidRDefault="00B44535">
            <w:r>
              <w:t>Bahrain</w:t>
            </w:r>
          </w:p>
        </w:tc>
        <w:tc>
          <w:tcPr>
            <w:tcW w:w="2551" w:type="dxa"/>
            <w:tcBorders>
              <w:top w:val="nil"/>
              <w:left w:val="nil"/>
              <w:bottom w:val="nil"/>
              <w:right w:val="nil"/>
            </w:tcBorders>
            <w:shd w:val="clear" w:color="auto" w:fill="auto"/>
            <w:vAlign w:val="bottom"/>
          </w:tcPr>
          <w:p w14:paraId="000001B8" w14:textId="77777777" w:rsidR="00C1706F" w:rsidRDefault="00B44535">
            <w:pPr>
              <w:jc w:val="center"/>
            </w:pPr>
            <w:r>
              <w:t>BHR</w:t>
            </w:r>
          </w:p>
        </w:tc>
        <w:tc>
          <w:tcPr>
            <w:tcW w:w="1865" w:type="dxa"/>
            <w:tcBorders>
              <w:top w:val="nil"/>
              <w:left w:val="nil"/>
              <w:bottom w:val="nil"/>
              <w:right w:val="nil"/>
            </w:tcBorders>
            <w:shd w:val="clear" w:color="auto" w:fill="auto"/>
            <w:vAlign w:val="bottom"/>
          </w:tcPr>
          <w:p w14:paraId="000001B9" w14:textId="77777777" w:rsidR="00C1706F" w:rsidRDefault="00B44535">
            <w:pPr>
              <w:jc w:val="center"/>
            </w:pPr>
            <w:r>
              <w:t>0.067606</w:t>
            </w:r>
          </w:p>
        </w:tc>
        <w:tc>
          <w:tcPr>
            <w:tcW w:w="1590" w:type="dxa"/>
            <w:tcBorders>
              <w:top w:val="nil"/>
              <w:left w:val="nil"/>
              <w:bottom w:val="nil"/>
              <w:right w:val="nil"/>
            </w:tcBorders>
            <w:shd w:val="clear" w:color="auto" w:fill="auto"/>
            <w:vAlign w:val="bottom"/>
          </w:tcPr>
          <w:p w14:paraId="000001BA" w14:textId="77777777" w:rsidR="00C1706F" w:rsidRDefault="00B44535">
            <w:pPr>
              <w:jc w:val="center"/>
            </w:pPr>
            <w:r>
              <w:t>0.189151</w:t>
            </w:r>
          </w:p>
        </w:tc>
      </w:tr>
      <w:tr w:rsidR="00C1706F" w14:paraId="41F7429C" w14:textId="77777777">
        <w:trPr>
          <w:trHeight w:val="300"/>
        </w:trPr>
        <w:tc>
          <w:tcPr>
            <w:tcW w:w="2410" w:type="dxa"/>
            <w:tcBorders>
              <w:top w:val="nil"/>
              <w:left w:val="nil"/>
              <w:right w:val="nil"/>
            </w:tcBorders>
            <w:shd w:val="clear" w:color="auto" w:fill="auto"/>
            <w:vAlign w:val="bottom"/>
          </w:tcPr>
          <w:p w14:paraId="000001BB" w14:textId="77777777" w:rsidR="00C1706F" w:rsidRDefault="00B44535">
            <w:r>
              <w:t>Bangladesh</w:t>
            </w:r>
          </w:p>
        </w:tc>
        <w:tc>
          <w:tcPr>
            <w:tcW w:w="2551" w:type="dxa"/>
            <w:tcBorders>
              <w:top w:val="nil"/>
              <w:left w:val="nil"/>
              <w:right w:val="nil"/>
            </w:tcBorders>
            <w:shd w:val="clear" w:color="auto" w:fill="auto"/>
            <w:vAlign w:val="bottom"/>
          </w:tcPr>
          <w:p w14:paraId="000001BC" w14:textId="77777777" w:rsidR="00C1706F" w:rsidRDefault="00B44535">
            <w:pPr>
              <w:jc w:val="center"/>
            </w:pPr>
            <w:r>
              <w:t>BGD</w:t>
            </w:r>
          </w:p>
        </w:tc>
        <w:tc>
          <w:tcPr>
            <w:tcW w:w="1865" w:type="dxa"/>
            <w:tcBorders>
              <w:top w:val="nil"/>
              <w:left w:val="nil"/>
              <w:right w:val="nil"/>
            </w:tcBorders>
            <w:shd w:val="clear" w:color="auto" w:fill="auto"/>
            <w:vAlign w:val="bottom"/>
          </w:tcPr>
          <w:p w14:paraId="000001BD" w14:textId="77777777" w:rsidR="00C1706F" w:rsidRDefault="00B44535">
            <w:pPr>
              <w:jc w:val="center"/>
            </w:pPr>
            <w:r>
              <w:t>-0.8678</w:t>
            </w:r>
          </w:p>
        </w:tc>
        <w:tc>
          <w:tcPr>
            <w:tcW w:w="1590" w:type="dxa"/>
            <w:tcBorders>
              <w:top w:val="nil"/>
              <w:left w:val="nil"/>
              <w:right w:val="nil"/>
            </w:tcBorders>
            <w:shd w:val="clear" w:color="auto" w:fill="auto"/>
            <w:vAlign w:val="bottom"/>
          </w:tcPr>
          <w:p w14:paraId="000001BE" w14:textId="77777777" w:rsidR="00C1706F" w:rsidRDefault="00B44535">
            <w:pPr>
              <w:jc w:val="center"/>
            </w:pPr>
            <w:r>
              <w:t>0.131258</w:t>
            </w:r>
          </w:p>
        </w:tc>
      </w:tr>
      <w:tr w:rsidR="00C1706F" w14:paraId="45C3327D" w14:textId="77777777">
        <w:trPr>
          <w:trHeight w:val="300"/>
        </w:trPr>
        <w:tc>
          <w:tcPr>
            <w:tcW w:w="2410" w:type="dxa"/>
            <w:tcBorders>
              <w:top w:val="nil"/>
              <w:left w:val="nil"/>
              <w:bottom w:val="single" w:sz="4" w:space="0" w:color="000000"/>
              <w:right w:val="nil"/>
            </w:tcBorders>
            <w:shd w:val="clear" w:color="auto" w:fill="auto"/>
            <w:vAlign w:val="bottom"/>
          </w:tcPr>
          <w:p w14:paraId="000001BF" w14:textId="77777777" w:rsidR="00C1706F" w:rsidRDefault="00B44535">
            <w:r>
              <w:t>Barbados</w:t>
            </w:r>
          </w:p>
        </w:tc>
        <w:tc>
          <w:tcPr>
            <w:tcW w:w="2551" w:type="dxa"/>
            <w:tcBorders>
              <w:top w:val="nil"/>
              <w:left w:val="nil"/>
              <w:bottom w:val="single" w:sz="4" w:space="0" w:color="000000"/>
              <w:right w:val="nil"/>
            </w:tcBorders>
            <w:shd w:val="clear" w:color="auto" w:fill="auto"/>
            <w:vAlign w:val="bottom"/>
          </w:tcPr>
          <w:p w14:paraId="000001C0" w14:textId="77777777" w:rsidR="00C1706F" w:rsidRDefault="00B44535">
            <w:pPr>
              <w:jc w:val="center"/>
            </w:pPr>
            <w:r>
              <w:t>BRB</w:t>
            </w:r>
          </w:p>
        </w:tc>
        <w:tc>
          <w:tcPr>
            <w:tcW w:w="1865" w:type="dxa"/>
            <w:tcBorders>
              <w:top w:val="nil"/>
              <w:left w:val="nil"/>
              <w:bottom w:val="single" w:sz="4" w:space="0" w:color="000000"/>
              <w:right w:val="nil"/>
            </w:tcBorders>
            <w:shd w:val="clear" w:color="auto" w:fill="auto"/>
            <w:vAlign w:val="bottom"/>
          </w:tcPr>
          <w:p w14:paraId="000001C1" w14:textId="77777777" w:rsidR="00C1706F" w:rsidRDefault="00B44535">
            <w:pPr>
              <w:jc w:val="center"/>
            </w:pPr>
            <w:r>
              <w:t>1.154432</w:t>
            </w:r>
          </w:p>
        </w:tc>
        <w:tc>
          <w:tcPr>
            <w:tcW w:w="1590" w:type="dxa"/>
            <w:tcBorders>
              <w:top w:val="nil"/>
              <w:left w:val="nil"/>
              <w:bottom w:val="single" w:sz="4" w:space="0" w:color="000000"/>
              <w:right w:val="nil"/>
            </w:tcBorders>
            <w:shd w:val="clear" w:color="auto" w:fill="auto"/>
            <w:vAlign w:val="bottom"/>
          </w:tcPr>
          <w:p w14:paraId="000001C2" w14:textId="77777777" w:rsidR="00C1706F" w:rsidRDefault="00B44535">
            <w:pPr>
              <w:jc w:val="center"/>
            </w:pPr>
            <w:r>
              <w:t>0.145899</w:t>
            </w:r>
          </w:p>
        </w:tc>
      </w:tr>
    </w:tbl>
    <w:p w14:paraId="000001C3" w14:textId="77777777" w:rsidR="00C1706F" w:rsidRDefault="00B44535">
      <w:pPr>
        <w:spacing w:line="480" w:lineRule="auto"/>
        <w:rPr>
          <w:sz w:val="24"/>
          <w:szCs w:val="24"/>
        </w:rPr>
      </w:pPr>
      <w:r>
        <w:br w:type="page"/>
      </w:r>
    </w:p>
    <w:p w14:paraId="000001C4" w14:textId="77777777" w:rsidR="00C1706F" w:rsidRDefault="00B44535">
      <w:pPr>
        <w:spacing w:line="480" w:lineRule="auto"/>
        <w:rPr>
          <w:b/>
          <w:sz w:val="24"/>
          <w:szCs w:val="24"/>
        </w:rPr>
      </w:pPr>
      <w:r>
        <w:rPr>
          <w:b/>
          <w:sz w:val="24"/>
          <w:szCs w:val="24"/>
        </w:rPr>
        <w:lastRenderedPageBreak/>
        <w:t>Table S4.</w:t>
      </w:r>
    </w:p>
    <w:tbl>
      <w:tblPr>
        <w:tblStyle w:val="a6"/>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2244"/>
        <w:gridCol w:w="7106"/>
      </w:tblGrid>
      <w:tr w:rsidR="00C1706F" w14:paraId="6C74BAC0"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5" w14:textId="77777777" w:rsidR="00C1706F" w:rsidRDefault="00B44535">
            <w:pPr>
              <w:spacing w:after="120" w:line="480" w:lineRule="auto"/>
              <w:rPr>
                <w:b/>
              </w:rPr>
            </w:pPr>
            <w:r>
              <w:rPr>
                <w:b/>
              </w:rPr>
              <w:t>Indicator</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6" w14:textId="77777777" w:rsidR="00C1706F" w:rsidRDefault="00B44535">
            <w:pPr>
              <w:spacing w:after="120" w:line="480" w:lineRule="auto"/>
              <w:rPr>
                <w:b/>
              </w:rPr>
            </w:pPr>
            <w:r>
              <w:rPr>
                <w:b/>
              </w:rPr>
              <w:t>Definition</w:t>
            </w:r>
          </w:p>
          <w:p w14:paraId="000001C7" w14:textId="77777777" w:rsidR="00C1706F" w:rsidRDefault="00B44535">
            <w:pPr>
              <w:spacing w:after="120" w:line="480" w:lineRule="auto"/>
            </w:pPr>
            <w:r>
              <w:t>Source: World Bank, 2020 (</w:t>
            </w:r>
            <w:hyperlink r:id="rId36">
              <w:r>
                <w:rPr>
                  <w:color w:val="0000FF"/>
                  <w:u w:val="single"/>
                </w:rPr>
                <w:t>https://datacatalog.worldbank.org/dataset/worldwide-governance-indicators</w:t>
              </w:r>
            </w:hyperlink>
            <w:r>
              <w:t>)</w:t>
            </w:r>
          </w:p>
        </w:tc>
      </w:tr>
      <w:tr w:rsidR="00C1706F" w14:paraId="552D53A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8" w14:textId="77777777" w:rsidR="00C1706F" w:rsidRDefault="00B44535">
            <w:pPr>
              <w:spacing w:after="120" w:line="480" w:lineRule="auto"/>
            </w:pPr>
            <w:r>
              <w:t>Voice and accountability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9" w14:textId="77777777" w:rsidR="00C1706F" w:rsidRDefault="00B44535">
            <w:pPr>
              <w:spacing w:after="120" w:line="480" w:lineRule="auto"/>
            </w:pPr>
            <w:r>
              <w:t xml:space="preserve">“Voice and accountability </w:t>
            </w:r>
            <w:proofErr w:type="gramStart"/>
            <w:r>
              <w:t>captures</w:t>
            </w:r>
            <w:proofErr w:type="gramEnd"/>
            <w:r>
              <w:t xml:space="preserve"> perceptions of the extent to which a country's citizens are able to participate in selecting their government, as well as freedom of expression, freedom of association, and a free media.”</w:t>
            </w:r>
          </w:p>
        </w:tc>
      </w:tr>
      <w:tr w:rsidR="00C1706F" w14:paraId="46F024D5"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A" w14:textId="77777777" w:rsidR="00C1706F" w:rsidRDefault="00B44535">
            <w:pPr>
              <w:spacing w:after="120" w:line="480" w:lineRule="auto"/>
            </w:pPr>
            <w:r>
              <w:t xml:space="preserve">Political stability and absence </w:t>
            </w:r>
            <w:r>
              <w:t>of violence</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B" w14:textId="77777777" w:rsidR="00C1706F" w:rsidRDefault="00B44535">
            <w:pPr>
              <w:spacing w:after="120" w:line="480" w:lineRule="auto"/>
            </w:pPr>
            <w:r>
              <w:t>“Political Stability and Absence of Violence/Terrorism measures perceptions of the likelihood of political instability and/or politically-motivated violence, including terrorism.”</w:t>
            </w:r>
          </w:p>
        </w:tc>
      </w:tr>
      <w:tr w:rsidR="00C1706F" w14:paraId="05C1EB6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C" w14:textId="77777777" w:rsidR="00C1706F" w:rsidRDefault="00B44535">
            <w:pPr>
              <w:spacing w:after="120" w:line="480" w:lineRule="auto"/>
            </w:pPr>
            <w:r>
              <w:t>Government effectiveness</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D" w14:textId="77777777" w:rsidR="00C1706F" w:rsidRDefault="00B44535">
            <w:pPr>
              <w:spacing w:after="120" w:line="480" w:lineRule="auto"/>
            </w:pPr>
            <w:r>
              <w:t>“Government effectiveness captures per</w:t>
            </w:r>
            <w:r>
              <w:t>ceptions of the quality of public services, the quality of the civil service and the degree of its independence from political pressures, the quality of policy formulation and implementation, and the credibility of the government's commitment to such polic</w:t>
            </w:r>
            <w:r>
              <w:t>ies.”</w:t>
            </w:r>
          </w:p>
        </w:tc>
      </w:tr>
      <w:tr w:rsidR="00C1706F" w14:paraId="7B718B96"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E" w14:textId="77777777" w:rsidR="00C1706F" w:rsidRDefault="00B44535">
            <w:pPr>
              <w:spacing w:after="120" w:line="480" w:lineRule="auto"/>
            </w:pPr>
            <w:r>
              <w:t>Regulatory quality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F" w14:textId="77777777" w:rsidR="00C1706F" w:rsidRDefault="00B44535">
            <w:pPr>
              <w:spacing w:after="120" w:line="480" w:lineRule="auto"/>
            </w:pPr>
            <w:r>
              <w:t>“Regulatory quality captures perceptions of the ability of the government to formulate and implement sound policies and regulations that permit and promote private sector development.”</w:t>
            </w:r>
          </w:p>
        </w:tc>
      </w:tr>
      <w:tr w:rsidR="00C1706F" w14:paraId="4E04F546"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D0" w14:textId="77777777" w:rsidR="00C1706F" w:rsidRDefault="00B44535">
            <w:pPr>
              <w:spacing w:after="120" w:line="480" w:lineRule="auto"/>
            </w:pPr>
            <w:r>
              <w:t>Rule of law</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D1" w14:textId="77777777" w:rsidR="00C1706F" w:rsidRDefault="00B44535">
            <w:pPr>
              <w:spacing w:after="120" w:line="480" w:lineRule="auto"/>
            </w:pPr>
            <w:r>
              <w:t>“Rule of law captures perception</w:t>
            </w:r>
            <w:r>
              <w:t xml:space="preserve">s of the extent to which agents have confidence in and abide by the rules of society, and in particular the </w:t>
            </w:r>
            <w:r>
              <w:lastRenderedPageBreak/>
              <w:t>quality of contract enforcement, property rights, the police, and the courts, as well as the likelihood of crime and violence.”</w:t>
            </w:r>
          </w:p>
        </w:tc>
      </w:tr>
      <w:tr w:rsidR="00C1706F" w14:paraId="2F425AF8"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D2" w14:textId="77777777" w:rsidR="00C1706F" w:rsidRDefault="00B44535">
            <w:pPr>
              <w:spacing w:after="120" w:line="480" w:lineRule="auto"/>
            </w:pPr>
            <w:r>
              <w:lastRenderedPageBreak/>
              <w:t>Control of corrupti</w:t>
            </w:r>
            <w:r>
              <w:t>on</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D3" w14:textId="77777777" w:rsidR="00C1706F" w:rsidRDefault="00B44535">
            <w:pPr>
              <w:spacing w:after="120" w:line="480" w:lineRule="auto"/>
            </w:pPr>
            <w:r>
              <w:t>“Control of corruption captures perceptions of the extent to which public power is exercised for private gain, including both petty and grand forms of corruption, as well as "capture" of the state by elites and private interests.”</w:t>
            </w:r>
          </w:p>
        </w:tc>
      </w:tr>
    </w:tbl>
    <w:p w14:paraId="000001D4" w14:textId="77777777" w:rsidR="00C1706F" w:rsidRDefault="00C1706F">
      <w:pPr>
        <w:spacing w:line="480" w:lineRule="auto"/>
        <w:rPr>
          <w:sz w:val="24"/>
          <w:szCs w:val="24"/>
        </w:rPr>
        <w:sectPr w:rsidR="00C1706F">
          <w:pgSz w:w="12240" w:h="15840"/>
          <w:pgMar w:top="1134" w:right="1134" w:bottom="1134" w:left="1134" w:header="0" w:footer="0" w:gutter="0"/>
          <w:cols w:space="720"/>
        </w:sectPr>
      </w:pPr>
    </w:p>
    <w:p w14:paraId="000001D5" w14:textId="77777777" w:rsidR="00C1706F" w:rsidRDefault="00B44535">
      <w:pPr>
        <w:spacing w:line="480" w:lineRule="auto"/>
        <w:rPr>
          <w:sz w:val="24"/>
          <w:szCs w:val="24"/>
        </w:rPr>
      </w:pPr>
      <w:r>
        <w:rPr>
          <w:b/>
          <w:sz w:val="24"/>
          <w:szCs w:val="24"/>
        </w:rPr>
        <w:lastRenderedPageBreak/>
        <w:t>Figure S1. Governance risk (yellow = low, blue= high)</w:t>
      </w:r>
    </w:p>
    <w:p w14:paraId="000001D6" w14:textId="77777777" w:rsidR="00C1706F" w:rsidRDefault="00B44535">
      <w:pPr>
        <w:spacing w:line="480" w:lineRule="auto"/>
        <w:rPr>
          <w:sz w:val="24"/>
          <w:szCs w:val="24"/>
        </w:rPr>
      </w:pPr>
      <w:r>
        <w:rPr>
          <w:noProof/>
          <w:sz w:val="24"/>
          <w:szCs w:val="24"/>
        </w:rPr>
        <w:drawing>
          <wp:inline distT="0" distB="0" distL="0" distR="0" wp14:anchorId="29E0356E" wp14:editId="196E912F">
            <wp:extent cx="8618220" cy="4787900"/>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8618220" cy="4787900"/>
                    </a:xfrm>
                    <a:prstGeom prst="rect">
                      <a:avLst/>
                    </a:prstGeom>
                    <a:ln/>
                  </pic:spPr>
                </pic:pic>
              </a:graphicData>
            </a:graphic>
          </wp:inline>
        </w:drawing>
      </w:r>
    </w:p>
    <w:p w14:paraId="000001D7" w14:textId="77777777" w:rsidR="00C1706F" w:rsidRDefault="00B44535">
      <w:pPr>
        <w:spacing w:line="480" w:lineRule="auto"/>
        <w:rPr>
          <w:b/>
          <w:sz w:val="24"/>
          <w:szCs w:val="24"/>
        </w:rPr>
      </w:pPr>
      <w:r>
        <w:br w:type="page"/>
      </w:r>
    </w:p>
    <w:p w14:paraId="000001D8" w14:textId="77777777" w:rsidR="00C1706F" w:rsidRDefault="00B44535">
      <w:pPr>
        <w:spacing w:line="480" w:lineRule="auto"/>
        <w:rPr>
          <w:sz w:val="24"/>
          <w:szCs w:val="24"/>
        </w:rPr>
      </w:pPr>
      <w:r>
        <w:rPr>
          <w:b/>
          <w:sz w:val="24"/>
          <w:szCs w:val="24"/>
        </w:rPr>
        <w:lastRenderedPageBreak/>
        <w:t>Figure S2. Land systems risk (yellow = low, blue= high)</w:t>
      </w:r>
    </w:p>
    <w:p w14:paraId="000001D9" w14:textId="77777777" w:rsidR="00C1706F" w:rsidRDefault="00B44535">
      <w:pPr>
        <w:spacing w:line="480" w:lineRule="auto"/>
        <w:rPr>
          <w:sz w:val="24"/>
          <w:szCs w:val="24"/>
        </w:rPr>
      </w:pPr>
      <w:r>
        <w:rPr>
          <w:noProof/>
          <w:sz w:val="24"/>
          <w:szCs w:val="24"/>
        </w:rPr>
        <w:drawing>
          <wp:inline distT="0" distB="0" distL="0" distR="0" wp14:anchorId="41C471D8" wp14:editId="28504708">
            <wp:extent cx="8618220" cy="4787900"/>
            <wp:effectExtent l="0" t="0" r="0" b="0"/>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8618220" cy="4787900"/>
                    </a:xfrm>
                    <a:prstGeom prst="rect">
                      <a:avLst/>
                    </a:prstGeom>
                    <a:ln/>
                  </pic:spPr>
                </pic:pic>
              </a:graphicData>
            </a:graphic>
          </wp:inline>
        </w:drawing>
      </w:r>
    </w:p>
    <w:p w14:paraId="000001DA" w14:textId="77777777" w:rsidR="00C1706F" w:rsidRDefault="00C1706F">
      <w:pPr>
        <w:spacing w:line="480" w:lineRule="auto"/>
        <w:rPr>
          <w:b/>
          <w:sz w:val="24"/>
          <w:szCs w:val="24"/>
        </w:rPr>
      </w:pPr>
    </w:p>
    <w:p w14:paraId="000001DB" w14:textId="77777777" w:rsidR="00C1706F" w:rsidRDefault="00B44535">
      <w:pPr>
        <w:spacing w:line="480" w:lineRule="auto"/>
        <w:rPr>
          <w:b/>
          <w:sz w:val="24"/>
          <w:szCs w:val="24"/>
        </w:rPr>
      </w:pPr>
      <w:r>
        <w:br w:type="page"/>
      </w:r>
    </w:p>
    <w:p w14:paraId="000001DC" w14:textId="77777777" w:rsidR="00C1706F" w:rsidRDefault="00B44535">
      <w:pPr>
        <w:spacing w:line="480" w:lineRule="auto"/>
        <w:rPr>
          <w:sz w:val="24"/>
          <w:szCs w:val="24"/>
        </w:rPr>
      </w:pPr>
      <w:r>
        <w:rPr>
          <w:b/>
          <w:sz w:val="24"/>
          <w:szCs w:val="24"/>
        </w:rPr>
        <w:lastRenderedPageBreak/>
        <w:t>Figure S3. Climate risk (extreme heat events) (yellow = low, blue= high)</w:t>
      </w:r>
    </w:p>
    <w:p w14:paraId="000001DD" w14:textId="77777777" w:rsidR="00C1706F" w:rsidRDefault="00B44535">
      <w:pPr>
        <w:spacing w:line="480" w:lineRule="auto"/>
        <w:rPr>
          <w:sz w:val="24"/>
          <w:szCs w:val="24"/>
        </w:rPr>
      </w:pPr>
      <w:r>
        <w:rPr>
          <w:noProof/>
          <w:sz w:val="24"/>
          <w:szCs w:val="24"/>
        </w:rPr>
        <w:drawing>
          <wp:inline distT="0" distB="0" distL="0" distR="0" wp14:anchorId="2AC1D666" wp14:editId="694ACE62">
            <wp:extent cx="8618220" cy="4787900"/>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8618220" cy="4787900"/>
                    </a:xfrm>
                    <a:prstGeom prst="rect">
                      <a:avLst/>
                    </a:prstGeom>
                    <a:ln/>
                  </pic:spPr>
                </pic:pic>
              </a:graphicData>
            </a:graphic>
          </wp:inline>
        </w:drawing>
      </w:r>
    </w:p>
    <w:p w14:paraId="000001DE" w14:textId="77777777" w:rsidR="00C1706F" w:rsidRDefault="00B44535">
      <w:pPr>
        <w:spacing w:line="480" w:lineRule="auto"/>
        <w:rPr>
          <w:b/>
          <w:sz w:val="24"/>
          <w:szCs w:val="24"/>
        </w:rPr>
      </w:pPr>
      <w:r>
        <w:br w:type="page"/>
      </w:r>
    </w:p>
    <w:p w14:paraId="000001DF" w14:textId="77777777" w:rsidR="00C1706F" w:rsidRDefault="00B44535">
      <w:pPr>
        <w:spacing w:after="200" w:line="480" w:lineRule="auto"/>
        <w:rPr>
          <w:b/>
          <w:color w:val="000000"/>
          <w:sz w:val="24"/>
          <w:szCs w:val="24"/>
        </w:rPr>
      </w:pPr>
      <w:r>
        <w:rPr>
          <w:b/>
          <w:color w:val="000000"/>
          <w:sz w:val="24"/>
          <w:szCs w:val="24"/>
        </w:rPr>
        <w:lastRenderedPageBreak/>
        <w:t xml:space="preserve">Figure S4: Scenario overlap. green = protected areas. Color gradient from yellow (one scenario) to </w:t>
      </w:r>
      <w:proofErr w:type="gramStart"/>
      <w:r>
        <w:rPr>
          <w:b/>
          <w:color w:val="000000"/>
          <w:sz w:val="24"/>
          <w:szCs w:val="24"/>
        </w:rPr>
        <w:t>red  (</w:t>
      </w:r>
      <w:proofErr w:type="gramEnd"/>
      <w:r>
        <w:rPr>
          <w:b/>
          <w:color w:val="000000"/>
          <w:sz w:val="24"/>
          <w:szCs w:val="24"/>
        </w:rPr>
        <w:t>15 scenarios) = ove</w:t>
      </w:r>
      <w:sdt>
        <w:sdtPr>
          <w:tag w:val="goog_rdk_301"/>
          <w:id w:val="-524103979"/>
        </w:sdtPr>
        <w:sdtEndPr/>
        <w:sdtContent>
          <w:ins w:id="365" w:author="Patrick Roehrdanz" w:date="2021-06-22T21:58:00Z">
            <w:r>
              <w:rPr>
                <w:b/>
                <w:color w:val="000000"/>
                <w:sz w:val="24"/>
                <w:szCs w:val="24"/>
              </w:rPr>
              <w:t>r</w:t>
            </w:r>
          </w:ins>
        </w:sdtContent>
      </w:sdt>
      <w:r>
        <w:rPr>
          <w:b/>
          <w:color w:val="000000"/>
          <w:sz w:val="24"/>
          <w:szCs w:val="24"/>
        </w:rPr>
        <w:t>lap.</w:t>
      </w:r>
    </w:p>
    <w:p w14:paraId="000001E0" w14:textId="77777777" w:rsidR="00C1706F" w:rsidRDefault="00B44535">
      <w:pPr>
        <w:spacing w:line="480" w:lineRule="auto"/>
        <w:rPr>
          <w:sz w:val="24"/>
          <w:szCs w:val="24"/>
        </w:rPr>
      </w:pPr>
      <w:r>
        <w:rPr>
          <w:noProof/>
          <w:sz w:val="24"/>
          <w:szCs w:val="24"/>
        </w:rPr>
        <w:drawing>
          <wp:inline distT="0" distB="0" distL="0" distR="0" wp14:anchorId="75DC82CE" wp14:editId="279306AF">
            <wp:extent cx="8618220" cy="4787900"/>
            <wp:effectExtent l="0" t="0" r="0" b="0"/>
            <wp:docPr id="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8618220" cy="4787900"/>
                    </a:xfrm>
                    <a:prstGeom prst="rect">
                      <a:avLst/>
                    </a:prstGeom>
                    <a:ln/>
                  </pic:spPr>
                </pic:pic>
              </a:graphicData>
            </a:graphic>
          </wp:inline>
        </w:drawing>
      </w:r>
    </w:p>
    <w:p w14:paraId="000001E1" w14:textId="77777777" w:rsidR="00C1706F" w:rsidRDefault="00C1706F">
      <w:pPr>
        <w:spacing w:line="480" w:lineRule="auto"/>
        <w:rPr>
          <w:b/>
          <w:sz w:val="24"/>
          <w:szCs w:val="24"/>
        </w:rPr>
      </w:pPr>
    </w:p>
    <w:p w14:paraId="000001E2" w14:textId="77777777" w:rsidR="00C1706F" w:rsidRDefault="00C1706F">
      <w:pPr>
        <w:spacing w:line="480" w:lineRule="auto"/>
        <w:rPr>
          <w:b/>
          <w:sz w:val="24"/>
          <w:szCs w:val="24"/>
        </w:rPr>
      </w:pPr>
    </w:p>
    <w:p w14:paraId="000001E3" w14:textId="77777777" w:rsidR="00C1706F" w:rsidRDefault="00C1706F">
      <w:pPr>
        <w:spacing w:line="480" w:lineRule="auto"/>
        <w:rPr>
          <w:b/>
          <w:sz w:val="24"/>
          <w:szCs w:val="24"/>
        </w:rPr>
      </w:pPr>
    </w:p>
    <w:p w14:paraId="000001E4" w14:textId="77777777" w:rsidR="00C1706F" w:rsidRDefault="00B44535">
      <w:pPr>
        <w:spacing w:line="480" w:lineRule="auto"/>
        <w:rPr>
          <w:b/>
          <w:sz w:val="24"/>
          <w:szCs w:val="24"/>
        </w:rPr>
      </w:pPr>
      <w:r>
        <w:rPr>
          <w:b/>
          <w:sz w:val="24"/>
          <w:szCs w:val="24"/>
        </w:rPr>
        <w:lastRenderedPageBreak/>
        <w:t>Figure S5. Areas of high scenario overlap (&gt;10 scenarios, green) compared to Meyers et al. biodiversity hotspots (blue)</w:t>
      </w:r>
      <w:r>
        <w:rPr>
          <w:b/>
          <w:sz w:val="24"/>
          <w:szCs w:val="24"/>
        </w:rPr>
        <w:t>.</w:t>
      </w:r>
    </w:p>
    <w:p w14:paraId="000001E5" w14:textId="77777777" w:rsidR="00C1706F" w:rsidRDefault="00B44535">
      <w:pPr>
        <w:spacing w:line="480" w:lineRule="auto"/>
        <w:rPr>
          <w:sz w:val="24"/>
          <w:szCs w:val="24"/>
        </w:rPr>
      </w:pPr>
      <w:r>
        <w:rPr>
          <w:noProof/>
          <w:sz w:val="24"/>
          <w:szCs w:val="24"/>
        </w:rPr>
        <w:drawing>
          <wp:inline distT="0" distB="0" distL="0" distR="0" wp14:anchorId="4E742624" wp14:editId="58E80041">
            <wp:extent cx="8618220" cy="4787900"/>
            <wp:effectExtent l="0" t="0" r="0" b="0"/>
            <wp:docPr id="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8618220" cy="4787900"/>
                    </a:xfrm>
                    <a:prstGeom prst="rect">
                      <a:avLst/>
                    </a:prstGeom>
                    <a:ln/>
                  </pic:spPr>
                </pic:pic>
              </a:graphicData>
            </a:graphic>
          </wp:inline>
        </w:drawing>
      </w:r>
    </w:p>
    <w:p w14:paraId="000001E6" w14:textId="77777777" w:rsidR="00C1706F" w:rsidRDefault="00B44535">
      <w:pPr>
        <w:spacing w:line="480" w:lineRule="auto"/>
        <w:rPr>
          <w:b/>
          <w:sz w:val="24"/>
          <w:szCs w:val="24"/>
        </w:rPr>
      </w:pPr>
      <w:r>
        <w:br w:type="page"/>
      </w:r>
    </w:p>
    <w:p w14:paraId="000001E7" w14:textId="77777777" w:rsidR="00C1706F" w:rsidRDefault="00B44535">
      <w:pPr>
        <w:spacing w:line="480" w:lineRule="auto"/>
        <w:rPr>
          <w:sz w:val="24"/>
          <w:szCs w:val="24"/>
        </w:rPr>
      </w:pPr>
      <w:r>
        <w:rPr>
          <w:b/>
          <w:sz w:val="24"/>
          <w:szCs w:val="24"/>
        </w:rPr>
        <w:lastRenderedPageBreak/>
        <w:t>Figure S6: Influence of average country specific risk factors on the optimization outcomes compared between null scenario and the scenarios including one of the risk factors. Each data point represents the results for one country. The fitted blue lin</w:t>
      </w:r>
      <w:r>
        <w:rPr>
          <w:b/>
          <w:sz w:val="24"/>
          <w:szCs w:val="24"/>
        </w:rPr>
        <w:t>es and 95% confidence bands are from ordinary least-squares regression.</w:t>
      </w:r>
    </w:p>
    <w:p w14:paraId="000001E8" w14:textId="77777777" w:rsidR="00C1706F" w:rsidRDefault="00B44535">
      <w:pPr>
        <w:spacing w:line="480" w:lineRule="auto"/>
        <w:rPr>
          <w:sz w:val="24"/>
          <w:szCs w:val="24"/>
        </w:rPr>
      </w:pPr>
      <w:r>
        <w:rPr>
          <w:noProof/>
          <w:sz w:val="24"/>
          <w:szCs w:val="24"/>
        </w:rPr>
        <w:drawing>
          <wp:inline distT="0" distB="0" distL="0" distR="0" wp14:anchorId="575E9AE6" wp14:editId="636948DD">
            <wp:extent cx="8340902" cy="3336361"/>
            <wp:effectExtent l="0" t="0" r="0" b="0"/>
            <wp:docPr id="46" name="image5.png" descr="Chart, scatter char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scatter chart  Description automatically generated"/>
                    <pic:cNvPicPr preferRelativeResize="0"/>
                  </pic:nvPicPr>
                  <pic:blipFill>
                    <a:blip r:embed="rId42"/>
                    <a:srcRect/>
                    <a:stretch>
                      <a:fillRect/>
                    </a:stretch>
                  </pic:blipFill>
                  <pic:spPr>
                    <a:xfrm>
                      <a:off x="0" y="0"/>
                      <a:ext cx="8340902" cy="3336361"/>
                    </a:xfrm>
                    <a:prstGeom prst="rect">
                      <a:avLst/>
                    </a:prstGeom>
                    <a:ln/>
                  </pic:spPr>
                </pic:pic>
              </a:graphicData>
            </a:graphic>
          </wp:inline>
        </w:drawing>
      </w:r>
    </w:p>
    <w:p w14:paraId="000001E9" w14:textId="77777777" w:rsidR="00C1706F" w:rsidRDefault="00C1706F">
      <w:pPr>
        <w:spacing w:line="480" w:lineRule="auto"/>
        <w:rPr>
          <w:sz w:val="24"/>
          <w:szCs w:val="24"/>
        </w:rPr>
      </w:pPr>
    </w:p>
    <w:p w14:paraId="000001EA" w14:textId="77777777" w:rsidR="00C1706F" w:rsidRDefault="00C1706F">
      <w:pPr>
        <w:keepNext/>
        <w:pBdr>
          <w:top w:val="nil"/>
          <w:left w:val="nil"/>
          <w:bottom w:val="nil"/>
          <w:right w:val="nil"/>
          <w:between w:val="nil"/>
        </w:pBdr>
        <w:spacing w:before="240"/>
        <w:rPr>
          <w:color w:val="000000"/>
          <w:sz w:val="24"/>
          <w:szCs w:val="24"/>
        </w:rPr>
      </w:pPr>
    </w:p>
    <w:sectPr w:rsidR="00C1706F">
      <w:pgSz w:w="15840" w:h="12240" w:orient="landscape"/>
      <w:pgMar w:top="1134" w:right="1134" w:bottom="1134" w:left="1134" w:header="0"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oe Bennett" w:date="2021-06-04T09:30:00Z" w:initials="">
    <w:p w14:paraId="00000214"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A couple of potential jobs that maybe co-authors could do: </w:t>
      </w:r>
    </w:p>
    <w:p w14:paraId="00000215"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-fix up references</w:t>
      </w:r>
    </w:p>
    <w:p w14:paraId="00000216"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-triple check all numbers</w:t>
      </w:r>
    </w:p>
    <w:p w14:paraId="00000217"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-help with formatting data and code</w:t>
      </w:r>
    </w:p>
  </w:comment>
  <w:comment w:id="1" w:author="Allison Binley" w:date="2021-06-16T14:37:00Z" w:initials="">
    <w:p w14:paraId="00000218"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proofErr w:type="gramStart"/>
      <w:r>
        <w:rPr>
          <w:rFonts w:ascii="Arial" w:eastAsia="Arial" w:hAnsi="Arial" w:cs="Arial"/>
          <w:color w:val="000000"/>
          <w:sz w:val="22"/>
          <w:szCs w:val="22"/>
        </w:rPr>
        <w:t>I'm</w:t>
      </w:r>
      <w:proofErr w:type="gramEnd"/>
      <w:r>
        <w:rPr>
          <w:rFonts w:ascii="Arial" w:eastAsia="Arial" w:hAnsi="Arial" w:cs="Arial"/>
          <w:color w:val="000000"/>
          <w:sz w:val="22"/>
          <w:szCs w:val="22"/>
        </w:rPr>
        <w:t xml:space="preserve"> happy to help with this, just let me know what you need and whe</w:t>
      </w:r>
      <w:r>
        <w:rPr>
          <w:rFonts w:ascii="Arial" w:eastAsia="Arial" w:hAnsi="Arial" w:cs="Arial"/>
          <w:color w:val="000000"/>
          <w:sz w:val="22"/>
          <w:szCs w:val="22"/>
        </w:rPr>
        <w:t>n its ready for that</w:t>
      </w:r>
    </w:p>
  </w:comment>
  <w:comment w:id="3" w:author="Buxton,Rachel" w:date="2021-05-17T14:17:00Z" w:initials="">
    <w:p w14:paraId="0000023C"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 abstract should be 100-125 words and organized in this structure: an opening sentence that sets the question that you address and is comprehensible to the general reader, background content specific t</w:t>
      </w:r>
      <w:r>
        <w:rPr>
          <w:rFonts w:ascii="Arial" w:eastAsia="Arial" w:hAnsi="Arial" w:cs="Arial"/>
          <w:color w:val="000000"/>
          <w:sz w:val="22"/>
          <w:szCs w:val="22"/>
        </w:rPr>
        <w:t>o this study, results, and a concluding sentence. It should be a single paragraph.</w:t>
      </w:r>
    </w:p>
  </w:comment>
  <w:comment w:id="12" w:author="Hugh Possingham" w:date="2021-07-09T04:34:00Z" w:initials="">
    <w:p w14:paraId="0000020F"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more explicit and simpler "the risk of governance failure drove the biggest changes in priority areas for protection"</w:t>
      </w:r>
    </w:p>
  </w:comment>
  <w:comment w:id="13" w:author="Buxton,Rachel" w:date="2021-05-17T14:18:00Z" w:initials="">
    <w:p w14:paraId="0000021F"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 brief teaser statement highlighting main result of the paper, understandable by a scientist not in your field, without jargon or abbr</w:t>
      </w:r>
      <w:r>
        <w:rPr>
          <w:rFonts w:ascii="Arial" w:eastAsia="Arial" w:hAnsi="Arial" w:cs="Arial"/>
          <w:color w:val="000000"/>
          <w:sz w:val="22"/>
          <w:szCs w:val="22"/>
        </w:rPr>
        <w:t>eviations. This will appear online adjacent to the title and should not repeat phrases already present there. Please keep to under 125 characters and spaces.</w:t>
      </w:r>
    </w:p>
  </w:comment>
  <w:comment w:id="14" w:author="Allison Binley" w:date="2021-06-16T14:40:00Z" w:initials="">
    <w:p w14:paraId="00000220"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like the first more general one better. "a consideration" reads a bit weird to me though.</w:t>
      </w:r>
    </w:p>
  </w:comment>
  <w:comment w:id="15" w:author="Hugh Possingham" w:date="2021-07-09T04:59:00Z" w:initials="">
    <w:p w14:paraId="00000210"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should inc</w:t>
      </w:r>
      <w:r>
        <w:rPr>
          <w:rFonts w:ascii="Arial" w:eastAsia="Arial" w:hAnsi="Arial" w:cs="Arial"/>
          <w:color w:val="000000"/>
          <w:sz w:val="22"/>
          <w:szCs w:val="22"/>
        </w:rPr>
        <w:t xml:space="preserve">orporate risks associated with weak </w:t>
      </w:r>
      <w:proofErr w:type="spellStart"/>
      <w:r>
        <w:rPr>
          <w:rFonts w:ascii="Arial" w:eastAsia="Arial" w:hAnsi="Arial" w:cs="Arial"/>
          <w:color w:val="000000"/>
          <w:sz w:val="22"/>
          <w:szCs w:val="22"/>
        </w:rPr>
        <w:t>governnance</w:t>
      </w:r>
      <w:proofErr w:type="spellEnd"/>
    </w:p>
  </w:comment>
  <w:comment w:id="16" w:author="Buxton,Rachel" w:date="2021-05-17T14:54:00Z" w:initials="">
    <w:p w14:paraId="0000021A"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In general, this should include a brief (1-2 paragraph) introduction, followed by a statement of the specific scope of the study, followed by results and then interpretations. Please avoid statements of futu</w:t>
      </w:r>
      <w:r>
        <w:rPr>
          <w:rFonts w:ascii="Arial" w:eastAsia="Arial" w:hAnsi="Arial" w:cs="Arial"/>
          <w:color w:val="000000"/>
          <w:sz w:val="22"/>
          <w:szCs w:val="22"/>
        </w:rPr>
        <w:t xml:space="preserve">re work, claims of priority, and repetition of conclusions at the end. </w:t>
      </w:r>
    </w:p>
    <w:p w14:paraId="0000021B"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Reports should not have subheadings.</w:t>
      </w:r>
    </w:p>
    <w:p w14:paraId="0000021C"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All figures and tables should be cited in order (as, for example, “Fig. 1” and “Table 1”), including those in the Supplementary Materials (which should be cited as, for example, “fig. S1” and “table S1”). You may include line or page breaks if you would li</w:t>
      </w:r>
      <w:r>
        <w:rPr>
          <w:rFonts w:ascii="Arial" w:eastAsia="Arial" w:hAnsi="Arial" w:cs="Arial"/>
          <w:color w:val="000000"/>
          <w:sz w:val="22"/>
          <w:szCs w:val="22"/>
        </w:rPr>
        <w:t>ke to place figures within the text near where they are referenced. Please do not place figures in text boxes.</w:t>
      </w:r>
    </w:p>
    <w:p w14:paraId="0000021D"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References should be cited in parentheses with an italic number (1). Multiple reference citations are separated by commas (2, 3) or if a series, </w:t>
      </w:r>
      <w:proofErr w:type="spellStart"/>
      <w:r>
        <w:rPr>
          <w:rFonts w:ascii="Arial" w:eastAsia="Arial" w:hAnsi="Arial" w:cs="Arial"/>
          <w:color w:val="000000"/>
          <w:sz w:val="22"/>
          <w:szCs w:val="22"/>
        </w:rPr>
        <w:t>en</w:t>
      </w:r>
      <w:proofErr w:type="spellEnd"/>
      <w:r>
        <w:rPr>
          <w:rFonts w:ascii="Arial" w:eastAsia="Arial" w:hAnsi="Arial" w:cs="Arial"/>
          <w:color w:val="000000"/>
          <w:sz w:val="22"/>
          <w:szCs w:val="22"/>
        </w:rPr>
        <w:t xml:space="preserve"> dashes (4–6). References are cited in order by where they first are called out, through the text, text boxes, figure and table captions, reference notes and acknowledgments, and then the supplementary materials.</w:t>
      </w:r>
    </w:p>
  </w:comment>
  <w:comment w:id="17" w:author="Jeremy Pittman" w:date="2021-06-14T13:59:00Z" w:initials="">
    <w:p w14:paraId="000001FF"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what does 'it' refer to here?</w:t>
      </w:r>
    </w:p>
  </w:comment>
  <w:comment w:id="25" w:author="Hugh Possingham" w:date="2021-07-09T05:01:00Z" w:initials="">
    <w:p w14:paraId="0000020C"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caused by?</w:t>
      </w:r>
    </w:p>
  </w:comment>
  <w:comment w:id="59" w:author="Frank La Sorte" w:date="2021-06-21T15:37:00Z" w:initials="">
    <w:p w14:paraId="0000020E"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is the first time I have come across this word.  Maybe to specialized for a general science audience?</w:t>
      </w:r>
    </w:p>
  </w:comment>
  <w:comment w:id="61" w:author="Patrick Roehrdanz" w:date="2021-06-22T18:41:00Z" w:initials="">
    <w:p w14:paraId="00000206"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Can we add Golden-Kroner et al. </w:t>
      </w:r>
      <w:proofErr w:type="gramStart"/>
      <w:r>
        <w:rPr>
          <w:rFonts w:ascii="Arial" w:eastAsia="Arial" w:hAnsi="Arial" w:cs="Arial"/>
          <w:color w:val="000000"/>
          <w:sz w:val="22"/>
          <w:szCs w:val="22"/>
        </w:rPr>
        <w:t>2019</w:t>
      </w:r>
      <w:proofErr w:type="gramEnd"/>
      <w:r>
        <w:rPr>
          <w:rFonts w:ascii="Arial" w:eastAsia="Arial" w:hAnsi="Arial" w:cs="Arial"/>
          <w:color w:val="000000"/>
          <w:sz w:val="22"/>
          <w:szCs w:val="22"/>
        </w:rPr>
        <w:t> </w:t>
      </w:r>
    </w:p>
    <w:p w14:paraId="00000207"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Science 31 May 2019:</w:t>
      </w:r>
    </w:p>
    <w:p w14:paraId="00000208"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Vol. 364, Issue 6443, pp. 881-886</w:t>
      </w:r>
    </w:p>
    <w:p w14:paraId="00000209"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DOI: 10.1126/</w:t>
      </w:r>
      <w:proofErr w:type="gramStart"/>
      <w:r>
        <w:rPr>
          <w:rFonts w:ascii="Arial" w:eastAsia="Arial" w:hAnsi="Arial" w:cs="Arial"/>
          <w:color w:val="000000"/>
          <w:sz w:val="22"/>
          <w:szCs w:val="22"/>
        </w:rPr>
        <w:t>science.aau</w:t>
      </w:r>
      <w:proofErr w:type="gramEnd"/>
      <w:r>
        <w:rPr>
          <w:rFonts w:ascii="Arial" w:eastAsia="Arial" w:hAnsi="Arial" w:cs="Arial"/>
          <w:color w:val="000000"/>
          <w:sz w:val="22"/>
          <w:szCs w:val="22"/>
        </w:rPr>
        <w:t>5525</w:t>
      </w:r>
    </w:p>
  </w:comment>
  <w:comment w:id="100" w:author="Joe Bennett" w:date="2021-06-01T09:52:00Z" w:initials="">
    <w:p w14:paraId="00000236"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Added </w:t>
      </w:r>
      <w:proofErr w:type="spellStart"/>
      <w:r>
        <w:rPr>
          <w:rFonts w:ascii="Arial" w:eastAsia="Arial" w:hAnsi="Arial" w:cs="Arial"/>
          <w:color w:val="000000"/>
          <w:sz w:val="22"/>
          <w:szCs w:val="22"/>
        </w:rPr>
        <w:t>bc</w:t>
      </w:r>
      <w:proofErr w:type="spellEnd"/>
      <w:r>
        <w:rPr>
          <w:rFonts w:ascii="Arial" w:eastAsia="Arial" w:hAnsi="Arial" w:cs="Arial"/>
          <w:color w:val="000000"/>
          <w:sz w:val="22"/>
          <w:szCs w:val="22"/>
        </w:rPr>
        <w:t xml:space="preserve"> of new climate measure. Will need additional citation beyond Maxwell if we are to keep.</w:t>
      </w:r>
    </w:p>
  </w:comment>
  <w:comment w:id="102" w:author="Allison Binley" w:date="2021-06-16T15:06:00Z" w:initials="">
    <w:p w14:paraId="00000237"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I think Garcia et </w:t>
      </w:r>
      <w:r>
        <w:rPr>
          <w:rFonts w:ascii="Arial" w:eastAsia="Arial" w:hAnsi="Arial" w:cs="Arial"/>
          <w:color w:val="000000"/>
          <w:sz w:val="22"/>
          <w:szCs w:val="22"/>
        </w:rPr>
        <w:t xml:space="preserve">al. 2014 would </w:t>
      </w:r>
      <w:proofErr w:type="gramStart"/>
      <w:r>
        <w:rPr>
          <w:rFonts w:ascii="Arial" w:eastAsia="Arial" w:hAnsi="Arial" w:cs="Arial"/>
          <w:color w:val="000000"/>
          <w:sz w:val="22"/>
          <w:szCs w:val="22"/>
        </w:rPr>
        <w:t>work?</w:t>
      </w:r>
      <w:proofErr w:type="gramEnd"/>
      <w:r>
        <w:rPr>
          <w:rFonts w:ascii="Arial" w:eastAsia="Arial" w:hAnsi="Arial" w:cs="Arial"/>
          <w:color w:val="000000"/>
          <w:sz w:val="22"/>
          <w:szCs w:val="22"/>
        </w:rPr>
        <w:t xml:space="preserve"> Already cited below</w:t>
      </w:r>
    </w:p>
  </w:comment>
  <w:comment w:id="114" w:author="Scott Wilson" w:date="2021-06-17T15:15:00Z" w:initials="">
    <w:p w14:paraId="0000020D"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I'm confused by this line - instability, land-use intensification and climate change </w:t>
      </w:r>
      <w:proofErr w:type="gramStart"/>
      <w:r>
        <w:rPr>
          <w:rFonts w:ascii="Arial" w:eastAsia="Arial" w:hAnsi="Arial" w:cs="Arial"/>
          <w:color w:val="000000"/>
          <w:sz w:val="22"/>
          <w:szCs w:val="22"/>
        </w:rPr>
        <w:t>are</w:t>
      </w:r>
      <w:proofErr w:type="gramEnd"/>
      <w:r>
        <w:rPr>
          <w:rFonts w:ascii="Arial" w:eastAsia="Arial" w:hAnsi="Arial" w:cs="Arial"/>
          <w:color w:val="000000"/>
          <w:sz w:val="22"/>
          <w:szCs w:val="22"/>
        </w:rPr>
        <w:t xml:space="preserve"> not truly unstoppable. Difficult yes but a different phrasing</w:t>
      </w:r>
      <w:r>
        <w:rPr>
          <w:rFonts w:ascii="Arial" w:eastAsia="Arial" w:hAnsi="Arial" w:cs="Arial"/>
          <w:color w:val="000000"/>
          <w:sz w:val="22"/>
          <w:szCs w:val="22"/>
        </w:rPr>
        <w:t xml:space="preserve"> might be better. Could be something like "The risks we consider here are challenging to overcome and best avoided...". Also, what would be an example of a stoppable risk that can be abated through effective management? </w:t>
      </w:r>
      <w:proofErr w:type="gramStart"/>
      <w:r>
        <w:rPr>
          <w:rFonts w:ascii="Arial" w:eastAsia="Arial" w:hAnsi="Arial" w:cs="Arial"/>
          <w:color w:val="000000"/>
          <w:sz w:val="22"/>
          <w:szCs w:val="22"/>
        </w:rPr>
        <w:t>Couldn't</w:t>
      </w:r>
      <w:proofErr w:type="gramEnd"/>
      <w:r>
        <w:rPr>
          <w:rFonts w:ascii="Arial" w:eastAsia="Arial" w:hAnsi="Arial" w:cs="Arial"/>
          <w:color w:val="000000"/>
          <w:sz w:val="22"/>
          <w:szCs w:val="22"/>
        </w:rPr>
        <w:t xml:space="preserve"> land use intensification fa</w:t>
      </w:r>
      <w:r>
        <w:rPr>
          <w:rFonts w:ascii="Arial" w:eastAsia="Arial" w:hAnsi="Arial" w:cs="Arial"/>
          <w:color w:val="000000"/>
          <w:sz w:val="22"/>
          <w:szCs w:val="22"/>
        </w:rPr>
        <w:t>ll in that category?</w:t>
      </w:r>
    </w:p>
  </w:comment>
  <w:comment w:id="151" w:author="Patrick Roehrdanz" w:date="2021-06-22T18:44:00Z" w:initials="">
    <w:p w14:paraId="0000020B"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Suggest 'projected velocity of temperature change' and cite </w:t>
      </w:r>
      <w:proofErr w:type="spellStart"/>
      <w:r>
        <w:rPr>
          <w:rFonts w:ascii="Arial" w:eastAsia="Arial" w:hAnsi="Arial" w:cs="Arial"/>
          <w:color w:val="000000"/>
          <w:sz w:val="22"/>
          <w:szCs w:val="22"/>
        </w:rPr>
        <w:t>Loarie</w:t>
      </w:r>
      <w:proofErr w:type="spellEnd"/>
      <w:r>
        <w:rPr>
          <w:rFonts w:ascii="Arial" w:eastAsia="Arial" w:hAnsi="Arial" w:cs="Arial"/>
          <w:color w:val="000000"/>
          <w:sz w:val="22"/>
          <w:szCs w:val="22"/>
        </w:rPr>
        <w:t xml:space="preserve"> et al 2009</w:t>
      </w:r>
    </w:p>
  </w:comment>
  <w:comment w:id="152" w:author="Patrick Roehrdanz" w:date="2021-06-22T18:48:00Z" w:initials="">
    <w:p w14:paraId="00000205"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suggest tying it to </w:t>
      </w:r>
      <w:proofErr w:type="gramStart"/>
      <w:r>
        <w:rPr>
          <w:rFonts w:ascii="Arial" w:eastAsia="Arial" w:hAnsi="Arial" w:cs="Arial"/>
          <w:color w:val="000000"/>
          <w:sz w:val="22"/>
          <w:szCs w:val="22"/>
        </w:rPr>
        <w:t>biology;</w:t>
      </w:r>
      <w:proofErr w:type="gramEnd"/>
      <w:r>
        <w:rPr>
          <w:rFonts w:ascii="Arial" w:eastAsia="Arial" w:hAnsi="Arial" w:cs="Arial"/>
          <w:color w:val="000000"/>
          <w:sz w:val="22"/>
          <w:szCs w:val="22"/>
        </w:rPr>
        <w:t xml:space="preserve"> e.g. velocity along the Earth's surface a </w:t>
      </w:r>
      <w:proofErr w:type="spellStart"/>
      <w:r>
        <w:rPr>
          <w:rFonts w:ascii="Arial" w:eastAsia="Arial" w:hAnsi="Arial" w:cs="Arial"/>
          <w:color w:val="000000"/>
          <w:sz w:val="22"/>
          <w:szCs w:val="22"/>
        </w:rPr>
        <w:t>a</w:t>
      </w:r>
      <w:proofErr w:type="spellEnd"/>
      <w:r>
        <w:rPr>
          <w:rFonts w:ascii="Arial" w:eastAsia="Arial" w:hAnsi="Arial" w:cs="Arial"/>
          <w:color w:val="000000"/>
          <w:sz w:val="22"/>
          <w:szCs w:val="22"/>
        </w:rPr>
        <w:t xml:space="preserve"> species would need to disperse to maintain..."</w:t>
      </w:r>
    </w:p>
  </w:comment>
  <w:comment w:id="153" w:author="Joe Bennett" w:date="2021-06-01T09:54:00Z" w:initials="">
    <w:p w14:paraId="00000238"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proofErr w:type="spellStart"/>
      <w:r>
        <w:rPr>
          <w:rFonts w:ascii="Arial" w:eastAsia="Arial" w:hAnsi="Arial" w:cs="Arial"/>
          <w:color w:val="000000"/>
          <w:sz w:val="22"/>
          <w:szCs w:val="22"/>
        </w:rPr>
        <w:t>Loarie</w:t>
      </w:r>
      <w:proofErr w:type="spellEnd"/>
      <w:r>
        <w:rPr>
          <w:rFonts w:ascii="Arial" w:eastAsia="Arial" w:hAnsi="Arial" w:cs="Arial"/>
          <w:color w:val="000000"/>
          <w:sz w:val="22"/>
          <w:szCs w:val="22"/>
        </w:rPr>
        <w:t xml:space="preserve">, S.R., Duffy, P.B., Hamilton, H., Asner, G.P., Field, C.B. and </w:t>
      </w:r>
      <w:proofErr w:type="spellStart"/>
      <w:r>
        <w:rPr>
          <w:rFonts w:ascii="Arial" w:eastAsia="Arial" w:hAnsi="Arial" w:cs="Arial"/>
          <w:color w:val="000000"/>
          <w:sz w:val="22"/>
          <w:szCs w:val="22"/>
        </w:rPr>
        <w:t>Ackerly</w:t>
      </w:r>
      <w:proofErr w:type="spellEnd"/>
      <w:r>
        <w:rPr>
          <w:rFonts w:ascii="Arial" w:eastAsia="Arial" w:hAnsi="Arial" w:cs="Arial"/>
          <w:color w:val="000000"/>
          <w:sz w:val="22"/>
          <w:szCs w:val="22"/>
        </w:rPr>
        <w:t>, D.D., 2009. The velocity of climate change. Nature, 462(7276), pp.1052-1055.</w:t>
      </w:r>
    </w:p>
  </w:comment>
  <w:comment w:id="150" w:author="Scott Wilson" w:date="2021-06-17T15:20:00Z" w:initials="">
    <w:p w14:paraId="00000201"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proofErr w:type="gramStart"/>
      <w:r>
        <w:rPr>
          <w:rFonts w:ascii="Arial" w:eastAsia="Arial" w:hAnsi="Arial" w:cs="Arial"/>
          <w:color w:val="000000"/>
          <w:sz w:val="22"/>
          <w:szCs w:val="22"/>
        </w:rPr>
        <w:t>It's</w:t>
      </w:r>
      <w:proofErr w:type="gramEnd"/>
      <w:r>
        <w:rPr>
          <w:rFonts w:ascii="Arial" w:eastAsia="Arial" w:hAnsi="Arial" w:cs="Arial"/>
          <w:color w:val="000000"/>
          <w:sz w:val="22"/>
          <w:szCs w:val="22"/>
        </w:rPr>
        <w:t xml:space="preserve"> not clear to me what the risk i</w:t>
      </w:r>
      <w:r>
        <w:rPr>
          <w:rFonts w:ascii="Arial" w:eastAsia="Arial" w:hAnsi="Arial" w:cs="Arial"/>
          <w:color w:val="000000"/>
          <w:sz w:val="22"/>
          <w:szCs w:val="22"/>
        </w:rPr>
        <w:t>s with this new measure, it would help to add something similar to what was done in the previous line with land-use risk</w:t>
      </w:r>
    </w:p>
  </w:comment>
  <w:comment w:id="155" w:author="Joe Bennett" w:date="2021-06-01T09:59:00Z" w:initials="">
    <w:p w14:paraId="00000211"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Assuming we move this to SI</w:t>
      </w:r>
    </w:p>
  </w:comment>
  <w:comment w:id="157" w:author="Joe Bennett" w:date="2021-06-02T11:40:00Z" w:initials="">
    <w:p w14:paraId="00000219"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Not sure if we need to cite</w:t>
      </w:r>
    </w:p>
  </w:comment>
  <w:comment w:id="158" w:author="Richard Schuster" w:date="2021-06-14T05:10:00Z" w:initials="">
    <w:p w14:paraId="000001FA"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Hanson, J.O., Rhodes, J.R., Butchart, S.H.M. et al. Global conservation of species’ niches. Nature 580, 232–234 (2020). https://doi.org/10.1038/s41586-020-2138-7</w:t>
      </w:r>
    </w:p>
  </w:comment>
  <w:comment w:id="159" w:author="Richard Schuster" w:date="2021-06-14T05:10:00Z" w:initials="">
    <w:p w14:paraId="000001F3"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Patrick, how should we cite this?</w:t>
      </w:r>
    </w:p>
  </w:comment>
  <w:comment w:id="160" w:author="Scott Wilson" w:date="2021-06-17T15:22:00Z" w:initials="">
    <w:p w14:paraId="000001F4"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Maybe this: Brooks, T.M., Pimm, S.L., </w:t>
      </w:r>
      <w:proofErr w:type="spellStart"/>
      <w:r>
        <w:rPr>
          <w:rFonts w:ascii="Arial" w:eastAsia="Arial" w:hAnsi="Arial" w:cs="Arial"/>
          <w:color w:val="000000"/>
          <w:sz w:val="22"/>
          <w:szCs w:val="22"/>
        </w:rPr>
        <w:t>Akçakaya</w:t>
      </w:r>
      <w:proofErr w:type="spellEnd"/>
      <w:r>
        <w:rPr>
          <w:rFonts w:ascii="Arial" w:eastAsia="Arial" w:hAnsi="Arial" w:cs="Arial"/>
          <w:color w:val="000000"/>
          <w:sz w:val="22"/>
          <w:szCs w:val="22"/>
        </w:rPr>
        <w:t xml:space="preserve"> H.R., Buchanan G.M., Butchart, S.H.M., Foden, W., Hilton-Taylor C., Hoffmann M., Jenkins C.N., Joppa L., Li B.V., Menon V., </w:t>
      </w:r>
      <w:proofErr w:type="spellStart"/>
      <w:r>
        <w:rPr>
          <w:rFonts w:ascii="Arial" w:eastAsia="Arial" w:hAnsi="Arial" w:cs="Arial"/>
          <w:color w:val="000000"/>
          <w:sz w:val="22"/>
          <w:szCs w:val="22"/>
        </w:rPr>
        <w:t>Ocampa-Peñuela</w:t>
      </w:r>
      <w:proofErr w:type="spellEnd"/>
      <w:r>
        <w:rPr>
          <w:rFonts w:ascii="Arial" w:eastAsia="Arial" w:hAnsi="Arial" w:cs="Arial"/>
          <w:color w:val="000000"/>
          <w:sz w:val="22"/>
          <w:szCs w:val="22"/>
        </w:rPr>
        <w:t xml:space="preserve"> N., </w:t>
      </w:r>
      <w:proofErr w:type="spellStart"/>
      <w:r>
        <w:rPr>
          <w:rFonts w:ascii="Arial" w:eastAsia="Arial" w:hAnsi="Arial" w:cs="Arial"/>
          <w:color w:val="000000"/>
          <w:sz w:val="22"/>
          <w:szCs w:val="22"/>
        </w:rPr>
        <w:t>Rondinini</w:t>
      </w:r>
      <w:proofErr w:type="spellEnd"/>
      <w:r>
        <w:rPr>
          <w:rFonts w:ascii="Arial" w:eastAsia="Arial" w:hAnsi="Arial" w:cs="Arial"/>
          <w:color w:val="000000"/>
          <w:sz w:val="22"/>
          <w:szCs w:val="22"/>
        </w:rPr>
        <w:t xml:space="preserve"> C. (2019). Measuring Terrestrial Area of Habitat (AOH) a</w:t>
      </w:r>
      <w:r>
        <w:rPr>
          <w:rFonts w:ascii="Arial" w:eastAsia="Arial" w:hAnsi="Arial" w:cs="Arial"/>
          <w:color w:val="000000"/>
          <w:sz w:val="22"/>
          <w:szCs w:val="22"/>
        </w:rPr>
        <w:t>nd its utility for the IUCN Red List. Trends in Ecology &amp; Evolution 34:977–986.</w:t>
      </w:r>
    </w:p>
  </w:comment>
  <w:comment w:id="161" w:author="Patrick Roehrdanz" w:date="2021-06-22T18:49:00Z" w:initials="">
    <w:p w14:paraId="000001F5"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Yes, </w:t>
      </w:r>
      <w:proofErr w:type="gramStart"/>
      <w:r>
        <w:rPr>
          <w:rFonts w:ascii="Arial" w:eastAsia="Arial" w:hAnsi="Arial" w:cs="Arial"/>
          <w:color w:val="000000"/>
          <w:sz w:val="22"/>
          <w:szCs w:val="22"/>
        </w:rPr>
        <w:t>that's</w:t>
      </w:r>
      <w:proofErr w:type="gramEnd"/>
      <w:r>
        <w:rPr>
          <w:rFonts w:ascii="Arial" w:eastAsia="Arial" w:hAnsi="Arial" w:cs="Arial"/>
          <w:color w:val="000000"/>
          <w:sz w:val="22"/>
          <w:szCs w:val="22"/>
        </w:rPr>
        <w:t xml:space="preserve"> right.</w:t>
      </w:r>
    </w:p>
  </w:comment>
  <w:comment w:id="168" w:author="Scott Wilson" w:date="2021-06-17T15:27:00Z" w:initials="">
    <w:p w14:paraId="00000200"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Should this be land-use intensification? Climate change risk was already mentioned earlier in the sentence</w:t>
      </w:r>
    </w:p>
  </w:comment>
  <w:comment w:id="169" w:author="Patrick Roehrdanz" w:date="2021-06-22T22:24:00Z" w:initials="">
    <w:p w14:paraId="000001FC"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is different from the caption in Fig 2</w:t>
      </w:r>
    </w:p>
  </w:comment>
  <w:comment w:id="173" w:author="Patrick Roehrdanz" w:date="2021-06-22T21:36:00Z" w:initials="">
    <w:p w14:paraId="000001F8"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As the CI guy, I'm fine with relating the results to hotpots -- but imp</w:t>
      </w:r>
      <w:r>
        <w:rPr>
          <w:rFonts w:ascii="Arial" w:eastAsia="Arial" w:hAnsi="Arial" w:cs="Arial"/>
          <w:color w:val="000000"/>
          <w:sz w:val="22"/>
          <w:szCs w:val="22"/>
        </w:rPr>
        <w:t xml:space="preserve">ortant to keep in mind that the original criteria of the hotspots </w:t>
      </w:r>
      <w:proofErr w:type="gramStart"/>
      <w:r>
        <w:rPr>
          <w:rFonts w:ascii="Arial" w:eastAsia="Arial" w:hAnsi="Arial" w:cs="Arial"/>
          <w:color w:val="000000"/>
          <w:sz w:val="22"/>
          <w:szCs w:val="22"/>
        </w:rPr>
        <w:t>was</w:t>
      </w:r>
      <w:proofErr w:type="gramEnd"/>
      <w:r>
        <w:rPr>
          <w:rFonts w:ascii="Arial" w:eastAsia="Arial" w:hAnsi="Arial" w:cs="Arial"/>
          <w:color w:val="000000"/>
          <w:sz w:val="22"/>
          <w:szCs w:val="22"/>
        </w:rPr>
        <w:t xml:space="preserve"> not only species endemism but % of original habitat converted -- which tracks logically the 'immediate priorities' label but would expect them to be fairly high on the land use risk axis</w:t>
      </w:r>
      <w:r>
        <w:rPr>
          <w:rFonts w:ascii="Arial" w:eastAsia="Arial" w:hAnsi="Arial" w:cs="Arial"/>
          <w:color w:val="000000"/>
          <w:sz w:val="22"/>
          <w:szCs w:val="22"/>
        </w:rPr>
        <w:t xml:space="preserve">.  I guess this sentence is meant to distinguish </w:t>
      </w:r>
      <w:proofErr w:type="gramStart"/>
      <w:r>
        <w:rPr>
          <w:rFonts w:ascii="Arial" w:eastAsia="Arial" w:hAnsi="Arial" w:cs="Arial"/>
          <w:color w:val="000000"/>
          <w:sz w:val="22"/>
          <w:szCs w:val="22"/>
        </w:rPr>
        <w:t>these result</w:t>
      </w:r>
      <w:proofErr w:type="gramEnd"/>
      <w:r>
        <w:rPr>
          <w:rFonts w:ascii="Arial" w:eastAsia="Arial" w:hAnsi="Arial" w:cs="Arial"/>
          <w:color w:val="000000"/>
          <w:sz w:val="22"/>
          <w:szCs w:val="22"/>
        </w:rPr>
        <w:t xml:space="preserve"> from hotspots?  Think to put the number inside/outside of hotspots in proper context would need to normalize against total area or more preferably area of intact habitat.</w:t>
      </w:r>
    </w:p>
  </w:comment>
  <w:comment w:id="177" w:author="Amanda Rodewald" w:date="2021-06-15T19:28:00Z" w:initials="">
    <w:p w14:paraId="0000020A"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this </w:t>
      </w:r>
      <w:proofErr w:type="gramStart"/>
      <w:r>
        <w:rPr>
          <w:rFonts w:ascii="Arial" w:eastAsia="Arial" w:hAnsi="Arial" w:cs="Arial"/>
          <w:color w:val="000000"/>
          <w:sz w:val="22"/>
          <w:szCs w:val="22"/>
        </w:rPr>
        <w:t>didn't</w:t>
      </w:r>
      <w:proofErr w:type="gramEnd"/>
      <w:r>
        <w:rPr>
          <w:rFonts w:ascii="Arial" w:eastAsia="Arial" w:hAnsi="Arial" w:cs="Arial"/>
          <w:color w:val="000000"/>
          <w:sz w:val="22"/>
          <w:szCs w:val="22"/>
        </w:rPr>
        <w:t xml:space="preserve"> se</w:t>
      </w:r>
      <w:r>
        <w:rPr>
          <w:rFonts w:ascii="Arial" w:eastAsia="Arial" w:hAnsi="Arial" w:cs="Arial"/>
          <w:color w:val="000000"/>
          <w:sz w:val="22"/>
          <w:szCs w:val="22"/>
        </w:rPr>
        <w:t>em to fit there.</w:t>
      </w:r>
    </w:p>
  </w:comment>
  <w:comment w:id="260" w:author="Amanda Rodewald" w:date="2021-06-15T19:43:00Z" w:initials="">
    <w:p w14:paraId="0000023A"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proofErr w:type="gramStart"/>
      <w:r>
        <w:rPr>
          <w:rFonts w:ascii="Arial" w:eastAsia="Arial" w:hAnsi="Arial" w:cs="Arial"/>
          <w:color w:val="000000"/>
          <w:sz w:val="22"/>
          <w:szCs w:val="22"/>
        </w:rPr>
        <w:t>they're</w:t>
      </w:r>
      <w:proofErr w:type="gramEnd"/>
      <w:r>
        <w:rPr>
          <w:rFonts w:ascii="Arial" w:eastAsia="Arial" w:hAnsi="Arial" w:cs="Arial"/>
          <w:color w:val="000000"/>
          <w:sz w:val="22"/>
          <w:szCs w:val="22"/>
        </w:rPr>
        <w:t xml:space="preserve"> not at risk from the scores.</w:t>
      </w:r>
    </w:p>
  </w:comment>
  <w:comment w:id="263" w:author="Amanda Rodewald" w:date="2021-06-15T19:45:00Z" w:initials="">
    <w:p w14:paraId="000001FE"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unclear where this came from</w:t>
      </w:r>
    </w:p>
  </w:comment>
  <w:comment w:id="279" w:author="Buxton,Rachel" w:date="2021-05-21T14:48:00Z" w:initials="">
    <w:p w14:paraId="00000222"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There is only one reference list per article, and it should include all</w:t>
      </w:r>
      <w:r>
        <w:rPr>
          <w:rFonts w:ascii="Arial" w:eastAsia="Arial" w:hAnsi="Arial" w:cs="Arial"/>
          <w:color w:val="000000"/>
          <w:sz w:val="22"/>
          <w:szCs w:val="22"/>
        </w:rPr>
        <w:t xml:space="preserve"> references in the main text, figure and table captions, and Supplementary Materials. Do not include a second reference list in the Supplementary Materials. References only cited in the Supplementary Materials are not counted toward length guidelines. </w:t>
      </w:r>
    </w:p>
    <w:p w14:paraId="00000223"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Eac</w:t>
      </w:r>
      <w:r>
        <w:rPr>
          <w:rFonts w:ascii="Arial" w:eastAsia="Arial" w:hAnsi="Arial" w:cs="Arial"/>
          <w:color w:val="000000"/>
          <w:sz w:val="22"/>
          <w:szCs w:val="22"/>
        </w:rPr>
        <w:t>h reference should be on a separate line ending in a period. For a style guide, see https://www.sciencemag.org/authors/instructions-preparing-initial-manuscript#science-citation-style.</w:t>
      </w:r>
    </w:p>
    <w:p w14:paraId="00000224"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Example: A. Person, B. Being, Article title: Then subheading. Credible Journal #Volume, #pg–#pg (#Year). </w:t>
      </w:r>
      <w:proofErr w:type="spellStart"/>
      <w:proofErr w:type="gramStart"/>
      <w:r>
        <w:rPr>
          <w:rFonts w:ascii="Arial" w:eastAsia="Arial" w:hAnsi="Arial" w:cs="Arial"/>
          <w:color w:val="000000"/>
          <w:sz w:val="22"/>
          <w:szCs w:val="22"/>
        </w:rPr>
        <w:t>doi</w:t>
      </w:r>
      <w:proofErr w:type="spellEnd"/>
      <w:r>
        <w:rPr>
          <w:rFonts w:ascii="Arial" w:eastAsia="Arial" w:hAnsi="Arial" w:cs="Arial"/>
          <w:color w:val="000000"/>
          <w:sz w:val="22"/>
          <w:szCs w:val="22"/>
        </w:rPr>
        <w:t>:#</w:t>
      </w:r>
      <w:proofErr w:type="gramEnd"/>
      <w:r>
        <w:rPr>
          <w:rFonts w:ascii="Arial" w:eastAsia="Arial" w:hAnsi="Arial" w:cs="Arial"/>
          <w:color w:val="000000"/>
          <w:sz w:val="22"/>
          <w:szCs w:val="22"/>
        </w:rPr>
        <w:t>here</w:t>
      </w:r>
    </w:p>
    <w:p w14:paraId="00000225"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You should include titles in references and </w:t>
      </w:r>
      <w:proofErr w:type="gramStart"/>
      <w:r>
        <w:rPr>
          <w:rFonts w:ascii="Arial" w:eastAsia="Arial" w:hAnsi="Arial" w:cs="Arial"/>
          <w:color w:val="000000"/>
          <w:sz w:val="22"/>
          <w:szCs w:val="22"/>
        </w:rPr>
        <w:t>full page</w:t>
      </w:r>
      <w:proofErr w:type="gramEnd"/>
      <w:r>
        <w:rPr>
          <w:rFonts w:ascii="Arial" w:eastAsia="Arial" w:hAnsi="Arial" w:cs="Arial"/>
          <w:color w:val="000000"/>
          <w:sz w:val="22"/>
          <w:szCs w:val="22"/>
        </w:rPr>
        <w:t xml:space="preserve"> ranges. Journal article titles will not be included in the print version of the paper b</w:t>
      </w:r>
      <w:r>
        <w:rPr>
          <w:rFonts w:ascii="Arial" w:eastAsia="Arial" w:hAnsi="Arial" w:cs="Arial"/>
          <w:color w:val="000000"/>
          <w:sz w:val="22"/>
          <w:szCs w:val="22"/>
        </w:rPr>
        <w:t>ut will be shown in the online version.</w:t>
      </w:r>
    </w:p>
    <w:p w14:paraId="00000226"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You can use an automatically numbered list in Word.</w:t>
      </w:r>
    </w:p>
    <w:p w14:paraId="00000227"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Each reference should have a separate number.</w:t>
      </w:r>
    </w:p>
    <w:p w14:paraId="00000228"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Please do not combine references and explanatory notes under the same reference number.</w:t>
      </w:r>
    </w:p>
  </w:comment>
  <w:comment w:id="281" w:author="Joe Bennett" w:date="2021-06-02T12:17:00Z" w:initials="">
    <w:p w14:paraId="00000229"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Spliced in from </w:t>
      </w:r>
      <w:proofErr w:type="spellStart"/>
      <w:r>
        <w:rPr>
          <w:rFonts w:ascii="Arial" w:eastAsia="Arial" w:hAnsi="Arial" w:cs="Arial"/>
          <w:color w:val="000000"/>
          <w:sz w:val="22"/>
          <w:szCs w:val="22"/>
        </w:rPr>
        <w:t>prev</w:t>
      </w:r>
      <w:proofErr w:type="spellEnd"/>
      <w:r>
        <w:rPr>
          <w:rFonts w:ascii="Arial" w:eastAsia="Arial" w:hAnsi="Arial" w:cs="Arial"/>
          <w:color w:val="000000"/>
          <w:sz w:val="22"/>
          <w:szCs w:val="22"/>
        </w:rPr>
        <w:t xml:space="preserve"> format – </w:t>
      </w:r>
      <w:r>
        <w:rPr>
          <w:rFonts w:ascii="Arial" w:eastAsia="Arial" w:hAnsi="Arial" w:cs="Arial"/>
          <w:color w:val="000000"/>
          <w:sz w:val="22"/>
          <w:szCs w:val="22"/>
        </w:rPr>
        <w:t>not checked or reformatted yet.</w:t>
      </w:r>
    </w:p>
  </w:comment>
  <w:comment w:id="344" w:author="Joe Bennett" w:date="2021-06-04T10:06:00Z" w:initials="">
    <w:p w14:paraId="00000212"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Thoughts on acknowledging </w:t>
      </w:r>
      <w:proofErr w:type="gramStart"/>
      <w:r>
        <w:rPr>
          <w:rFonts w:ascii="Arial" w:eastAsia="Arial" w:hAnsi="Arial" w:cs="Arial"/>
          <w:color w:val="000000"/>
          <w:sz w:val="22"/>
          <w:szCs w:val="22"/>
        </w:rPr>
        <w:t>PA?</w:t>
      </w:r>
      <w:proofErr w:type="gramEnd"/>
      <w:r>
        <w:rPr>
          <w:rFonts w:ascii="Arial" w:eastAsia="Arial" w:hAnsi="Arial" w:cs="Arial"/>
          <w:color w:val="000000"/>
          <w:sz w:val="22"/>
          <w:szCs w:val="22"/>
        </w:rPr>
        <w:t xml:space="preserve">  I don’t remember him being involved in idea formation, but he was at initial </w:t>
      </w:r>
      <w:proofErr w:type="gramStart"/>
      <w:r>
        <w:rPr>
          <w:rFonts w:ascii="Arial" w:eastAsia="Arial" w:hAnsi="Arial" w:cs="Arial"/>
          <w:color w:val="000000"/>
          <w:sz w:val="22"/>
          <w:szCs w:val="22"/>
        </w:rPr>
        <w:t>meetings</w:t>
      </w:r>
      <w:proofErr w:type="gramEnd"/>
      <w:r>
        <w:rPr>
          <w:rFonts w:ascii="Arial" w:eastAsia="Arial" w:hAnsi="Arial" w:cs="Arial"/>
          <w:color w:val="000000"/>
          <w:sz w:val="22"/>
          <w:szCs w:val="22"/>
        </w:rPr>
        <w:t xml:space="preserve"> and I don’t 100% trust my memory. Might be safe route to </w:t>
      </w:r>
      <w:proofErr w:type="spellStart"/>
      <w:r>
        <w:rPr>
          <w:rFonts w:ascii="Arial" w:eastAsia="Arial" w:hAnsi="Arial" w:cs="Arial"/>
          <w:color w:val="000000"/>
          <w:sz w:val="22"/>
          <w:szCs w:val="22"/>
        </w:rPr>
        <w:t>acknow</w:t>
      </w:r>
      <w:r>
        <w:rPr>
          <w:rFonts w:ascii="Arial" w:eastAsia="Arial" w:hAnsi="Arial" w:cs="Arial"/>
          <w:color w:val="000000"/>
          <w:sz w:val="22"/>
          <w:szCs w:val="22"/>
        </w:rPr>
        <w:t>dge</w:t>
      </w:r>
      <w:proofErr w:type="spellEnd"/>
      <w:r>
        <w:rPr>
          <w:rFonts w:ascii="Arial" w:eastAsia="Arial" w:hAnsi="Arial" w:cs="Arial"/>
          <w:color w:val="000000"/>
          <w:sz w:val="22"/>
          <w:szCs w:val="22"/>
        </w:rPr>
        <w:t>?</w:t>
      </w:r>
    </w:p>
  </w:comment>
  <w:comment w:id="345" w:author="Joe Bennett" w:date="2021-06-04T10:05:00Z" w:initials="">
    <w:p w14:paraId="00000239"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Will do later</w:t>
      </w:r>
    </w:p>
  </w:comment>
  <w:comment w:id="347" w:author="Joe Bennett" w:date="2021-06-04T10:03:00Z" w:initials="">
    <w:p w14:paraId="00000234"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Roughed in for just us. I suppose we could ask </w:t>
      </w:r>
      <w:proofErr w:type="spellStart"/>
      <w:r>
        <w:rPr>
          <w:rFonts w:ascii="Arial" w:eastAsia="Arial" w:hAnsi="Arial" w:cs="Arial"/>
          <w:color w:val="000000"/>
          <w:sz w:val="22"/>
          <w:szCs w:val="22"/>
        </w:rPr>
        <w:t>ohers</w:t>
      </w:r>
      <w:proofErr w:type="spellEnd"/>
      <w:r>
        <w:rPr>
          <w:rFonts w:ascii="Arial" w:eastAsia="Arial" w:hAnsi="Arial" w:cs="Arial"/>
          <w:color w:val="000000"/>
          <w:sz w:val="22"/>
          <w:szCs w:val="22"/>
        </w:rPr>
        <w:t xml:space="preserve"> to do.</w:t>
      </w:r>
    </w:p>
  </w:comment>
  <w:comment w:id="348" w:author="Allison Binley" w:date="2021-06-16T14:35:00Z" w:initials="">
    <w:p w14:paraId="00000235"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proofErr w:type="gramStart"/>
      <w:r>
        <w:rPr>
          <w:rFonts w:ascii="Arial" w:eastAsia="Arial" w:hAnsi="Arial" w:cs="Arial"/>
          <w:color w:val="000000"/>
          <w:sz w:val="22"/>
          <w:szCs w:val="22"/>
        </w:rPr>
        <w:t>I've</w:t>
      </w:r>
      <w:proofErr w:type="gramEnd"/>
      <w:r>
        <w:rPr>
          <w:rFonts w:ascii="Arial" w:eastAsia="Arial" w:hAnsi="Arial" w:cs="Arial"/>
          <w:color w:val="000000"/>
          <w:sz w:val="22"/>
          <w:szCs w:val="22"/>
        </w:rPr>
        <w:t xml:space="preserve"> added mine where I thought appropriate, feel free to change if you disagree</w:t>
      </w:r>
    </w:p>
  </w:comment>
  <w:comment w:id="352" w:author="Joe Bennett" w:date="2021-06-03T09:19:00Z" w:initials="">
    <w:p w14:paraId="00000231"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Their instructions below. We can move to within the paper, which I like. </w:t>
      </w:r>
    </w:p>
    <w:p w14:paraId="00000232"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33"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Fig. 1. The figure caption should begin with a short descriptive statement of the entire figure followed by additional text. Captions should be immediately after each f</w:t>
      </w:r>
      <w:r>
        <w:rPr>
          <w:rFonts w:ascii="Arial" w:eastAsia="Arial" w:hAnsi="Arial" w:cs="Arial"/>
          <w:color w:val="000000"/>
          <w:sz w:val="22"/>
          <w:szCs w:val="22"/>
        </w:rPr>
        <w:t xml:space="preserve">igure. The primary callout of each figure part is indicated with a bold capital letter enclosed in parentheses [e.g., (A)]. Additional callouts are indicated the same way, but without the bold format. If you prefer, you can place both figures and captions </w:t>
      </w:r>
      <w:r>
        <w:rPr>
          <w:rFonts w:ascii="Arial" w:eastAsia="Arial" w:hAnsi="Arial" w:cs="Arial"/>
          <w:color w:val="000000"/>
          <w:sz w:val="22"/>
          <w:szCs w:val="22"/>
        </w:rPr>
        <w:t>logically throughout the text near where they are cited rather than at the end of the file (but not both). If a paragraph in the main text begins with the name of a figure, write out “Figure” in full (e.g., &lt;para</w:t>
      </w:r>
      <w:proofErr w:type="gramStart"/>
      <w:r>
        <w:rPr>
          <w:rFonts w:ascii="Arial" w:eastAsia="Arial" w:hAnsi="Arial" w:cs="Arial"/>
          <w:color w:val="000000"/>
          <w:sz w:val="22"/>
          <w:szCs w:val="22"/>
        </w:rPr>
        <w:t>&gt;“</w:t>
      </w:r>
      <w:proofErr w:type="gramEnd"/>
      <w:r>
        <w:rPr>
          <w:rFonts w:ascii="Arial" w:eastAsia="Arial" w:hAnsi="Arial" w:cs="Arial"/>
          <w:color w:val="000000"/>
          <w:sz w:val="22"/>
          <w:szCs w:val="22"/>
        </w:rPr>
        <w:t>Figure 1 shows….”)</w:t>
      </w:r>
    </w:p>
  </w:comment>
  <w:comment w:id="353" w:author="Scott Wilson" w:date="2021-06-17T15:42:00Z" w:initials="">
    <w:p w14:paraId="000001F9"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find the contrast a l</w:t>
      </w:r>
      <w:r>
        <w:rPr>
          <w:rFonts w:ascii="Arial" w:eastAsia="Arial" w:hAnsi="Arial" w:cs="Arial"/>
          <w:color w:val="000000"/>
          <w:sz w:val="22"/>
          <w:szCs w:val="22"/>
        </w:rPr>
        <w:t>ittle difficult to see in this figure and I wonder if someone who is red-green color blind might find it especially difficult. I like green for protected areas and a brighter red for priority areas might work except for color blindness. Magenta or orange c</w:t>
      </w:r>
      <w:r>
        <w:rPr>
          <w:rFonts w:ascii="Arial" w:eastAsia="Arial" w:hAnsi="Arial" w:cs="Arial"/>
          <w:color w:val="000000"/>
          <w:sz w:val="22"/>
          <w:szCs w:val="22"/>
        </w:rPr>
        <w:t>ould be better options for the priority areas</w:t>
      </w:r>
    </w:p>
  </w:comment>
  <w:comment w:id="354" w:author="Scott Wilson" w:date="2021-06-17T15:43:00Z" w:initials="">
    <w:p w14:paraId="000001F6"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color contrasts works well</w:t>
      </w:r>
    </w:p>
  </w:comment>
  <w:comment w:id="355" w:author="Patrick Roehrdanz" w:date="2021-06-22T21:56:00Z" w:initials="">
    <w:p w14:paraId="0000022A"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is cool -- but is clearly emphasizing countries that are on the lower end of biodiversity metrics and/or total land area.  Would be potentially more informative if the countries were either normalized or stratified by s</w:t>
      </w:r>
      <w:r>
        <w:rPr>
          <w:rFonts w:ascii="Arial" w:eastAsia="Arial" w:hAnsi="Arial" w:cs="Arial"/>
          <w:color w:val="000000"/>
          <w:sz w:val="22"/>
          <w:szCs w:val="22"/>
        </w:rPr>
        <w:t>pecies richness or endemism.  To me, Figure S4 conveys much more info and is perhaps more worthy of a main figure slot.</w:t>
      </w:r>
    </w:p>
  </w:comment>
  <w:comment w:id="356" w:author="Patrick Roehrdanz" w:date="2021-06-22T21:50:00Z" w:initials="">
    <w:p w14:paraId="000001FD"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I find these maps a bit hard to interpret -- perhaps make the 'both' category a grayscale and emphasize the differences introduced by the risk scenario.  Also -- is the climate risk color ramp backwards?  Would expect Alps, </w:t>
      </w:r>
      <w:proofErr w:type="spellStart"/>
      <w:r>
        <w:rPr>
          <w:rFonts w:ascii="Arial" w:eastAsia="Arial" w:hAnsi="Arial" w:cs="Arial"/>
          <w:color w:val="000000"/>
          <w:sz w:val="22"/>
          <w:szCs w:val="22"/>
        </w:rPr>
        <w:t>Appenines</w:t>
      </w:r>
      <w:proofErr w:type="spellEnd"/>
      <w:r>
        <w:rPr>
          <w:rFonts w:ascii="Arial" w:eastAsia="Arial" w:hAnsi="Arial" w:cs="Arial"/>
          <w:color w:val="000000"/>
          <w:sz w:val="22"/>
          <w:szCs w:val="22"/>
        </w:rPr>
        <w:t>, Dinaric alps to be lo</w:t>
      </w:r>
      <w:r>
        <w:rPr>
          <w:rFonts w:ascii="Arial" w:eastAsia="Arial" w:hAnsi="Arial" w:cs="Arial"/>
          <w:color w:val="000000"/>
          <w:sz w:val="22"/>
          <w:szCs w:val="22"/>
        </w:rPr>
        <w:t xml:space="preserve">wer risk as compared to the </w:t>
      </w:r>
      <w:proofErr w:type="spellStart"/>
      <w:r>
        <w:rPr>
          <w:rFonts w:ascii="Arial" w:eastAsia="Arial" w:hAnsi="Arial" w:cs="Arial"/>
          <w:color w:val="000000"/>
          <w:sz w:val="22"/>
          <w:szCs w:val="22"/>
        </w:rPr>
        <w:t>german</w:t>
      </w:r>
      <w:proofErr w:type="spellEnd"/>
      <w:r>
        <w:rPr>
          <w:rFonts w:ascii="Arial" w:eastAsia="Arial" w:hAnsi="Arial" w:cs="Arial"/>
          <w:color w:val="000000"/>
          <w:sz w:val="22"/>
          <w:szCs w:val="22"/>
        </w:rPr>
        <w:t xml:space="preserve"> lowlands or Thrace</w:t>
      </w:r>
    </w:p>
  </w:comment>
  <w:comment w:id="357" w:author="Joe Bennett" w:date="2021-06-04T10:04:00Z" w:initials="">
    <w:p w14:paraId="00000213"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proofErr w:type="gramStart"/>
      <w:r>
        <w:rPr>
          <w:rFonts w:ascii="Arial" w:eastAsia="Arial" w:hAnsi="Arial" w:cs="Arial"/>
          <w:color w:val="000000"/>
          <w:sz w:val="22"/>
          <w:szCs w:val="22"/>
        </w:rPr>
        <w:t>Didn’t</w:t>
      </w:r>
      <w:proofErr w:type="gramEnd"/>
      <w:r>
        <w:rPr>
          <w:rFonts w:ascii="Arial" w:eastAsia="Arial" w:hAnsi="Arial" w:cs="Arial"/>
          <w:color w:val="000000"/>
          <w:sz w:val="22"/>
          <w:szCs w:val="22"/>
        </w:rPr>
        <w:t xml:space="preserve"> bother with their template for now.</w:t>
      </w:r>
    </w:p>
  </w:comment>
  <w:comment w:id="358" w:author="Richard Schuster" w:date="2021-06-07T05:00:00Z" w:initials="">
    <w:p w14:paraId="0000022B"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Butchart, S. H. M. et al. Shortfalls and solutions for meeting national and global conservation area targets. </w:t>
      </w:r>
      <w:proofErr w:type="spellStart"/>
      <w:r>
        <w:rPr>
          <w:rFonts w:ascii="Arial" w:eastAsia="Arial" w:hAnsi="Arial" w:cs="Arial"/>
          <w:color w:val="000000"/>
          <w:sz w:val="22"/>
          <w:szCs w:val="22"/>
        </w:rPr>
        <w:t>Conserv</w:t>
      </w:r>
      <w:proofErr w:type="spellEnd"/>
      <w:r>
        <w:rPr>
          <w:rFonts w:ascii="Arial" w:eastAsia="Arial" w:hAnsi="Arial" w:cs="Arial"/>
          <w:color w:val="000000"/>
          <w:sz w:val="22"/>
          <w:szCs w:val="22"/>
        </w:rPr>
        <w:t xml:space="preserve">. Lett. 8, 329–337 </w:t>
      </w:r>
      <w:r>
        <w:rPr>
          <w:rFonts w:ascii="Arial" w:eastAsia="Arial" w:hAnsi="Arial" w:cs="Arial"/>
          <w:color w:val="000000"/>
          <w:sz w:val="22"/>
          <w:szCs w:val="22"/>
        </w:rPr>
        <w:t>(2015).</w:t>
      </w:r>
    </w:p>
    <w:p w14:paraId="0000022C"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2D"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2E"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Runge, C. A. et al. Protected areas and global conservation of migratory birds. Science 350, 1255–1258 (2015).</w:t>
      </w:r>
    </w:p>
    <w:p w14:paraId="0000022F"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30"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Rodrigues, A. S. L. et al. Global gap analysis: priority regions for expanding the global protected-area network. Bioscience 54, 1092–</w:t>
      </w:r>
      <w:r>
        <w:rPr>
          <w:rFonts w:ascii="Arial" w:eastAsia="Arial" w:hAnsi="Arial" w:cs="Arial"/>
          <w:color w:val="000000"/>
          <w:sz w:val="22"/>
          <w:szCs w:val="22"/>
        </w:rPr>
        <w:t>1100 (2004).</w:t>
      </w:r>
    </w:p>
  </w:comment>
  <w:comment w:id="359" w:author="Richard Schuster" w:date="2021-06-07T05:00:00Z" w:initials="">
    <w:p w14:paraId="0000021E"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Hanson, J.O., Rhodes, J.R., Butchart, S.H</w:t>
      </w:r>
      <w:r>
        <w:rPr>
          <w:rFonts w:ascii="Arial" w:eastAsia="Arial" w:hAnsi="Arial" w:cs="Arial"/>
          <w:color w:val="000000"/>
          <w:sz w:val="22"/>
          <w:szCs w:val="22"/>
        </w:rPr>
        <w:t>.M. et al. Global conservation of species’ niches. Nature 580, 232–234 (2020). https://doi.org/10.1038/s41586-020-2138-7</w:t>
      </w:r>
    </w:p>
  </w:comment>
  <w:comment w:id="360" w:author="Richard Schuster" w:date="2021-06-14T12:25:00Z" w:initials="">
    <w:p w14:paraId="0000023B"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Patrick,</w:t>
      </w:r>
      <w:r>
        <w:rPr>
          <w:rFonts w:ascii="Arial" w:eastAsia="Arial" w:hAnsi="Arial" w:cs="Arial"/>
          <w:color w:val="000000"/>
          <w:sz w:val="22"/>
          <w:szCs w:val="22"/>
        </w:rPr>
        <w:t xml:space="preserve"> could you add AOH methods information here please?</w:t>
      </w:r>
    </w:p>
  </w:comment>
  <w:comment w:id="362" w:author="Joe Bennett" w:date="2021-05-30T07:02:00Z" w:initials="">
    <w:p w14:paraId="000001F7"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proofErr w:type="gramStart"/>
      <w:r>
        <w:rPr>
          <w:rFonts w:ascii="Arial" w:eastAsia="Arial" w:hAnsi="Arial" w:cs="Arial"/>
          <w:color w:val="000000"/>
          <w:sz w:val="22"/>
          <w:szCs w:val="22"/>
        </w:rPr>
        <w:t>Basically</w:t>
      </w:r>
      <w:proofErr w:type="gramEnd"/>
      <w:r>
        <w:rPr>
          <w:rFonts w:ascii="Arial" w:eastAsia="Arial" w:hAnsi="Arial" w:cs="Arial"/>
          <w:color w:val="000000"/>
          <w:sz w:val="22"/>
          <w:szCs w:val="22"/>
        </w:rPr>
        <w:t xml:space="preserve"> cribbed from Jeff paper. Will have to edit.</w:t>
      </w:r>
    </w:p>
  </w:comment>
  <w:comment w:id="363" w:author="Joe Bennett" w:date="2021-06-02T08:53:00Z" w:initials="">
    <w:p w14:paraId="000001FB"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Pimm, S.L. and Raven, P., 2000. Extinction by nu</w:t>
      </w:r>
      <w:r>
        <w:rPr>
          <w:rFonts w:ascii="Arial" w:eastAsia="Arial" w:hAnsi="Arial" w:cs="Arial"/>
          <w:color w:val="000000"/>
          <w:sz w:val="22"/>
          <w:szCs w:val="22"/>
        </w:rPr>
        <w:t>mbers. Nature, 403(6772), pp.843-845.</w:t>
      </w:r>
    </w:p>
  </w:comment>
  <w:comment w:id="364" w:author="Patrick Roehrdanz" w:date="2021-06-22T22:09:00Z" w:initials="">
    <w:p w14:paraId="00000221" w14:textId="77777777" w:rsidR="00C1706F" w:rsidRDefault="00B44535">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Is thi</w:t>
      </w:r>
      <w:r>
        <w:rPr>
          <w:rFonts w:ascii="Arial" w:eastAsia="Arial" w:hAnsi="Arial" w:cs="Arial"/>
          <w:color w:val="000000"/>
          <w:sz w:val="22"/>
          <w:szCs w:val="22"/>
        </w:rPr>
        <w:t>s selected + existing PA?  Would be a cool map or figure to plot % country selected minus existing PA (so the gap to close) -- and bonus to relate that to remaining 'undeveloped' land.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00217" w15:done="0"/>
  <w15:commentEx w15:paraId="00000218" w15:paraIdParent="00000217" w15:done="0"/>
  <w15:commentEx w15:paraId="0000023C" w15:done="0"/>
  <w15:commentEx w15:paraId="0000020F" w15:done="0"/>
  <w15:commentEx w15:paraId="0000021F" w15:done="0"/>
  <w15:commentEx w15:paraId="00000220" w15:paraIdParent="0000021F" w15:done="0"/>
  <w15:commentEx w15:paraId="00000210" w15:done="0"/>
  <w15:commentEx w15:paraId="0000021D" w15:done="0"/>
  <w15:commentEx w15:paraId="000001FF" w15:done="0"/>
  <w15:commentEx w15:paraId="0000020C" w15:done="0"/>
  <w15:commentEx w15:paraId="0000020E" w15:done="0"/>
  <w15:commentEx w15:paraId="00000209" w15:done="0"/>
  <w15:commentEx w15:paraId="00000236" w15:done="0"/>
  <w15:commentEx w15:paraId="00000237" w15:paraIdParent="00000236" w15:done="0"/>
  <w15:commentEx w15:paraId="0000020D" w15:done="0"/>
  <w15:commentEx w15:paraId="0000020B" w15:done="0"/>
  <w15:commentEx w15:paraId="00000205" w15:done="0"/>
  <w15:commentEx w15:paraId="00000238" w15:done="0"/>
  <w15:commentEx w15:paraId="00000201" w15:done="0"/>
  <w15:commentEx w15:paraId="00000211" w15:done="0"/>
  <w15:commentEx w15:paraId="00000219" w15:done="0"/>
  <w15:commentEx w15:paraId="000001FA" w15:done="0"/>
  <w15:commentEx w15:paraId="000001F3" w15:done="0"/>
  <w15:commentEx w15:paraId="000001F4" w15:paraIdParent="000001F3" w15:done="0"/>
  <w15:commentEx w15:paraId="000001F5" w15:paraIdParent="000001F3" w15:done="0"/>
  <w15:commentEx w15:paraId="00000200" w15:done="0"/>
  <w15:commentEx w15:paraId="000001FC" w15:done="0"/>
  <w15:commentEx w15:paraId="000001F8" w15:done="0"/>
  <w15:commentEx w15:paraId="0000020A" w15:done="0"/>
  <w15:commentEx w15:paraId="0000023A" w15:done="0"/>
  <w15:commentEx w15:paraId="000001FE" w15:done="0"/>
  <w15:commentEx w15:paraId="00000228" w15:done="0"/>
  <w15:commentEx w15:paraId="00000229" w15:done="0"/>
  <w15:commentEx w15:paraId="00000212" w15:done="0"/>
  <w15:commentEx w15:paraId="00000239" w15:done="0"/>
  <w15:commentEx w15:paraId="00000234" w15:done="0"/>
  <w15:commentEx w15:paraId="00000235" w15:paraIdParent="00000234" w15:done="0"/>
  <w15:commentEx w15:paraId="00000233" w15:done="0"/>
  <w15:commentEx w15:paraId="000001F9" w15:done="0"/>
  <w15:commentEx w15:paraId="000001F6" w15:done="0"/>
  <w15:commentEx w15:paraId="0000022A" w15:done="0"/>
  <w15:commentEx w15:paraId="000001FD" w15:done="0"/>
  <w15:commentEx w15:paraId="00000213" w15:done="0"/>
  <w15:commentEx w15:paraId="00000230" w15:done="0"/>
  <w15:commentEx w15:paraId="0000021E" w15:done="0"/>
  <w15:commentEx w15:paraId="0000023B" w15:done="0"/>
  <w15:commentEx w15:paraId="000001F7" w15:done="0"/>
  <w15:commentEx w15:paraId="000001FB" w15:done="0"/>
  <w15:commentEx w15:paraId="0000022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00217" w16cid:durableId="249A4097"/>
  <w16cid:commentId w16cid:paraId="00000218" w16cid:durableId="249A4096"/>
  <w16cid:commentId w16cid:paraId="0000023C" w16cid:durableId="249A4092"/>
  <w16cid:commentId w16cid:paraId="0000020F" w16cid:durableId="249A4091"/>
  <w16cid:commentId w16cid:paraId="0000021F" w16cid:durableId="249A4090"/>
  <w16cid:commentId w16cid:paraId="00000220" w16cid:durableId="249A408F"/>
  <w16cid:commentId w16cid:paraId="00000210" w16cid:durableId="249A408E"/>
  <w16cid:commentId w16cid:paraId="0000021D" w16cid:durableId="249A408D"/>
  <w16cid:commentId w16cid:paraId="000001FF" w16cid:durableId="249A408C"/>
  <w16cid:commentId w16cid:paraId="0000020C" w16cid:durableId="249A408B"/>
  <w16cid:commentId w16cid:paraId="0000020E" w16cid:durableId="249A408A"/>
  <w16cid:commentId w16cid:paraId="00000209" w16cid:durableId="249A4089"/>
  <w16cid:commentId w16cid:paraId="00000236" w16cid:durableId="249A4088"/>
  <w16cid:commentId w16cid:paraId="00000237" w16cid:durableId="249A4087"/>
  <w16cid:commentId w16cid:paraId="0000020D" w16cid:durableId="249A4086"/>
  <w16cid:commentId w16cid:paraId="0000020B" w16cid:durableId="249A4085"/>
  <w16cid:commentId w16cid:paraId="00000205" w16cid:durableId="249A4084"/>
  <w16cid:commentId w16cid:paraId="00000238" w16cid:durableId="249A4083"/>
  <w16cid:commentId w16cid:paraId="00000201" w16cid:durableId="249A4082"/>
  <w16cid:commentId w16cid:paraId="00000211" w16cid:durableId="249A4081"/>
  <w16cid:commentId w16cid:paraId="00000219" w16cid:durableId="249A4080"/>
  <w16cid:commentId w16cid:paraId="000001FA" w16cid:durableId="249A407F"/>
  <w16cid:commentId w16cid:paraId="000001F3" w16cid:durableId="249A407E"/>
  <w16cid:commentId w16cid:paraId="000001F4" w16cid:durableId="249A407D"/>
  <w16cid:commentId w16cid:paraId="000001F5" w16cid:durableId="249A407C"/>
  <w16cid:commentId w16cid:paraId="00000200" w16cid:durableId="249A407B"/>
  <w16cid:commentId w16cid:paraId="000001FC" w16cid:durableId="249A407A"/>
  <w16cid:commentId w16cid:paraId="000001F8" w16cid:durableId="249A4079"/>
  <w16cid:commentId w16cid:paraId="0000020A" w16cid:durableId="249A4078"/>
  <w16cid:commentId w16cid:paraId="0000023A" w16cid:durableId="249A4077"/>
  <w16cid:commentId w16cid:paraId="000001FE" w16cid:durableId="249A4076"/>
  <w16cid:commentId w16cid:paraId="00000228" w16cid:durableId="249A4075"/>
  <w16cid:commentId w16cid:paraId="00000229" w16cid:durableId="249A4074"/>
  <w16cid:commentId w16cid:paraId="00000212" w16cid:durableId="249A4073"/>
  <w16cid:commentId w16cid:paraId="00000239" w16cid:durableId="249A4072"/>
  <w16cid:commentId w16cid:paraId="00000234" w16cid:durableId="249A4071"/>
  <w16cid:commentId w16cid:paraId="00000235" w16cid:durableId="249A4070"/>
  <w16cid:commentId w16cid:paraId="00000233" w16cid:durableId="249A406F"/>
  <w16cid:commentId w16cid:paraId="000001F9" w16cid:durableId="249A406E"/>
  <w16cid:commentId w16cid:paraId="000001F6" w16cid:durableId="249A406D"/>
  <w16cid:commentId w16cid:paraId="0000022A" w16cid:durableId="249A406C"/>
  <w16cid:commentId w16cid:paraId="000001FD" w16cid:durableId="249A406B"/>
  <w16cid:commentId w16cid:paraId="00000213" w16cid:durableId="249A406A"/>
  <w16cid:commentId w16cid:paraId="00000230" w16cid:durableId="249A4069"/>
  <w16cid:commentId w16cid:paraId="0000021E" w16cid:durableId="249A4068"/>
  <w16cid:commentId w16cid:paraId="0000023B" w16cid:durableId="249A4067"/>
  <w16cid:commentId w16cid:paraId="000001F7" w16cid:durableId="249A4066"/>
  <w16cid:commentId w16cid:paraId="000001FB" w16cid:durableId="249A4065"/>
  <w16cid:commentId w16cid:paraId="00000221" w16cid:durableId="249A40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BDD6DC" w14:textId="77777777" w:rsidR="00B44535" w:rsidRDefault="00B44535">
      <w:r>
        <w:separator/>
      </w:r>
    </w:p>
  </w:endnote>
  <w:endnote w:type="continuationSeparator" w:id="0">
    <w:p w14:paraId="20C2E7CA" w14:textId="77777777" w:rsidR="00B44535" w:rsidRDefault="00B445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default"/>
  </w:font>
  <w:font w:name="BlissMedium">
    <w:panose1 w:val="00000000000000000000"/>
    <w:charset w:val="00"/>
    <w:family w:val="roman"/>
    <w:notTrueType/>
    <w:pitch w:val="default"/>
  </w:font>
  <w:font w:name="BlissBold">
    <w:panose1 w:val="00000000000000000000"/>
    <w:charset w:val="00"/>
    <w:family w:val="roman"/>
    <w:notTrueType/>
    <w:pitch w:val="default"/>
  </w:font>
  <w:font w:name="Liberation Serif">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F1" w14:textId="25A89B44" w:rsidR="00C1706F" w:rsidRDefault="00B44535">
    <w:pPr>
      <w:pBdr>
        <w:top w:val="nil"/>
        <w:left w:val="nil"/>
        <w:bottom w:val="nil"/>
        <w:right w:val="nil"/>
        <w:between w:val="nil"/>
      </w:pBdr>
      <w:tabs>
        <w:tab w:val="center" w:pos="4320"/>
        <w:tab w:val="right" w:pos="8640"/>
      </w:tabs>
      <w:jc w:val="center"/>
      <w:rPr>
        <w:smallCaps/>
        <w:color w:val="4F81BD"/>
      </w:rPr>
    </w:pPr>
    <w:r>
      <w:rPr>
        <w:smallCaps/>
        <w:color w:val="4F81BD"/>
      </w:rPr>
      <w:fldChar w:fldCharType="begin"/>
    </w:r>
    <w:r>
      <w:rPr>
        <w:smallCaps/>
        <w:color w:val="4F81BD"/>
      </w:rPr>
      <w:instrText>PAGE</w:instrText>
    </w:r>
    <w:r>
      <w:rPr>
        <w:smallCaps/>
        <w:color w:val="4F81BD"/>
      </w:rPr>
      <w:fldChar w:fldCharType="separate"/>
    </w:r>
    <w:r w:rsidR="00C3113B">
      <w:rPr>
        <w:smallCaps/>
        <w:noProof/>
        <w:color w:val="4F81BD"/>
      </w:rPr>
      <w:t>1</w:t>
    </w:r>
    <w:r>
      <w:rPr>
        <w:smallCaps/>
        <w:color w:val="4F81BD"/>
      </w:rPr>
      <w:fldChar w:fldCharType="end"/>
    </w:r>
  </w:p>
  <w:p w14:paraId="000001F2" w14:textId="77777777" w:rsidR="00C1706F" w:rsidRDefault="00C1706F">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EF" w14:textId="77777777" w:rsidR="00C1706F" w:rsidRDefault="00B44535">
    <w:pPr>
      <w:pBdr>
        <w:top w:val="nil"/>
        <w:left w:val="nil"/>
        <w:bottom w:val="nil"/>
        <w:right w:val="nil"/>
        <w:between w:val="nil"/>
      </w:pBdr>
      <w:tabs>
        <w:tab w:val="center" w:pos="4320"/>
        <w:tab w:val="right" w:pos="8640"/>
      </w:tabs>
      <w:jc w:val="center"/>
      <w:rPr>
        <w:smallCaps/>
        <w:color w:val="4F81BD"/>
      </w:rPr>
    </w:pPr>
    <w:r>
      <w:rPr>
        <w:smallCaps/>
        <w:color w:val="4F81BD"/>
      </w:rPr>
      <w:fldChar w:fldCharType="begin"/>
    </w:r>
    <w:r>
      <w:rPr>
        <w:smallCaps/>
        <w:color w:val="4F81BD"/>
      </w:rPr>
      <w:instrText>PAGE</w:instrText>
    </w:r>
    <w:r>
      <w:rPr>
        <w:smallCaps/>
        <w:color w:val="4F81BD"/>
      </w:rPr>
      <w:fldChar w:fldCharType="separate"/>
    </w:r>
    <w:r>
      <w:rPr>
        <w:smallCaps/>
        <w:color w:val="4F81BD"/>
      </w:rPr>
      <w:fldChar w:fldCharType="end"/>
    </w:r>
  </w:p>
  <w:p w14:paraId="000001F0" w14:textId="77777777" w:rsidR="00C1706F" w:rsidRDefault="00C1706F">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F5D253" w14:textId="77777777" w:rsidR="00B44535" w:rsidRDefault="00B44535">
      <w:r>
        <w:separator/>
      </w:r>
    </w:p>
  </w:footnote>
  <w:footnote w:type="continuationSeparator" w:id="0">
    <w:p w14:paraId="26ABC44B" w14:textId="77777777" w:rsidR="00B44535" w:rsidRDefault="00B445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ED" w14:textId="77777777" w:rsidR="00C1706F" w:rsidRDefault="00B44535">
    <w:pPr>
      <w:pBdr>
        <w:top w:val="nil"/>
        <w:left w:val="nil"/>
        <w:bottom w:val="nil"/>
        <w:right w:val="nil"/>
        <w:between w:val="nil"/>
      </w:pBdr>
      <w:tabs>
        <w:tab w:val="center" w:pos="4320"/>
        <w:tab w:val="right" w:pos="8640"/>
        <w:tab w:val="left" w:pos="3240"/>
      </w:tabs>
      <w:jc w:val="center"/>
      <w:rPr>
        <w:color w:val="000000"/>
      </w:rPr>
    </w:pPr>
    <w:r>
      <w:rPr>
        <w:color w:val="000000"/>
      </w:rPr>
      <w:t>Submitted Manuscript: Confidential</w:t>
    </w:r>
  </w:p>
  <w:p w14:paraId="000001EE" w14:textId="77777777" w:rsidR="00C1706F" w:rsidRDefault="00B44535">
    <w:pPr>
      <w:pBdr>
        <w:top w:val="nil"/>
        <w:left w:val="nil"/>
        <w:bottom w:val="nil"/>
        <w:right w:val="nil"/>
        <w:between w:val="nil"/>
      </w:pBdr>
      <w:tabs>
        <w:tab w:val="center" w:pos="4320"/>
        <w:tab w:val="right" w:pos="8640"/>
        <w:tab w:val="left" w:pos="3240"/>
      </w:tabs>
      <w:jc w:val="center"/>
      <w:rPr>
        <w:color w:val="000000"/>
      </w:rPr>
    </w:pPr>
    <w:r>
      <w:rPr>
        <w:color w:val="000000"/>
      </w:rPr>
      <w:t>Template revised February 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EB" w14:textId="77777777" w:rsidR="00C1706F" w:rsidRDefault="00B44535">
    <w:pPr>
      <w:pBdr>
        <w:top w:val="nil"/>
        <w:left w:val="nil"/>
        <w:bottom w:val="nil"/>
        <w:right w:val="nil"/>
        <w:between w:val="nil"/>
      </w:pBdr>
      <w:tabs>
        <w:tab w:val="center" w:pos="4320"/>
        <w:tab w:val="right" w:pos="8640"/>
      </w:tabs>
      <w:rPr>
        <w:color w:val="000000"/>
      </w:rPr>
    </w:pPr>
    <w:r>
      <w:rPr>
        <w:color w:val="000000"/>
      </w:rPr>
      <w:tab/>
      <w:t>Submitted Manuscript: Confidential</w:t>
    </w:r>
    <w:r>
      <w:rPr>
        <w:color w:val="000000"/>
      </w:rPr>
      <w:tab/>
    </w:r>
    <w:r>
      <w:rPr>
        <w:noProof/>
      </w:rPr>
      <w:drawing>
        <wp:anchor distT="0" distB="0" distL="114300" distR="114300" simplePos="0" relativeHeight="251658240" behindDoc="0" locked="0" layoutInCell="1" hidden="0" allowOverlap="1" wp14:anchorId="591D21EC" wp14:editId="4DAB3A31">
          <wp:simplePos x="0" y="0"/>
          <wp:positionH relativeFrom="column">
            <wp:posOffset>3</wp:posOffset>
          </wp:positionH>
          <wp:positionV relativeFrom="paragraph">
            <wp:posOffset>5288</wp:posOffset>
          </wp:positionV>
          <wp:extent cx="1045029" cy="457200"/>
          <wp:effectExtent l="0" t="0" r="0" b="0"/>
          <wp:wrapSquare wrapText="bothSides" distT="0" distB="0" distL="114300" distR="114300"/>
          <wp:docPr id="4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
                  <a:srcRect/>
                  <a:stretch>
                    <a:fillRect/>
                  </a:stretch>
                </pic:blipFill>
                <pic:spPr>
                  <a:xfrm>
                    <a:off x="0" y="0"/>
                    <a:ext cx="1045029" cy="457200"/>
                  </a:xfrm>
                  <a:prstGeom prst="rect">
                    <a:avLst/>
                  </a:prstGeom>
                  <a:ln/>
                </pic:spPr>
              </pic:pic>
            </a:graphicData>
          </a:graphic>
        </wp:anchor>
      </w:drawing>
    </w:r>
  </w:p>
  <w:p w14:paraId="000001EC" w14:textId="77777777" w:rsidR="00C1706F" w:rsidRDefault="00C1706F">
    <w:pPr>
      <w:pBdr>
        <w:top w:val="nil"/>
        <w:left w:val="nil"/>
        <w:bottom w:val="nil"/>
        <w:right w:val="nil"/>
        <w:between w:val="nil"/>
      </w:pBdr>
      <w:tabs>
        <w:tab w:val="center" w:pos="4320"/>
        <w:tab w:val="right" w:pos="8640"/>
      </w:tabs>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06F"/>
    <w:rsid w:val="00B44535"/>
    <w:rsid w:val="00C1706F"/>
    <w:rsid w:val="00C3113B"/>
    <w:rsid w:val="00C9117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430916C-4236-47D1-ABA5-70D0DE972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F20"/>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BaseText">
    <w:name w:val="Base_Text"/>
    <w:rsid w:val="009A3899"/>
    <w:pPr>
      <w:spacing w:before="120"/>
    </w:pPr>
    <w:rPr>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uiPriority w:val="99"/>
    <w:rsid w:val="009A3899"/>
    <w:rPr>
      <w:sz w:val="18"/>
      <w:szCs w:val="18"/>
    </w:rPr>
  </w:style>
  <w:style w:type="paragraph" w:styleId="CommentText">
    <w:name w:val="annotation text"/>
    <w:basedOn w:val="Normal"/>
    <w:link w:val="CommentTextChar"/>
    <w:uiPriority w:val="99"/>
    <w:semiHidden/>
    <w:rsid w:val="009A3899"/>
  </w:style>
  <w:style w:type="character" w:customStyle="1" w:styleId="CommentTextChar">
    <w:name w:val="Comment Text Char"/>
    <w:basedOn w:val="DefaultParagraphFont"/>
    <w:link w:val="CommentText"/>
    <w:uiPriority w:val="99"/>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uiPriority w:val="99"/>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hAnsi="BlissRegular"/>
      <w:b/>
    </w:rPr>
  </w:style>
  <w:style w:type="paragraph" w:customStyle="1" w:styleId="SX-Affiliation">
    <w:name w:val="SX-Affiliation"/>
    <w:basedOn w:val="Normal"/>
    <w:next w:val="Normal"/>
    <w:qFormat/>
    <w:rsid w:val="009A3899"/>
    <w:pPr>
      <w:spacing w:after="160" w:line="190" w:lineRule="exact"/>
    </w:pPr>
    <w:rPr>
      <w:rFonts w:ascii="BlissRegular" w:hAnsi="BlissRegular"/>
      <w:sz w:val="16"/>
    </w:rPr>
  </w:style>
  <w:style w:type="paragraph" w:customStyle="1" w:styleId="SX-Articlehead">
    <w:name w:val="SX-Article head"/>
    <w:basedOn w:val="Normal"/>
    <w:qFormat/>
    <w:rsid w:val="009A3899"/>
    <w:pPr>
      <w:spacing w:before="210" w:line="210" w:lineRule="exact"/>
      <w:ind w:firstLine="288"/>
      <w:jc w:val="both"/>
    </w:pPr>
    <w:rPr>
      <w:b/>
      <w:sz w:val="18"/>
    </w:rPr>
  </w:style>
  <w:style w:type="paragraph" w:customStyle="1" w:styleId="SX-Authornames">
    <w:name w:val="SX-Author names"/>
    <w:basedOn w:val="Normal"/>
    <w:rsid w:val="009A3899"/>
    <w:pPr>
      <w:spacing w:after="120" w:line="210" w:lineRule="exact"/>
    </w:pPr>
    <w:rPr>
      <w:rFonts w:ascii="BlissMedium" w:hAnsi="BlissMedium"/>
    </w:rPr>
  </w:style>
  <w:style w:type="paragraph" w:customStyle="1" w:styleId="SX-Bodytext">
    <w:name w:val="SX-Body text"/>
    <w:basedOn w:val="Normal"/>
    <w:next w:val="Normal"/>
    <w:rsid w:val="009A3899"/>
    <w:pPr>
      <w:spacing w:line="210" w:lineRule="exact"/>
      <w:ind w:firstLine="288"/>
      <w:jc w:val="both"/>
    </w:pPr>
    <w:rPr>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sz w:val="16"/>
    </w:rPr>
  </w:style>
  <w:style w:type="paragraph" w:customStyle="1" w:styleId="SX-RefHead">
    <w:name w:val="SX-RefHead"/>
    <w:basedOn w:val="Normal"/>
    <w:rsid w:val="009A3899"/>
    <w:pPr>
      <w:spacing w:before="200" w:line="190" w:lineRule="exact"/>
    </w:pPr>
    <w:rPr>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szCs w:val="24"/>
    </w:rPr>
  </w:style>
  <w:style w:type="paragraph" w:customStyle="1" w:styleId="SX-Tablelegend">
    <w:name w:val="SX-Tablelegend"/>
    <w:basedOn w:val="Normal"/>
    <w:qFormat/>
    <w:rsid w:val="009A3899"/>
    <w:pPr>
      <w:spacing w:line="190" w:lineRule="exact"/>
      <w:ind w:left="245" w:hanging="245"/>
      <w:jc w:val="both"/>
    </w:pPr>
    <w:rPr>
      <w:sz w:val="16"/>
    </w:rPr>
  </w:style>
  <w:style w:type="paragraph" w:customStyle="1" w:styleId="SX-Tabletext">
    <w:name w:val="SX-Tabletext"/>
    <w:basedOn w:val="Normal"/>
    <w:qFormat/>
    <w:rsid w:val="009A3899"/>
    <w:pPr>
      <w:spacing w:line="210" w:lineRule="exact"/>
      <w:jc w:val="center"/>
    </w:pPr>
    <w:rPr>
      <w:sz w:val="18"/>
    </w:rPr>
  </w:style>
  <w:style w:type="paragraph" w:customStyle="1" w:styleId="SX-Tabletitle">
    <w:name w:val="SX-Tabletitle"/>
    <w:basedOn w:val="Normal"/>
    <w:qFormat/>
    <w:rsid w:val="009A3899"/>
    <w:pPr>
      <w:spacing w:after="120" w:line="210" w:lineRule="exact"/>
      <w:jc w:val="both"/>
    </w:pPr>
    <w:rPr>
      <w:rFonts w:ascii="BlissMedium" w:hAnsi="BlissMedium"/>
      <w:sz w:val="18"/>
    </w:rPr>
  </w:style>
  <w:style w:type="paragraph" w:customStyle="1" w:styleId="SX-Title">
    <w:name w:val="SX-Title"/>
    <w:basedOn w:val="Normal"/>
    <w:rsid w:val="009A3899"/>
    <w:pPr>
      <w:spacing w:after="240" w:line="500" w:lineRule="exact"/>
    </w:pPr>
    <w:rPr>
      <w:rFonts w:ascii="BlissBold"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paragraph" w:customStyle="1" w:styleId="acknowledgement0">
    <w:name w:val="acknowledgement"/>
    <w:basedOn w:val="Normal"/>
    <w:rsid w:val="009A6B8F"/>
    <w:pPr>
      <w:spacing w:before="100" w:beforeAutospacing="1" w:after="100" w:afterAutospacing="1"/>
    </w:pPr>
    <w:rPr>
      <w:sz w:val="24"/>
      <w:szCs w:val="24"/>
    </w:rPr>
  </w:style>
  <w:style w:type="character" w:customStyle="1" w:styleId="apple-converted-space">
    <w:name w:val="apple-converted-space"/>
    <w:basedOn w:val="DefaultParagraphFont"/>
    <w:rsid w:val="009A6B8F"/>
  </w:style>
  <w:style w:type="paragraph" w:styleId="Bibliography">
    <w:name w:val="Bibliography"/>
    <w:basedOn w:val="Normal"/>
    <w:next w:val="Normal"/>
    <w:uiPriority w:val="70"/>
    <w:rsid w:val="00E53FD1"/>
  </w:style>
  <w:style w:type="character" w:styleId="UnresolvedMention">
    <w:name w:val="Unresolved Mention"/>
    <w:basedOn w:val="DefaultParagraphFont"/>
    <w:uiPriority w:val="99"/>
    <w:semiHidden/>
    <w:unhideWhenUsed/>
    <w:rsid w:val="006B4A23"/>
    <w:rPr>
      <w:color w:val="605E5C"/>
      <w:shd w:val="clear" w:color="auto" w:fill="E1DFDD"/>
    </w:rPr>
  </w:style>
  <w:style w:type="table" w:styleId="ListTable6Colorful">
    <w:name w:val="List Table 6 Colorful"/>
    <w:basedOn w:val="TableNormal"/>
    <w:uiPriority w:val="51"/>
    <w:rsid w:val="00B05542"/>
    <w:rPr>
      <w:rFonts w:ascii="Liberation Serif" w:eastAsia="Liberation Serif" w:hAnsi="Liberation Serif" w:cs="Liberation Serif"/>
      <w:color w:val="000000" w:themeColor="text1"/>
      <w:sz w:val="24"/>
      <w:szCs w:val="24"/>
      <w:lang w:val="en-CA"/>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rPr>
      <w:rFonts w:ascii="Liberation Serif" w:eastAsia="Liberation Serif" w:hAnsi="Liberation Serif" w:cs="Liberation Serif"/>
      <w:color w:val="000000"/>
      <w:sz w:val="24"/>
      <w:szCs w:val="24"/>
    </w:rPr>
    <w:tblPr>
      <w:tblStyleRowBandSize w:val="1"/>
      <w:tblStyleColBandSize w:val="1"/>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table" w:customStyle="1" w:styleId="a4">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5">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table" w:customStyle="1" w:styleId="a6">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www.sciencemag.org/authors/preparing-manuscripts-using-latex" TargetMode="External"/><Relationship Id="rId18" Type="http://schemas.openxmlformats.org/officeDocument/2006/relationships/header" Target="header1.xml"/><Relationship Id="rId26" Type="http://schemas.openxmlformats.org/officeDocument/2006/relationships/image" Target="media/image5.png"/><Relationship Id="rId39" Type="http://schemas.openxmlformats.org/officeDocument/2006/relationships/image" Target="media/image10.png"/><Relationship Id="rId21" Type="http://schemas.openxmlformats.org/officeDocument/2006/relationships/footer" Target="footer2.xml"/><Relationship Id="rId34" Type="http://schemas.openxmlformats.org/officeDocument/2006/relationships/hyperlink" Target="https://drive.google.com/file/d/1eD4y4K8XG4nxnRL5fNtiTqzuqfIJ_DfB/view?usp=sharing" TargetMode="External"/><Relationship Id="rId42" Type="http://schemas.openxmlformats.org/officeDocument/2006/relationships/image" Target="media/image13.png"/><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hyperlink" Target="https://www.cbd.int/sp/targets/" TargetMode="External"/><Relationship Id="rId20" Type="http://schemas.openxmlformats.org/officeDocument/2006/relationships/header" Target="header2.xml"/><Relationship Id="rId29" Type="http://schemas.openxmlformats.org/officeDocument/2006/relationships/hyperlink" Target="http://www.birdlife.org/datazone/home" TargetMode="Externa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www.sciencemag.org/site/feature/contribinfo/index.xhtml" TargetMode="External"/><Relationship Id="rId24" Type="http://schemas.openxmlformats.org/officeDocument/2006/relationships/image" Target="media/image3.png"/><Relationship Id="rId32" Type="http://schemas.openxmlformats.org/officeDocument/2006/relationships/image" Target="media/image6.png"/><Relationship Id="rId37" Type="http://schemas.openxmlformats.org/officeDocument/2006/relationships/image" Target="media/image8.png"/><Relationship Id="rId40" Type="http://schemas.openxmlformats.org/officeDocument/2006/relationships/image" Target="media/image11.png"/><Relationship Id="rId5" Type="http://schemas.openxmlformats.org/officeDocument/2006/relationships/footnotes" Target="footnotes.xml"/><Relationship Id="rId15" Type="http://schemas.openxmlformats.org/officeDocument/2006/relationships/hyperlink" Target="mailto:richard.schuster@glel.carleton.ca" TargetMode="External"/><Relationship Id="rId23" Type="http://schemas.openxmlformats.org/officeDocument/2006/relationships/image" Target="media/image2.png"/><Relationship Id="rId28" Type="http://schemas.openxmlformats.org/officeDocument/2006/relationships/hyperlink" Target="http://www.iucnredlist.org/" TargetMode="External"/><Relationship Id="rId36" Type="http://schemas.openxmlformats.org/officeDocument/2006/relationships/hyperlink" Target="https://datacatalog.worldbank.org/dataset/worldwide-governance-indicators" TargetMode="External"/><Relationship Id="rId10" Type="http://schemas.openxmlformats.org/officeDocument/2006/relationships/hyperlink" Target="https://cts.sciencemag.org" TargetMode="External"/><Relationship Id="rId19" Type="http://schemas.openxmlformats.org/officeDocument/2006/relationships/footer" Target="footer1.xml"/><Relationship Id="rId31" Type="http://schemas.openxmlformats.org/officeDocument/2006/relationships/hyperlink" Target="https://www.protectedplanet.net/" TargetMode="External"/><Relationship Id="rId44"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www.tug.org/utilities/texconv/textopc.html" TargetMode="External"/><Relationship Id="rId22" Type="http://schemas.openxmlformats.org/officeDocument/2006/relationships/hyperlink" Target="https://osf.io/e2fuw/?view_only=46eb2e525daf42d29df318a92762d885" TargetMode="External"/><Relationship Id="rId27" Type="http://schemas.openxmlformats.org/officeDocument/2006/relationships/hyperlink" Target="http://www.sciencemag.org/sites/default/files/Science_Supplementary_Materials_Word_template.docx" TargetMode="External"/><Relationship Id="rId30" Type="http://schemas.openxmlformats.org/officeDocument/2006/relationships/hyperlink" Target="http://gadm.org/" TargetMode="External"/><Relationship Id="rId35" Type="http://schemas.openxmlformats.org/officeDocument/2006/relationships/hyperlink" Target="https://drive.google.com/file/d/1g_LePBfCbphXzTiCOXCzQtNLSSYoV6me/view?usp=sharing" TargetMode="External"/><Relationship Id="rId43" Type="http://schemas.openxmlformats.org/officeDocument/2006/relationships/fontTable" Target="fontTable.xm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hyperlink" Target="http://www.sciencemag.org/site/feature/contribinfo/index.xhtml" TargetMode="External"/><Relationship Id="rId17" Type="http://schemas.openxmlformats.org/officeDocument/2006/relationships/hyperlink" Target="https://casrai.org/credit/" TargetMode="External"/><Relationship Id="rId25" Type="http://schemas.openxmlformats.org/officeDocument/2006/relationships/image" Target="media/image4.png"/><Relationship Id="rId33" Type="http://schemas.openxmlformats.org/officeDocument/2006/relationships/image" Target="media/image7.png"/><Relationship Id="rId38"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ATM3HzplX3MKMe7TLhMpPQfy/A==">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7987</Words>
  <Characters>45532</Characters>
  <Application>Microsoft Office Word</Application>
  <DocSecurity>0</DocSecurity>
  <Lines>379</Lines>
  <Paragraphs>106</Paragraphs>
  <ScaleCrop>false</ScaleCrop>
  <Company/>
  <LinksUpToDate>false</LinksUpToDate>
  <CharactersWithSpaces>53413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bhanson</dc:creator>
  <cp:lastModifiedBy>Richard Schuster</cp:lastModifiedBy>
  <cp:revision>3</cp:revision>
  <dcterms:created xsi:type="dcterms:W3CDTF">2021-06-07T11:39:00Z</dcterms:created>
  <dcterms:modified xsi:type="dcterms:W3CDTF">2021-07-15T12:05:00Z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0x010100A903C8D61E843E4D9DF578FA60DF1506</vt:lpwstr>
  </property>
</Properties>
</file>