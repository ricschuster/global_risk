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706F" w:rsidRDefault="00667F60">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sidR="00D0362E">
        <w:rPr>
          <w:b/>
          <w:i/>
          <w:sz w:val="28"/>
          <w:szCs w:val="28"/>
        </w:rPr>
        <w:t>Science</w:t>
      </w:r>
      <w:commentRangeEnd w:id="0"/>
      <w:r w:rsidR="00D0362E">
        <w:commentReference w:id="0"/>
      </w:r>
      <w:commentRangeEnd w:id="1"/>
      <w:r w:rsidR="00D0362E">
        <w:commentReference w:id="1"/>
      </w:r>
      <w:r w:rsidR="00D0362E">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r>
        <w:rPr>
          <w:i/>
          <w:sz w:val="24"/>
          <w:szCs w:val="24"/>
        </w:rPr>
        <w:t>Science</w:t>
      </w:r>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 xml:space="preserve">You can submit your paper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No more than 96 characters and spaces, lacking jargon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Split into general, Funding, Author contributions, Competing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Supplementary Materials (comprising Materials and Methods, figures, and tables) 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5,8</w:t>
      </w:r>
      <w:r>
        <w:rPr>
          <w:color w:val="000000"/>
          <w:sz w:val="24"/>
          <w:szCs w:val="24"/>
        </w:rPr>
        <w:t xml:space="preserve"> ,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Department of Biology, 1125 Colonel By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Forest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Wildlife Research Division, Environment and Climate Change Canada, 1125 Colonel By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5EEC8ED4"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sdt>
      <w:r>
        <w:rPr>
          <w:sz w:val="24"/>
          <w:szCs w:val="24"/>
        </w:rPr>
        <w:t xml:space="preserve">Despite being key instruments for conservation, protected areas are vulnerable to risks associated with weak governance, land-use intensification, and climate change. </w:t>
      </w:r>
      <w:commentRangeStart w:id="3"/>
      <w:commentRangeStart w:id="4"/>
      <w:r>
        <w:rPr>
          <w:sz w:val="24"/>
          <w:szCs w:val="24"/>
        </w:rPr>
        <w:t xml:space="preserve">Using a </w:t>
      </w:r>
      <w:r w:rsidR="00E94581">
        <w:rPr>
          <w:sz w:val="24"/>
          <w:szCs w:val="24"/>
        </w:rPr>
        <w:t xml:space="preserve">hierarchical </w:t>
      </w:r>
      <w:r>
        <w:rPr>
          <w:sz w:val="24"/>
          <w:szCs w:val="24"/>
        </w:rPr>
        <w:t>spatial optimization routine to maximize protection of all known terrestrial vertebrate species</w:t>
      </w:r>
      <w:commentRangeEnd w:id="3"/>
      <w:r w:rsidR="00292416">
        <w:rPr>
          <w:rStyle w:val="CommentReference"/>
        </w:rPr>
        <w:commentReference w:id="3"/>
      </w:r>
      <w:commentRangeEnd w:id="4"/>
      <w:r w:rsidR="00E94581">
        <w:rPr>
          <w:rStyle w:val="CommentReference"/>
        </w:rPr>
        <w:commentReference w:id="4"/>
      </w:r>
      <w:r>
        <w:rPr>
          <w:sz w:val="24"/>
          <w:szCs w:val="24"/>
        </w:rPr>
        <w:t xml:space="preserve">, we found that plans for expanding the global protected area system that explicitly account for such risks require small (1.6%) increases in land </w:t>
      </w:r>
      <w:r w:rsidR="00EA5272">
        <w:rPr>
          <w:sz w:val="24"/>
          <w:szCs w:val="24"/>
        </w:rPr>
        <w:t xml:space="preserve">area </w:t>
      </w:r>
      <w:r>
        <w:rPr>
          <w:sz w:val="24"/>
          <w:szCs w:val="24"/>
        </w:rPr>
        <w:t xml:space="preserve">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sdt>
      <w:sdt>
        <w:sdtPr>
          <w:tag w:val="goog_rdk_14"/>
          <w:id w:val="908187062"/>
        </w:sdtPr>
        <w:sdtEndPr/>
        <w:sdtContent/>
      </w:sdt>
      <w:r>
        <w:rPr>
          <w:b/>
          <w:color w:val="000000"/>
          <w:sz w:val="24"/>
          <w:szCs w:val="24"/>
        </w:rPr>
        <w:t xml:space="preserve">Summary: </w:t>
      </w:r>
    </w:p>
    <w:p w14:paraId="00000032" w14:textId="43C15D5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t>
      </w:r>
      <w:r w:rsidR="007801C1">
        <w:rPr>
          <w:color w:val="000000"/>
          <w:sz w:val="24"/>
          <w:szCs w:val="24"/>
        </w:rPr>
        <w:t>climate and land</w:t>
      </w:r>
      <w:r w:rsidR="0011048E">
        <w:rPr>
          <w:color w:val="000000"/>
          <w:sz w:val="24"/>
          <w:szCs w:val="24"/>
        </w:rPr>
        <w:t xml:space="preserve"> </w:t>
      </w:r>
      <w:r w:rsidR="007801C1">
        <w:rPr>
          <w:color w:val="000000"/>
          <w:sz w:val="24"/>
          <w:szCs w:val="24"/>
        </w:rPr>
        <w:t xml:space="preserve">use change, </w:t>
      </w:r>
      <w:r w:rsidR="0011048E">
        <w:rPr>
          <w:color w:val="000000"/>
          <w:sz w:val="24"/>
          <w:szCs w:val="24"/>
        </w:rPr>
        <w:t>and</w:t>
      </w:r>
      <w:r w:rsidR="007801C1">
        <w:rPr>
          <w:color w:val="000000"/>
          <w:sz w:val="24"/>
          <w:szCs w:val="24"/>
        </w:rPr>
        <w:t xml:space="preserve"> </w:t>
      </w:r>
      <w:r w:rsidR="00343E32" w:rsidRPr="00343E32">
        <w:rPr>
          <w:color w:val="000000"/>
          <w:sz w:val="24"/>
          <w:szCs w:val="24"/>
        </w:rPr>
        <w:t>weak governance</w:t>
      </w:r>
      <w:r w:rsidR="00343E32">
        <w:rPr>
          <w:color w:val="000000"/>
          <w:sz w:val="24"/>
          <w:szCs w:val="24"/>
        </w:rPr>
        <w:t>.</w:t>
      </w:r>
    </w:p>
    <w:p w14:paraId="00000033" w14:textId="77777777" w:rsidR="00C1706F" w:rsidRDefault="00D0362E">
      <w:pPr>
        <w:rPr>
          <w:b/>
          <w:sz w:val="24"/>
          <w:szCs w:val="24"/>
        </w:rPr>
      </w:pPr>
      <w:r>
        <w:br w:type="page"/>
      </w:r>
    </w:p>
    <w:p w14:paraId="00000034" w14:textId="6943B456" w:rsidR="00C1706F" w:rsidRDefault="00D0362E">
      <w:pPr>
        <w:rPr>
          <w:sz w:val="24"/>
          <w:szCs w:val="24"/>
        </w:rPr>
      </w:pPr>
      <w:commentRangeStart w:id="5"/>
      <w:r>
        <w:rPr>
          <w:b/>
          <w:sz w:val="24"/>
          <w:szCs w:val="24"/>
        </w:rPr>
        <w:lastRenderedPageBreak/>
        <w:t>Main</w:t>
      </w:r>
      <w:commentRangeEnd w:id="5"/>
      <w:r w:rsidR="00EA5272">
        <w:rPr>
          <w:rStyle w:val="CommentReference"/>
        </w:rPr>
        <w:commentReference w:id="5"/>
      </w:r>
      <w:r>
        <w:rPr>
          <w:b/>
          <w:sz w:val="24"/>
          <w:szCs w:val="24"/>
        </w:rPr>
        <w:t xml:space="preserve"> </w:t>
      </w:r>
      <w:sdt>
        <w:sdtPr>
          <w:tag w:val="goog_rdk_16"/>
          <w:id w:val="-2132087585"/>
        </w:sdtPr>
        <w:sdtEndPr/>
        <w:sdtContent>
          <w:commentRangeStart w:id="6"/>
        </w:sdtContent>
      </w:sdt>
      <w:r>
        <w:rPr>
          <w:b/>
          <w:sz w:val="24"/>
          <w:szCs w:val="24"/>
        </w:rPr>
        <w:t>Text</w:t>
      </w:r>
      <w:commentRangeEnd w:id="6"/>
      <w:r>
        <w:commentReference w:id="6"/>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approaches for identifying important areas to protect rely upon estimations of the conservation value of the land for biodiversity</w:t>
      </w:r>
      <w:r>
        <w:rPr>
          <w:sz w:val="24"/>
          <w:szCs w:val="24"/>
          <w:vertAlign w:val="superscript"/>
        </w:rPr>
        <w:t>4,6,7</w:t>
      </w:r>
      <w:r>
        <w:rPr>
          <w:sz w:val="24"/>
          <w:szCs w:val="24"/>
        </w:rPr>
        <w:t>. Seldom articulated in such plans is the tacit assumption that protection will be enforced, effective, and permanent</w:t>
      </w:r>
      <w:sdt>
        <w:sdtPr>
          <w:tag w:val="goog_rdk_19"/>
          <w:id w:val="-2105099693"/>
        </w:sdtPr>
        <w:sdtEndPr/>
        <w:sdtContent>
          <w:r>
            <w:rPr>
              <w:sz w:val="24"/>
              <w:szCs w:val="24"/>
            </w:rPr>
            <w:t>;</w:t>
          </w:r>
        </w:sdtContent>
      </w:sdt>
      <w:r>
        <w:rPr>
          <w:sz w:val="24"/>
          <w:szCs w:val="24"/>
        </w:rPr>
        <w:t xml:space="preserve"> yet many protected areas are subject to risks </w:t>
      </w:r>
      <w:r w:rsidR="00EA5272">
        <w:rPr>
          <w:sz w:val="24"/>
          <w:szCs w:val="24"/>
        </w:rPr>
        <w:t>caused by</w:t>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limate change. For example</w:t>
      </w:r>
      <w:sdt>
        <w:sdtPr>
          <w:tag w:val="goog_rdk_24"/>
          <w:id w:val="1086419795"/>
        </w:sdtPr>
        <w:sdtEndPr/>
        <w:sdtContent>
          <w:r>
            <w:rPr>
              <w:color w:val="000000"/>
              <w:sz w:val="24"/>
              <w:szCs w:val="24"/>
            </w:rPr>
            <w:t>,</w:t>
          </w:r>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r w:rsidRPr="00571ACA">
            <w:rPr>
              <w:sz w:val="24"/>
              <w:szCs w:val="24"/>
            </w:rPr>
            <w:t>.  Likewise,</w:t>
          </w:r>
        </w:sdtContent>
      </w:sdt>
      <w:r w:rsidR="00306644">
        <w:t xml:space="preserve"> </w:t>
      </w:r>
      <w:r>
        <w:rPr>
          <w:sz w:val="24"/>
          <w:szCs w:val="24"/>
        </w:rPr>
        <w:t>high</w:t>
      </w:r>
      <w:r>
        <w:rPr>
          <w:color w:val="000000"/>
          <w:sz w:val="24"/>
          <w:szCs w:val="24"/>
        </w:rPr>
        <w:t xml:space="preserve"> deforestation rates can increase the </w:t>
      </w:r>
      <w:sdt>
        <w:sdtPr>
          <w:tag w:val="goog_rdk_44"/>
          <w:id w:val="-1347557777"/>
        </w:sdtPr>
        <w:sdtEndPr/>
        <w:sdtContent>
          <w:r w:rsidR="00306644">
            <w:rPr>
              <w:color w:val="000000"/>
              <w:sz w:val="24"/>
              <w:szCs w:val="24"/>
            </w:rPr>
            <w:t xml:space="preserve">risk </w:t>
          </w:r>
        </w:sdtContent>
      </w:sdt>
      <w:sdt>
        <w:sdtPr>
          <w:tag w:val="goog_rdk_48"/>
          <w:id w:val="-1607187729"/>
        </w:sdtPr>
        <w:sdtEndPr/>
        <w:sdtContent>
          <w:r>
            <w:rPr>
              <w:color w:val="000000"/>
              <w:sz w:val="24"/>
              <w:szCs w:val="24"/>
            </w:rPr>
            <w:t xml:space="preserve">of </w:t>
          </w:r>
        </w:sdtContent>
      </w:sdt>
      <w:sdt>
        <w:sdtPr>
          <w:tag w:val="goog_rdk_49"/>
          <w:id w:val="600388062"/>
        </w:sdtPr>
        <w:sdtEndPr/>
        <w:sdtContent/>
      </w:sdt>
      <w:r>
        <w:rPr>
          <w:sz w:val="24"/>
          <w:szCs w:val="24"/>
        </w:rPr>
        <w:t>degazett</w:t>
      </w:r>
      <w:sdt>
        <w:sdtPr>
          <w:tag w:val="goog_rdk_50"/>
          <w:id w:val="953673984"/>
        </w:sdtPr>
        <w:sdtEndPr/>
        <w:sdtContent>
          <w:r>
            <w:rPr>
              <w:sz w:val="24"/>
              <w:szCs w:val="24"/>
            </w:rPr>
            <w:t>ing</w:t>
          </w:r>
          <w:r w:rsidR="00571ACA">
            <w:rPr>
              <w:sz w:val="24"/>
              <w:szCs w:val="24"/>
            </w:rPr>
            <w:t xml:space="preserve"> protected areas</w:t>
          </w:r>
          <w:r>
            <w:rPr>
              <w:sz w:val="24"/>
              <w:szCs w:val="24"/>
            </w:rPr>
            <w:t xml:space="preserve"> </w:t>
          </w:r>
          <w:sdt>
            <w:sdtPr>
              <w:tag w:val="goog_rdk_51"/>
              <w:id w:val="-1327901411"/>
            </w:sdtPr>
            <w:sdtEndPr/>
            <w:sdtContent/>
          </w:sdt>
          <w:r>
            <w:rPr>
              <w:sz w:val="24"/>
              <w:szCs w:val="24"/>
            </w:rPr>
            <w:t>and failing</w:t>
          </w:r>
          <w:r w:rsidR="00306644">
            <w:rPr>
              <w:sz w:val="24"/>
              <w:szCs w:val="24"/>
            </w:rPr>
            <w:t xml:space="preserve"> </w:t>
          </w:r>
        </w:sdtContent>
      </w:sdt>
      <w:r>
        <w:rPr>
          <w:sz w:val="24"/>
          <w:szCs w:val="24"/>
        </w:rPr>
        <w:t xml:space="preserve">to meet protection </w:t>
      </w:r>
      <w:commentRangeStart w:id="7"/>
      <w:r>
        <w:rPr>
          <w:sz w:val="24"/>
          <w:szCs w:val="24"/>
        </w:rPr>
        <w:t>goals</w:t>
      </w:r>
      <w:r>
        <w:rPr>
          <w:sz w:val="24"/>
          <w:szCs w:val="24"/>
          <w:vertAlign w:val="superscript"/>
        </w:rPr>
        <w:t>12</w:t>
      </w:r>
      <w:commentRangeEnd w:id="7"/>
      <w:r w:rsidR="00AF5BCA">
        <w:rPr>
          <w:rStyle w:val="CommentReference"/>
        </w:rPr>
        <w:commentReference w:id="7"/>
      </w:r>
      <w:r>
        <w:rPr>
          <w:color w:val="000000"/>
          <w:sz w:val="24"/>
          <w:szCs w:val="24"/>
        </w:rPr>
        <w:t>;</w:t>
      </w:r>
      <w:sdt>
        <w:sdtPr>
          <w:rPr>
            <w:sz w:val="24"/>
            <w:szCs w:val="24"/>
          </w:rPr>
          <w:tag w:val="goog_rdk_54"/>
          <w:id w:val="2068294561"/>
        </w:sdtPr>
        <w:sdtEndPr/>
        <w:sdtContent>
          <w:r w:rsidRPr="00306644">
            <w:rPr>
              <w:color w:val="000000"/>
              <w:sz w:val="24"/>
              <w:szCs w:val="24"/>
            </w:rPr>
            <w:t xml:space="preserve"> </w:t>
          </w:r>
        </w:sdtContent>
      </w:sdt>
      <w:r w:rsidR="00306644" w:rsidRPr="00306644">
        <w:rPr>
          <w:sz w:val="24"/>
          <w:szCs w:val="24"/>
        </w:rPr>
        <w:t xml:space="preserve"> and the increasing frequency and intensity of extreme weather events can threaten population persistence within protected areas13.</w:t>
      </w:r>
      <w:r>
        <w:rPr>
          <w:color w:val="000000"/>
          <w:sz w:val="24"/>
          <w:szCs w:val="24"/>
        </w:rPr>
        <w:t xml:space="preserve"> Thus, effective use of limited conservation resources</w:t>
      </w:r>
      <w:sdt>
        <w:sdtPr>
          <w:tag w:val="goog_rdk_76"/>
          <w:id w:val="-1050531240"/>
        </w:sdtPr>
        <w:sdtEndPr/>
        <w:sdtContent>
          <w:r>
            <w:rPr>
              <w:color w:val="000000"/>
              <w:sz w:val="24"/>
              <w:szCs w:val="24"/>
            </w:rPr>
            <w:t xml:space="preserve"> requires</w:t>
          </w:r>
        </w:sdtContent>
      </w:sdt>
      <w:r w:rsidR="00306644">
        <w:t xml:space="preserve"> </w:t>
      </w:r>
      <w:r>
        <w:rPr>
          <w:color w:val="000000"/>
          <w:sz w:val="24"/>
          <w:szCs w:val="24"/>
        </w:rPr>
        <w:t xml:space="preserve">planning for investment in protected areas </w:t>
      </w:r>
      <w:sdt>
        <w:sdtPr>
          <w:tag w:val="goog_rdk_78"/>
          <w:id w:val="-109967224"/>
        </w:sdtPr>
        <w:sdtEndPr/>
        <w:sdtContent>
          <w:r>
            <w:rPr>
              <w:color w:val="000000"/>
              <w:sz w:val="24"/>
              <w:szCs w:val="24"/>
            </w:rPr>
            <w:t>that</w:t>
          </w:r>
        </w:sdtContent>
      </w:sdt>
      <w:r w:rsidR="00306644">
        <w:t xml:space="preserve"> </w:t>
      </w:r>
      <w:r>
        <w:rPr>
          <w:color w:val="000000"/>
          <w:sz w:val="24"/>
          <w:szCs w:val="24"/>
        </w:rPr>
        <w:t>account</w:t>
      </w:r>
      <w:sdt>
        <w:sdtPr>
          <w:tag w:val="goog_rdk_81"/>
          <w:id w:val="1407725086"/>
        </w:sdtPr>
        <w:sdtEndPr/>
        <w:sdtContent>
          <w:r>
            <w:rPr>
              <w:color w:val="000000"/>
              <w:sz w:val="24"/>
              <w:szCs w:val="24"/>
            </w:rPr>
            <w:t>s</w:t>
          </w:r>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how accounting for governance, land-use, and climate risks influence</w:t>
      </w:r>
      <w:sdt>
        <w:sdtPr>
          <w:tag w:val="goog_rdk_83"/>
          <w:id w:val="-1549295890"/>
        </w:sdtPr>
        <w:sdtEndPr/>
        <w:sdtContent>
          <w:r>
            <w:rPr>
              <w:color w:val="000000"/>
              <w:sz w:val="24"/>
              <w:szCs w:val="24"/>
            </w:rPr>
            <w:t>s</w:t>
          </w:r>
        </w:sdtContent>
      </w:sdt>
      <w:r>
        <w:rPr>
          <w:color w:val="000000"/>
          <w:sz w:val="24"/>
          <w:szCs w:val="24"/>
        </w:rPr>
        <w:t xml:space="preserve"> decisions for establishing protected areas at a global scale</w:t>
      </w:r>
      <w:r>
        <w:rPr>
          <w:sz w:val="24"/>
          <w:szCs w:val="24"/>
        </w:rPr>
        <w:t xml:space="preserve"> and may ultimately improve the resilience of protected areas and the species they support</w:t>
      </w:r>
      <w:sdt>
        <w:sdtPr>
          <w:tag w:val="goog_rdk_88"/>
          <w:id w:val="-1094396360"/>
        </w:sdtPr>
        <w:sdtEndPr/>
        <w:sdtContent/>
      </w:sdt>
      <w:r>
        <w:rPr>
          <w:sz w:val="24"/>
          <w:szCs w:val="24"/>
          <w:vertAlign w:val="superscript"/>
        </w:rPr>
        <w:t>16,17</w:t>
      </w:r>
      <w:r>
        <w:rPr>
          <w:sz w:val="24"/>
          <w:szCs w:val="24"/>
        </w:rPr>
        <w:t>.</w:t>
      </w:r>
    </w:p>
    <w:p w14:paraId="00000035" w14:textId="77777777" w:rsidR="00C1706F" w:rsidRDefault="00C1706F">
      <w:pPr>
        <w:rPr>
          <w:sz w:val="24"/>
          <w:szCs w:val="24"/>
        </w:rPr>
      </w:pPr>
    </w:p>
    <w:p w14:paraId="00000036" w14:textId="629A1732" w:rsidR="00C1706F" w:rsidRDefault="00D0362E">
      <w:pPr>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to be factors likely to diminish the long-term effectiveness of protected areas: (i)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intensification (Figure S2). </w:t>
      </w:r>
      <w:sdt>
        <w:sdtPr>
          <w:tag w:val="goog_rdk_107"/>
          <w:id w:val="2034683107"/>
        </w:sdtPr>
        <w:sdtEndPr/>
        <w:sdtContent/>
      </w:sdt>
      <w:r>
        <w:rPr>
          <w:sz w:val="24"/>
          <w:szCs w:val="24"/>
        </w:rPr>
        <w:t xml:space="preserve">For climate risk, we used predicted </w:t>
      </w:r>
      <w:sdt>
        <w:sdtPr>
          <w:tag w:val="goog_rdk_108"/>
          <w:id w:val="1995919019"/>
        </w:sdtPr>
        <w:sdtEndPr/>
        <w:sdtContent/>
      </w:sdt>
      <w:r>
        <w:rPr>
          <w:sz w:val="24"/>
          <w:szCs w:val="24"/>
        </w:rPr>
        <w:t>climate velocity, which is the horizontal velocity along the Earth’s surface</w:t>
      </w:r>
      <w:sdt>
        <w:sdtPr>
          <w:tag w:val="goog_rdk_109"/>
          <w:id w:val="-1919008653"/>
          <w:showingPlcHdr/>
        </w:sdtPr>
        <w:sdtEndPr/>
        <w:sdtContent>
          <w:r w:rsidR="004C539A">
            <w:t xml:space="preserve">     </w:t>
          </w:r>
        </w:sdtContent>
      </w:sdt>
      <w:r>
        <w:rPr>
          <w:sz w:val="24"/>
          <w:szCs w:val="24"/>
        </w:rPr>
        <w:t xml:space="preserve"> </w:t>
      </w:r>
      <w:r w:rsidR="003F7500">
        <w:rPr>
          <w:sz w:val="24"/>
          <w:szCs w:val="24"/>
        </w:rPr>
        <w:t xml:space="preserve">a hypothetical species would </w:t>
      </w:r>
      <w:r>
        <w:rPr>
          <w:sz w:val="24"/>
          <w:szCs w:val="24"/>
        </w:rPr>
        <w:t xml:space="preserve">need to maintain a constant </w:t>
      </w:r>
      <w:sdt>
        <w:sdtPr>
          <w:tag w:val="goog_rdk_110"/>
          <w:id w:val="-871608321"/>
        </w:sdtPr>
        <w:sdtEndPr/>
        <w:sdtContent>
          <w:commentRangeStart w:id="8"/>
        </w:sdtContent>
      </w:sdt>
      <w:r>
        <w:rPr>
          <w:sz w:val="24"/>
          <w:szCs w:val="24"/>
        </w:rPr>
        <w:t>temperature</w:t>
      </w:r>
      <w:commentRangeEnd w:id="8"/>
      <w:r>
        <w:commentReference w:id="8"/>
      </w:r>
      <w:r>
        <w:rPr>
          <w:sz w:val="24"/>
          <w:szCs w:val="24"/>
        </w:rPr>
        <w:t xml:space="preserve"> as climate changes. In addition, to illustrate the effect of using alternative risk measures, we use </w:t>
      </w:r>
      <w:sdt>
        <w:sdtPr>
          <w:tag w:val="goog_rdk_112"/>
          <w:id w:val="-223150458"/>
        </w:sdtPr>
        <w:sdtEndPr/>
        <w:sdtContent/>
      </w:sdt>
      <w:r>
        <w:rPr>
          <w:sz w:val="24"/>
          <w:szCs w:val="24"/>
        </w:rPr>
        <w:t xml:space="preserve">the duration of extreme heat events, calculated using a probabilistic framework that estimates the novelty of temperatures relative to historical year-to-year variation from 1979 to 2019, identifying areas where </w:t>
      </w:r>
      <w:sdt>
        <w:sdtPr>
          <w:tag w:val="goog_rdk_113"/>
          <w:id w:val="-1065016879"/>
        </w:sdtPr>
        <w:sdtEndPr/>
        <w:sdtContent>
          <w:r>
            <w:rPr>
              <w:sz w:val="24"/>
              <w:szCs w:val="24"/>
            </w:rPr>
            <w:t xml:space="preserve">extreme </w:t>
          </w:r>
        </w:sdtContent>
      </w:sdt>
      <w:r>
        <w:rPr>
          <w:sz w:val="24"/>
          <w:szCs w:val="24"/>
        </w:rPr>
        <w:t>heat events are likely to have the most significant effects on biodiversity</w:t>
      </w:r>
      <w:r>
        <w:rPr>
          <w:sz w:val="24"/>
          <w:szCs w:val="24"/>
          <w:vertAlign w:val="superscript"/>
        </w:rPr>
        <w:t>20</w:t>
      </w:r>
      <w:r>
        <w:rPr>
          <w:sz w:val="18"/>
          <w:szCs w:val="18"/>
        </w:rPr>
        <w:t xml:space="preserve"> </w:t>
      </w:r>
      <w:r>
        <w:rPr>
          <w:sz w:val="24"/>
          <w:szCs w:val="24"/>
        </w:rPr>
        <w:t>(</w:t>
      </w:r>
      <w:sdt>
        <w:sdtPr>
          <w:tag w:val="goog_rdk_114"/>
          <w:id w:val="-907456392"/>
        </w:sdtPr>
        <w:sdtEndPr/>
        <w:sdtContent/>
      </w:sdt>
      <w:r>
        <w:rPr>
          <w:sz w:val="24"/>
          <w:szCs w:val="24"/>
        </w:rPr>
        <w:t>see Supplementary Material for details).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1F5C8789" w14:textId="69E78B29" w:rsidR="00CB6C0D" w:rsidRDefault="00D0362E" w:rsidP="00CB6C0D">
      <w:pPr>
        <w:rPr>
          <w:sz w:val="24"/>
          <w:szCs w:val="24"/>
        </w:rPr>
      </w:pPr>
      <w:r>
        <w:rPr>
          <w:sz w:val="24"/>
          <w:szCs w:val="24"/>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Pr>
          <w:sz w:val="24"/>
          <w:szCs w:val="24"/>
          <w:vertAlign w:val="superscript"/>
        </w:rPr>
        <w:t>27</w:t>
      </w:r>
      <w:r>
        <w:rPr>
          <w:sz w:val="24"/>
          <w:szCs w:val="24"/>
        </w:rPr>
        <w:t xml:space="preserve">. Because our scenarios aimed to </w:t>
      </w:r>
      <w:r>
        <w:rPr>
          <w:sz w:val="24"/>
          <w:szCs w:val="24"/>
        </w:rPr>
        <w:lastRenderedPageBreak/>
        <w:t>build upon the current protected area portfolio globally, we incorporated current protected areas into our solutions. For each scenario we set species-based targets based on percentages of suitable habitat</w:t>
      </w:r>
      <w:sdt>
        <w:sdtPr>
          <w:tag w:val="goog_rdk_115"/>
          <w:id w:val="589053240"/>
        </w:sdtPr>
        <w:sdtEndPr/>
        <w:sdtContent>
          <w:commentRangeStart w:id="9"/>
        </w:sdtContent>
      </w:sdt>
      <w:r>
        <w:rPr>
          <w:sz w:val="24"/>
          <w:szCs w:val="24"/>
        </w:rPr>
        <w:t>.</w:t>
      </w:r>
      <w:commentRangeEnd w:id="9"/>
      <w:r>
        <w:commentReference w:id="9"/>
      </w:r>
      <w:r>
        <w:rPr>
          <w:sz w:val="24"/>
          <w:szCs w:val="24"/>
        </w:rPr>
        <w:t xml:space="preserve"> Specifically, we obtained suitable habitat </w:t>
      </w:r>
      <w:commentRangeStart w:id="10"/>
      <w:r>
        <w:rPr>
          <w:sz w:val="24"/>
          <w:szCs w:val="24"/>
        </w:rPr>
        <w:t>maps</w:t>
      </w:r>
      <w:commentRangeEnd w:id="10"/>
      <w:r w:rsidR="004C539A">
        <w:rPr>
          <w:rStyle w:val="CommentReference"/>
        </w:rPr>
        <w:commentReference w:id="10"/>
      </w:r>
      <w:sdt>
        <w:sdtPr>
          <w:tag w:val="goog_rdk_116"/>
          <w:id w:val="-892043637"/>
          <w:showingPlcHdr/>
        </w:sdtPr>
        <w:sdtEndPr/>
        <w:sdtContent>
          <w:r w:rsidR="004C539A">
            <w:t xml:space="preserve">     </w:t>
          </w:r>
        </w:sdtContent>
      </w:sdt>
      <w:sdt>
        <w:sdtPr>
          <w:tag w:val="goog_rdk_117"/>
          <w:id w:val="-62174999"/>
        </w:sdtPr>
        <w:sdtEndPr/>
        <w:sdtContent/>
      </w:sdt>
      <w:sdt>
        <w:sdtPr>
          <w:tag w:val="goog_rdk_118"/>
          <w:id w:val="1981421057"/>
        </w:sdtPr>
        <w:sdtEndPr/>
        <w:sdtContent/>
      </w:sdt>
      <w:r>
        <w:rPr>
          <w:sz w:val="24"/>
          <w:szCs w:val="24"/>
        </w:rPr>
        <w:t>, and set target percentages for each species, from 100% for species with less than 1,000 km2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 </w:t>
      </w:r>
    </w:p>
    <w:p w14:paraId="15DA198B" w14:textId="77777777" w:rsidR="00CB6C0D" w:rsidRDefault="00CB6C0D" w:rsidP="00CB6C0D">
      <w:pPr>
        <w:ind w:firstLine="720"/>
        <w:rPr>
          <w:sz w:val="24"/>
          <w:szCs w:val="24"/>
        </w:rPr>
      </w:pPr>
      <w:r w:rsidRPr="00CB6C0D">
        <w:rPr>
          <w:sz w:val="24"/>
          <w:szCs w:val="24"/>
        </w:rPr>
        <w:t>Surprisingly, scenarios that incorporated combinations of the three risk categories increased the priority area by only 1.6% on average (0.08 – 2.52%) compared to the null scenario for protecting species’ suitable habitat. Thus, accounting for risks costs relatively little compared to the potential gains from selecting a more resilient conservation network (Figure 1). When only looking at scenarios that included one risk factor, climate change risk based on climate velocity required the greatest increase in global protected area, compared to scenarios only including governance or land use intensification risks (Table S1).</w:t>
      </w:r>
      <w:r w:rsidR="00D0362E">
        <w:rPr>
          <w:sz w:val="24"/>
          <w:szCs w:val="24"/>
        </w:rPr>
        <w:tab/>
      </w:r>
    </w:p>
    <w:p w14:paraId="0000003A" w14:textId="02BAE673" w:rsidR="00C1706F" w:rsidRDefault="00D0362E" w:rsidP="00CB6C0D">
      <w:pPr>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w:t>
      </w:r>
      <w:sdt>
        <w:sdtPr>
          <w:tag w:val="goog_rdk_125"/>
          <w:id w:val="-1970271168"/>
        </w:sdtPr>
        <w:sdtEndPr/>
        <w:sdtContent>
          <w:commentRangeStart w:id="11"/>
          <w:commentRangeStart w:id="12"/>
        </w:sdtContent>
      </w:sdt>
      <w:r>
        <w:rPr>
          <w:sz w:val="24"/>
          <w:szCs w:val="24"/>
        </w:rPr>
        <w:t xml:space="preserve"> 8.5 million km</w:t>
      </w:r>
      <w:r>
        <w:rPr>
          <w:sz w:val="24"/>
          <w:szCs w:val="24"/>
          <w:vertAlign w:val="superscript"/>
        </w:rPr>
        <w:t xml:space="preserve">2 </w:t>
      </w:r>
      <w:commentRangeEnd w:id="12"/>
      <w:r>
        <w:commentReference w:id="12"/>
      </w:r>
      <w:commentRangeEnd w:id="11"/>
      <w:r w:rsidR="002F5B5E">
        <w:rPr>
          <w:rStyle w:val="CommentReference"/>
        </w:rPr>
        <w:commentReference w:id="11"/>
      </w:r>
      <w:r>
        <w:rPr>
          <w:sz w:val="24"/>
          <w:szCs w:val="24"/>
        </w:rPr>
        <w:t xml:space="preserve">(5.8% of global land area) in all fifteen risk scenarios (Figure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Kenya and Peru (Figure S4). There </w:t>
      </w:r>
      <w:sdt>
        <w:sdtPr>
          <w:tag w:val="goog_rdk_126"/>
          <w:id w:val="-1462648150"/>
        </w:sdtPr>
        <w:sdtEndPr/>
        <w:sdtContent>
          <w:r>
            <w:rPr>
              <w:sz w:val="24"/>
              <w:szCs w:val="24"/>
            </w:rPr>
            <w:t>was</w:t>
          </w:r>
        </w:sdtContent>
      </w:sdt>
      <w:r w:rsidR="00920626">
        <w:t xml:space="preserve"> </w:t>
      </w:r>
      <w:r>
        <w:rPr>
          <w:sz w:val="24"/>
          <w:szCs w:val="24"/>
        </w:rPr>
        <w:t>considerable overlap among the priorities across scenarios within Conservation International’s global biodiversity</w:t>
      </w:r>
      <w:sdt>
        <w:sdtPr>
          <w:tag w:val="goog_rdk_129"/>
          <w:id w:val="-271256368"/>
        </w:sdtPr>
        <w:sdtEndPr/>
        <w:sdtContent/>
      </w:sdt>
      <w:r>
        <w:rPr>
          <w:sz w:val="24"/>
          <w:szCs w:val="24"/>
        </w:rPr>
        <w:t xml:space="preserve"> hotspots</w:t>
      </w:r>
      <w:r>
        <w:rPr>
          <w:sz w:val="24"/>
          <w:szCs w:val="24"/>
          <w:vertAlign w:val="superscript"/>
        </w:rPr>
        <w:t>28</w:t>
      </w:r>
      <w:r>
        <w:rPr>
          <w:sz w:val="24"/>
          <w:szCs w:val="24"/>
        </w:rPr>
        <w:t>, but many high overlap areas lie either outside</w:t>
      </w:r>
      <w:sdt>
        <w:sdtPr>
          <w:tag w:val="goog_rdk_130"/>
          <w:id w:val="-1835058758"/>
        </w:sdtPr>
        <w:sdtEndPr/>
        <w:sdtContent>
          <w:r>
            <w:rPr>
              <w:sz w:val="24"/>
              <w:szCs w:val="24"/>
            </w:rPr>
            <w:t xml:space="preserve"> of (53.3%) or in small areas within</w:t>
          </w:r>
        </w:sdtContent>
      </w:sdt>
      <w:r>
        <w:rPr>
          <w:sz w:val="24"/>
          <w:szCs w:val="24"/>
        </w:rPr>
        <w:t xml:space="preserve"> hotspots</w:t>
      </w:r>
      <w:sdt>
        <w:sdtPr>
          <w:tag w:val="goog_rdk_132"/>
          <w:id w:val="1403793795"/>
        </w:sdtPr>
        <w:sdtEndPr/>
        <w:sdtContent>
          <w:sdt>
            <w:sdtPr>
              <w:tag w:val="goog_rdk_133"/>
              <w:id w:val="2082408075"/>
            </w:sdtPr>
            <w:sdtEndPr/>
            <w:sdtContent/>
          </w:sdt>
        </w:sdtContent>
      </w:sdt>
      <w:r w:rsidR="00920626">
        <w:rPr>
          <w:sz w:val="24"/>
          <w:szCs w:val="24"/>
        </w:rPr>
        <w:t xml:space="preserve"> </w:t>
      </w:r>
      <w:r>
        <w:rPr>
          <w:sz w:val="24"/>
          <w:szCs w:val="24"/>
        </w:rPr>
        <w:t>(Figure S5).</w:t>
      </w:r>
    </w:p>
    <w:p w14:paraId="0000003B" w14:textId="1597FFED" w:rsidR="00C1706F" w:rsidRDefault="00D0362E">
      <w:pPr>
        <w:rPr>
          <w:sz w:val="24"/>
          <w:szCs w:val="24"/>
        </w:rPr>
      </w:pPr>
      <w:r>
        <w:rPr>
          <w:sz w:val="24"/>
          <w:szCs w:val="24"/>
        </w:rPr>
        <w:tab/>
      </w:r>
      <w:sdt>
        <w:sdtPr>
          <w:tag w:val="goog_rdk_134"/>
          <w:id w:val="2083245196"/>
        </w:sdtPr>
        <w:sdtEndPr/>
        <w:sdtContent>
          <w:r w:rsidR="00E900CD">
            <w:rPr>
              <w:sz w:val="24"/>
              <w:szCs w:val="24"/>
            </w:rPr>
            <w:t>However, there were some important shifts in</w:t>
          </w:r>
          <w:r>
            <w:rPr>
              <w:sz w:val="24"/>
              <w:szCs w:val="24"/>
            </w:rPr>
            <w:t xml:space="preserve"> locations identified as high priority for protection</w:t>
          </w:r>
          <w:r w:rsidR="00E900CD">
            <w:rPr>
              <w:sz w:val="24"/>
              <w:szCs w:val="24"/>
            </w:rPr>
            <w:t xml:space="preserve"> among scenarios</w:t>
          </w:r>
          <w:r>
            <w:rPr>
              <w:sz w:val="24"/>
              <w:szCs w:val="24"/>
            </w:rPr>
            <w:t xml:space="preserve"> </w:t>
          </w:r>
        </w:sdtContent>
      </w:sdt>
      <w:r>
        <w:rPr>
          <w:sz w:val="24"/>
          <w:szCs w:val="24"/>
        </w:rPr>
        <w:t>(Figure 3; Table S2)</w:t>
      </w:r>
      <w:sdt>
        <w:sdtPr>
          <w:tag w:val="goog_rdk_136"/>
          <w:id w:val="711396093"/>
        </w:sdtPr>
        <w:sdtEndPr/>
        <w:sdtContent>
          <w:r>
            <w:rPr>
              <w:sz w:val="24"/>
              <w:szCs w:val="24"/>
            </w:rPr>
            <w:t xml:space="preserve">,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 xml:space="preserve">for </w:t>
          </w:r>
        </w:sdtContent>
      </w:sdt>
      <w:r>
        <w:rPr>
          <w:sz w:val="24"/>
          <w:szCs w:val="24"/>
        </w:rPr>
        <w:t xml:space="preserve">the risk of weak governance (Figure S6). </w:t>
      </w:r>
      <w:sdt>
        <w:sdtPr>
          <w:tag w:val="goog_rdk_138"/>
          <w:id w:val="422845186"/>
        </w:sdtPr>
        <w:sdtEndPr/>
        <w:sdtContent>
          <w:r>
            <w:rPr>
              <w:sz w:val="24"/>
              <w:szCs w:val="24"/>
            </w:rPr>
            <w:t>Compared to null scenarios, those considering</w:t>
          </w:r>
          <w:r w:rsidR="00E900CD">
            <w:rPr>
              <w:sz w:val="24"/>
              <w:szCs w:val="24"/>
            </w:rPr>
            <w:t xml:space="preserve"> governance</w:t>
          </w:r>
          <w:r>
            <w:rPr>
              <w:sz w:val="24"/>
              <w:szCs w:val="24"/>
            </w:rPr>
            <w:t xml:space="preserve"> risk required protection of greater land area, even for countries with </w:t>
          </w:r>
        </w:sdtContent>
      </w:sdt>
      <w:r>
        <w:rPr>
          <w:sz w:val="24"/>
          <w:szCs w:val="24"/>
        </w:rPr>
        <w:t xml:space="preserve">relatively </w:t>
      </w:r>
      <w:sdt>
        <w:sdtPr>
          <w:tag w:val="goog_rdk_140"/>
          <w:id w:val="-1454089919"/>
        </w:sdtPr>
        <w:sdtEndPr/>
        <w:sdtContent>
          <w:r>
            <w:rPr>
              <w:sz w:val="24"/>
              <w:szCs w:val="24"/>
            </w:rPr>
            <w:t xml:space="preserve">effective </w:t>
          </w:r>
        </w:sdtContent>
      </w:sdt>
      <w:r>
        <w:rPr>
          <w:sz w:val="24"/>
          <w:szCs w:val="24"/>
        </w:rPr>
        <w:t>governance</w:t>
      </w:r>
      <w:r w:rsidR="00920626">
        <w:rPr>
          <w:sz w:val="24"/>
          <w:szCs w:val="24"/>
        </w:rPr>
        <w:t>.</w:t>
      </w:r>
      <w:r>
        <w:rPr>
          <w:sz w:val="24"/>
          <w:szCs w:val="24"/>
        </w:rPr>
        <w:t xml:space="preserve"> </w:t>
      </w:r>
      <w:sdt>
        <w:sdtPr>
          <w:tag w:val="goog_rdk_155"/>
          <w:id w:val="-537353763"/>
        </w:sdtPr>
        <w:sdtEndPr/>
        <w:sdtContent>
          <w:r>
            <w:rPr>
              <w:sz w:val="24"/>
              <w:szCs w:val="24"/>
            </w:rPr>
            <w:t xml:space="preserve">This was </w:t>
          </w:r>
        </w:sdtContent>
      </w:sdt>
      <w:r>
        <w:rPr>
          <w:sz w:val="24"/>
          <w:szCs w:val="24"/>
        </w:rPr>
        <w:t xml:space="preserve">especially </w:t>
      </w:r>
      <w:sdt>
        <w:sdtPr>
          <w:tag w:val="goog_rdk_156"/>
          <w:id w:val="1473556936"/>
        </w:sdtPr>
        <w:sdtEndPr/>
        <w:sdtContent>
          <w:r>
            <w:rPr>
              <w:sz w:val="24"/>
              <w:szCs w:val="24"/>
            </w:rPr>
            <w:t xml:space="preserve">true </w:t>
          </w:r>
          <w:r w:rsidR="00E900CD">
            <w:rPr>
              <w:sz w:val="24"/>
              <w:szCs w:val="24"/>
            </w:rPr>
            <w:t>for</w:t>
          </w:r>
          <w:r>
            <w:rPr>
              <w:sz w:val="24"/>
              <w:szCs w:val="24"/>
            </w:rPr>
            <w:t xml:space="preserve"> protect</w:t>
          </w:r>
          <w:r w:rsidR="00E900CD">
            <w:rPr>
              <w:sz w:val="24"/>
              <w:szCs w:val="24"/>
            </w:rPr>
            <w:t>ing</w:t>
          </w:r>
          <w:r w:rsidR="002B494A">
            <w:t xml:space="preserve"> </w:t>
          </w:r>
        </w:sdtContent>
      </w:sdt>
      <w:sdt>
        <w:sdtPr>
          <w:tag w:val="goog_rdk_159"/>
          <w:id w:val="-1621747882"/>
        </w:sdtPr>
        <w:sdtEndPr/>
        <w:sdtContent>
          <w:r>
            <w:rPr>
              <w:sz w:val="24"/>
              <w:szCs w:val="24"/>
            </w:rPr>
            <w:t xml:space="preserve">wide-ranging </w:t>
          </w:r>
        </w:sdtContent>
      </w:sdt>
      <w:r>
        <w:rPr>
          <w:sz w:val="24"/>
          <w:szCs w:val="24"/>
        </w:rPr>
        <w:t xml:space="preserve">species and when neighboring countries had </w:t>
      </w:r>
      <w:sdt>
        <w:sdtPr>
          <w:tag w:val="goog_rdk_161"/>
          <w:id w:val="1407267016"/>
        </w:sdtPr>
        <w:sdtEndPr/>
        <w:sdtContent>
          <w:r>
            <w:rPr>
              <w:sz w:val="24"/>
              <w:szCs w:val="24"/>
            </w:rPr>
            <w:t>weak</w:t>
          </w:r>
        </w:sdtContent>
      </w:sdt>
      <w:sdt>
        <w:sdtPr>
          <w:tag w:val="goog_rdk_162"/>
          <w:id w:val="-1441761354"/>
        </w:sdtPr>
        <w:sdtEndPr/>
        <w:sdtContent>
          <w:r w:rsidR="002F5B5E">
            <w:rPr>
              <w:sz w:val="24"/>
              <w:szCs w:val="24"/>
            </w:rPr>
            <w:t xml:space="preserve"> </w:t>
          </w:r>
        </w:sdtContent>
      </w:sdt>
      <w:r>
        <w:rPr>
          <w:sz w:val="24"/>
          <w:szCs w:val="24"/>
        </w:rPr>
        <w:t>governance. For example, many vertebrate species ranges span northeastern Russia and Finland, with one of the most iconic being caribou (</w:t>
      </w:r>
      <w:r>
        <w:rPr>
          <w:i/>
          <w:sz w:val="24"/>
          <w:szCs w:val="24"/>
        </w:rPr>
        <w:t>Rangifer tarandus</w:t>
      </w:r>
      <w:r>
        <w:rPr>
          <w:sz w:val="24"/>
          <w:szCs w:val="24"/>
        </w:rPr>
        <w:t xml:space="preserve">), which has an IUCN conservation status of vulnerable. Because Russia suffers from low scores for ‘voice and accountability, rule of law, and control of corruption’ (Table S3), whereas Finland has relatively high governance scores, the scenarios including governance pressures led to a selection of 36.4% of Finland’s land area compared to the null scenario with 16.2% (Figure 4). </w:t>
      </w:r>
    </w:p>
    <w:p w14:paraId="0000003C" w14:textId="1DB05A05" w:rsidR="00C1706F" w:rsidRDefault="00D0362E">
      <w:pPr>
        <w:rPr>
          <w:sz w:val="24"/>
          <w:szCs w:val="24"/>
        </w:rPr>
      </w:pPr>
      <w:r>
        <w:rPr>
          <w:sz w:val="24"/>
          <w:szCs w:val="24"/>
        </w:rPr>
        <w:tab/>
        <w:t xml:space="preserve">Land-use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 land-use practices (Fig. S2), whereas this same risk is lower in neighboring Liberia. The scenario including land-use risk selected 32.1% of the land area in Liberia compared to 22.5% in the null scenario (Figure 4). Large areas of Hungary and Serbia have high predicted climate velocity (Fig. S3), whereas most of nearby Kosovo has lower predicted climate velocity. Scenarios including climate impact risk selected </w:t>
      </w:r>
      <w:sdt>
        <w:sdtPr>
          <w:tag w:val="goog_rdk_170"/>
          <w:id w:val="-287202527"/>
          <w:showingPlcHdr/>
        </w:sdtPr>
        <w:sdtEndPr/>
        <w:sdtContent>
          <w:r w:rsidR="0033351C">
            <w:t xml:space="preserve">     </w:t>
          </w:r>
        </w:sdtContent>
      </w:sdt>
      <w:r>
        <w:rPr>
          <w:sz w:val="24"/>
          <w:szCs w:val="24"/>
        </w:rPr>
        <w:t>20.4% of Kosovo’s land area compared to the null scenario with 10.2%</w:t>
      </w:r>
      <w:sdt>
        <w:sdtPr>
          <w:tag w:val="goog_rdk_171"/>
          <w:id w:val="-1898513738"/>
        </w:sdtPr>
        <w:sdtEndPr/>
        <w:sdtContent>
          <w:r>
            <w:rPr>
              <w:sz w:val="24"/>
              <w:szCs w:val="24"/>
            </w:rPr>
            <w:t xml:space="preserve"> </w:t>
          </w:r>
        </w:sdtContent>
      </w:sdt>
      <w:sdt>
        <w:sdtPr>
          <w:tag w:val="goog_rdk_172"/>
          <w:id w:val="2011324985"/>
          <w:showingPlcHdr/>
        </w:sdtPr>
        <w:sdtEndPr/>
        <w:sdtContent>
          <w:r w:rsidR="0033351C">
            <w:t xml:space="preserve">     </w:t>
          </w:r>
        </w:sdtContent>
      </w:sdt>
      <w:r>
        <w:rPr>
          <w:sz w:val="24"/>
          <w:szCs w:val="24"/>
        </w:rPr>
        <w:t xml:space="preserve">(Figure 4). The alternative climate risk metric predicting frequency of extreme events[cite </w:t>
      </w:r>
      <w:commentRangeStart w:id="13"/>
      <w:r>
        <w:rPr>
          <w:sz w:val="24"/>
          <w:szCs w:val="24"/>
        </w:rPr>
        <w:t>LaSorte</w:t>
      </w:r>
      <w:commentRangeEnd w:id="13"/>
      <w:r w:rsidR="00F85E7C">
        <w:rPr>
          <w:rStyle w:val="CommentReference"/>
        </w:rPr>
        <w:commentReference w:id="13"/>
      </w:r>
      <w:r>
        <w:rPr>
          <w:sz w:val="24"/>
          <w:szCs w:val="24"/>
        </w:rPr>
        <w:t xml:space="preserve">] (Fig. S*) indicated different priority areas in some cases. For example, large areas of Libya, which is experiencing fewer extreme heat events than neighboring countries, were prioritized in this scenario and not in the null scenario. This difference between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r>
            <w:rPr>
              <w:sz w:val="24"/>
              <w:szCs w:val="24"/>
            </w:rPr>
            <w:t xml:space="preserve">relevant for each </w:t>
          </w:r>
        </w:sdtContent>
      </w:sdt>
      <w:r>
        <w:rPr>
          <w:sz w:val="24"/>
          <w:szCs w:val="24"/>
        </w:rPr>
        <w:t xml:space="preserve">region.  </w:t>
      </w:r>
    </w:p>
    <w:p w14:paraId="0000003D" w14:textId="3DCBF469" w:rsidR="00C1706F" w:rsidRDefault="00D0362E">
      <w:pPr>
        <w:rPr>
          <w:sz w:val="24"/>
          <w:szCs w:val="24"/>
        </w:rPr>
      </w:pPr>
      <w:r>
        <w:rPr>
          <w:sz w:val="24"/>
          <w:szCs w:val="24"/>
        </w:rPr>
        <w:lastRenderedPageBreak/>
        <w:tab/>
        <w:t>O</w:t>
      </w:r>
      <w:sdt>
        <w:sdtPr>
          <w:tag w:val="goog_rdk_175"/>
          <w:id w:val="-601651138"/>
        </w:sdtPr>
        <w:sdtEndPr/>
        <w:sdtContent>
          <w:r>
            <w:rPr>
              <w:sz w:val="24"/>
              <w:szCs w:val="24"/>
            </w:rPr>
            <w:t>verall, o</w:t>
          </w:r>
        </w:sdtContent>
      </w:sdt>
      <w:r>
        <w:rPr>
          <w:sz w:val="24"/>
          <w:szCs w:val="24"/>
        </w:rPr>
        <w:t>ur results emphasize the importance of coordinat</w:t>
      </w:r>
      <w:sdt>
        <w:sdtPr>
          <w:tag w:val="goog_rdk_177"/>
          <w:id w:val="-647280511"/>
        </w:sdtPr>
        <w:sdtEndPr/>
        <w:sdtContent>
          <w:r>
            <w:rPr>
              <w:sz w:val="24"/>
              <w:szCs w:val="24"/>
            </w:rPr>
            <w:t>ing initiatives to plan conservation across jurisdictions</w:t>
          </w:r>
        </w:sdtContent>
      </w:sdt>
      <w:r>
        <w:rPr>
          <w:sz w:val="24"/>
          <w:szCs w:val="24"/>
          <w:vertAlign w:val="superscript"/>
        </w:rPr>
        <w:t>29</w:t>
      </w:r>
      <w:r>
        <w:rPr>
          <w:sz w:val="24"/>
          <w:szCs w:val="24"/>
        </w:rPr>
        <w:t xml:space="preserve"> and identify</w:t>
      </w:r>
      <w:sdt>
        <w:sdtPr>
          <w:tag w:val="goog_rdk_179"/>
          <w:id w:val="417531740"/>
        </w:sdtPr>
        <w:sdtEndPr/>
        <w:sdtContent>
          <w:r>
            <w:rPr>
              <w:sz w:val="24"/>
              <w:szCs w:val="24"/>
            </w:rPr>
            <w:t>ing</w:t>
          </w:r>
        </w:sdtContent>
      </w:sdt>
      <w:r>
        <w:rPr>
          <w:sz w:val="24"/>
          <w:szCs w:val="24"/>
        </w:rPr>
        <w:t xml:space="preserve"> countries where</w:t>
      </w:r>
      <w:sdt>
        <w:sdtPr>
          <w:tag w:val="goog_rdk_180"/>
          <w:id w:val="-1654524771"/>
        </w:sdtPr>
        <w:sdtEndPr/>
        <w:sdtContent>
          <w:r>
            <w:rPr>
              <w:sz w:val="24"/>
              <w:szCs w:val="24"/>
            </w:rPr>
            <w:t xml:space="preserve"> collaborative</w:t>
          </w:r>
        </w:sdtContent>
      </w:sdt>
      <w:r>
        <w:rPr>
          <w:sz w:val="24"/>
          <w:szCs w:val="24"/>
        </w:rPr>
        <w:t xml:space="preserve"> opportunities </w:t>
      </w:r>
      <w:sdt>
        <w:sdtPr>
          <w:tag w:val="goog_rdk_181"/>
          <w:id w:val="-1793666711"/>
        </w:sdtPr>
        <w:sdtEndPr/>
        <w:sdtContent>
          <w:r>
            <w:rPr>
              <w:sz w:val="24"/>
              <w:szCs w:val="24"/>
            </w:rPr>
            <w:t>promote resilien</w:t>
          </w:r>
          <w:r w:rsidR="00276948">
            <w:rPr>
              <w:sz w:val="24"/>
              <w:szCs w:val="24"/>
            </w:rPr>
            <w:t xml:space="preserve">t </w:t>
          </w:r>
        </w:sdtContent>
      </w:sdt>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Ara ambiguus</w:t>
      </w:r>
      <w:r>
        <w:rPr>
          <w:sz w:val="24"/>
          <w:szCs w:val="24"/>
        </w:rPr>
        <w:t>), with &lt;2500 individuals remaining</w:t>
      </w:r>
      <w:r>
        <w:rPr>
          <w:sz w:val="24"/>
          <w:szCs w:val="24"/>
          <w:vertAlign w:val="superscript"/>
        </w:rPr>
        <w:t>30</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land use, and climate risk, coordinated efforts among countries will be necessary for the species to persist in the future. </w:t>
      </w:r>
      <w:sdt>
        <w:sdtPr>
          <w:tag w:val="goog_rdk_184"/>
          <w:id w:val="-510067074"/>
        </w:sdtPr>
        <w:sdtEndPr/>
        <w:sdtContent>
          <w:r>
            <w:rPr>
              <w:sz w:val="24"/>
              <w:szCs w:val="24"/>
            </w:rPr>
            <w:t>Such cooperative governance frameworks</w:t>
          </w:r>
          <w:r w:rsidRPr="0033351C">
            <w:rPr>
              <w:sz w:val="24"/>
              <w:szCs w:val="24"/>
              <w:vertAlign w:val="superscript"/>
            </w:rPr>
            <w:t>31</w:t>
          </w:r>
          <w:r>
            <w:rPr>
              <w:sz w:val="24"/>
              <w:szCs w:val="24"/>
            </w:rPr>
            <w:t xml:space="preserve"> are especially important for countries supporting</w:t>
          </w:r>
          <w:r w:rsidR="00276948">
            <w:rPr>
              <w:sz w:val="24"/>
              <w:szCs w:val="24"/>
            </w:rPr>
            <w:t xml:space="preserve"> </w:t>
          </w:r>
        </w:sdtContent>
      </w:sdt>
      <w:r>
        <w:rPr>
          <w:sz w:val="24"/>
          <w:szCs w:val="24"/>
        </w:rPr>
        <w:t xml:space="preserve">wide-ranging species </w:t>
      </w:r>
      <w:sdt>
        <w:sdtPr>
          <w:tag w:val="goog_rdk_187"/>
          <w:id w:val="-1595706070"/>
        </w:sdtPr>
        <w:sdtEndPr/>
        <w:sdtContent>
          <w:r>
            <w:rPr>
              <w:sz w:val="24"/>
              <w:szCs w:val="24"/>
            </w:rPr>
            <w:t xml:space="preserve">that are expected to </w:t>
          </w:r>
        </w:sdtContent>
      </w:sdt>
      <w:r>
        <w:rPr>
          <w:sz w:val="24"/>
          <w:szCs w:val="24"/>
        </w:rPr>
        <w:t>be impacted by climate, land-use, and governance risk across borders</w:t>
      </w:r>
      <w:r w:rsidR="00276948">
        <w:t xml:space="preserve"> </w:t>
      </w:r>
      <w:r>
        <w:rPr>
          <w:sz w:val="24"/>
          <w:szCs w:val="24"/>
        </w:rPr>
        <w:t xml:space="preserve">(Figure 3). These governance frameworks, both within and </w:t>
      </w:r>
      <w:sdt>
        <w:sdtPr>
          <w:tag w:val="goog_rdk_191"/>
          <w:id w:val="-740403611"/>
        </w:sdtPr>
        <w:sdtEndPr/>
        <w:sdtContent>
          <w:r>
            <w:rPr>
              <w:sz w:val="24"/>
              <w:szCs w:val="24"/>
            </w:rPr>
            <w:t>among</w:t>
          </w:r>
        </w:sdtContent>
      </w:sdt>
      <w:r w:rsidR="00276948">
        <w:t xml:space="preserve"> </w:t>
      </w:r>
      <w:r>
        <w:rPr>
          <w:sz w:val="24"/>
          <w:szCs w:val="24"/>
        </w:rPr>
        <w:t>countries, would need to be developed in an environmentally just and equitable way to deliver benefits to biodiversity and local communities</w:t>
      </w:r>
      <w:r>
        <w:rPr>
          <w:sz w:val="24"/>
          <w:szCs w:val="24"/>
          <w:vertAlign w:val="superscript"/>
        </w:rPr>
        <w:t>32</w:t>
      </w:r>
      <w:r>
        <w:rPr>
          <w:sz w:val="24"/>
          <w:szCs w:val="24"/>
        </w:rPr>
        <w:t>.</w:t>
      </w:r>
    </w:p>
    <w:p w14:paraId="0000003E" w14:textId="5E4E81A6" w:rsidR="00C1706F" w:rsidRDefault="00D0362E">
      <w:pPr>
        <w:rPr>
          <w:sz w:val="24"/>
          <w:szCs w:val="24"/>
        </w:rPr>
      </w:pPr>
      <w:r>
        <w:rPr>
          <w:sz w:val="24"/>
          <w:szCs w:val="24"/>
        </w:rPr>
        <w:tab/>
        <w:t xml:space="preserve">In contrast, </w:t>
      </w:r>
      <w:sdt>
        <w:sdtPr>
          <w:tag w:val="goog_rdk_193"/>
          <w:id w:val="1145936668"/>
        </w:sdtPr>
        <w:sdtEndPr/>
        <w:sdtContent>
          <w:r>
            <w:rPr>
              <w:sz w:val="24"/>
              <w:szCs w:val="24"/>
            </w:rPr>
            <w:t xml:space="preserve">few priorities changed - and protection needs remained high - for countries with high rates of endemism, even amid </w:t>
          </w:r>
        </w:sdtContent>
      </w:sdt>
      <w:r>
        <w:rPr>
          <w:sz w:val="24"/>
          <w:szCs w:val="24"/>
        </w:rPr>
        <w:t>high risk from climate change, land</w:t>
      </w:r>
      <w:r w:rsidR="00276948">
        <w:t xml:space="preserve"> </w:t>
      </w:r>
      <w:r>
        <w:rPr>
          <w:sz w:val="24"/>
          <w:szCs w:val="24"/>
        </w:rPr>
        <w:t>use</w:t>
      </w:r>
      <w:sdt>
        <w:sdtPr>
          <w:tag w:val="goog_rdk_197"/>
          <w:id w:val="-2100171903"/>
        </w:sdtPr>
        <w:sdtEndPr/>
        <w:sdtContent>
          <w:r>
            <w:rPr>
              <w:sz w:val="24"/>
              <w:szCs w:val="24"/>
            </w:rPr>
            <w:t>s</w:t>
          </w:r>
        </w:sdtContent>
      </w:sdt>
      <w:r>
        <w:rPr>
          <w:sz w:val="24"/>
          <w:szCs w:val="24"/>
        </w:rPr>
        <w:t xml:space="preserve">, and </w:t>
      </w:r>
      <w:sdt>
        <w:sdtPr>
          <w:tag w:val="goog_rdk_198"/>
          <w:id w:val="594599162"/>
        </w:sdtPr>
        <w:sdtEndPr/>
        <w:sdtContent>
          <w:r>
            <w:rPr>
              <w:sz w:val="24"/>
              <w:szCs w:val="24"/>
            </w:rPr>
            <w:t>weak</w:t>
          </w:r>
        </w:sdtContent>
      </w:sdt>
      <w:sdt>
        <w:sdtPr>
          <w:tag w:val="goog_rdk_199"/>
          <w:id w:val="-992716805"/>
          <w:showingPlcHdr/>
        </w:sdtPr>
        <w:sdtEndPr/>
        <w:sdtContent>
          <w:r w:rsidR="0033351C">
            <w:t xml:space="preserve">     </w:t>
          </w:r>
        </w:sdtContent>
      </w:sdt>
      <w:r w:rsidR="002C7D5A">
        <w:t xml:space="preserve"> </w:t>
      </w:r>
      <w:r>
        <w:rPr>
          <w:sz w:val="24"/>
          <w:szCs w:val="24"/>
        </w:rPr>
        <w:t>governance</w:t>
      </w:r>
      <w:sdt>
        <w:sdtPr>
          <w:tag w:val="goog_rdk_200"/>
          <w:id w:val="-408314507"/>
        </w:sdtPr>
        <w:sdtEndPr/>
        <w:sdtContent>
          <w:sdt>
            <w:sdtPr>
              <w:tag w:val="goog_rdk_201"/>
              <w:id w:val="-381715146"/>
            </w:sdtPr>
            <w:sdtEndPr/>
            <w:sdtContent/>
          </w:sdt>
        </w:sdtContent>
      </w:sdt>
      <w:r>
        <w:rPr>
          <w:sz w:val="24"/>
          <w:szCs w:val="24"/>
        </w:rPr>
        <w:t xml:space="preserve">. Moreover, some countries with a large proportion of their land already protected, such as Brazil, which has protected 30.3% of its land area, had lower differences between scenarios that incorporate risk and the null scenario, despite having high climate, land-use, and governance risk. This </w:t>
      </w:r>
      <w:sdt>
        <w:sdtPr>
          <w:tag w:val="goog_rdk_203"/>
          <w:id w:val="-35966026"/>
        </w:sdtPr>
        <w:sdtEndPr/>
        <w:sdtContent>
          <w:r>
            <w:rPr>
              <w:sz w:val="24"/>
              <w:szCs w:val="24"/>
            </w:rPr>
            <w:t>highlights</w:t>
          </w:r>
        </w:sdtContent>
      </w:sdt>
      <w:sdt>
        <w:sdtPr>
          <w:tag w:val="goog_rdk_204"/>
          <w:id w:val="431176479"/>
        </w:sdtPr>
        <w:sdtEndPr/>
        <w:sdtContent>
          <w:r w:rsidR="002C7D5A">
            <w:rPr>
              <w:sz w:val="24"/>
              <w:szCs w:val="24"/>
            </w:rPr>
            <w:t xml:space="preserve"> </w:t>
          </w:r>
        </w:sdtContent>
      </w:sdt>
      <w:r>
        <w:rPr>
          <w:sz w:val="24"/>
          <w:szCs w:val="24"/>
        </w:rPr>
        <w:t xml:space="preserve">the importance of further considering the effectiveness of existing protected areas in planning analyses, </w:t>
      </w:r>
      <w:commentRangeStart w:id="14"/>
      <w:r w:rsidR="00276948">
        <w:rPr>
          <w:sz w:val="24"/>
          <w:szCs w:val="24"/>
        </w:rPr>
        <w:t xml:space="preserve">in tropical areas </w:t>
      </w:r>
      <w:r>
        <w:rPr>
          <w:sz w:val="24"/>
          <w:szCs w:val="24"/>
        </w:rPr>
        <w:t>where cropland conversion in protected areas has increased to similar rates outside protected areas</w:t>
      </w:r>
      <w:r>
        <w:rPr>
          <w:sz w:val="24"/>
          <w:szCs w:val="24"/>
          <w:vertAlign w:val="superscript"/>
        </w:rPr>
        <w:t>33</w:t>
      </w:r>
      <w:commentRangeEnd w:id="14"/>
      <w:r w:rsidR="00276948">
        <w:rPr>
          <w:rStyle w:val="CommentReference"/>
        </w:rPr>
        <w:commentReference w:id="14"/>
      </w:r>
      <w:r>
        <w:rPr>
          <w:sz w:val="24"/>
          <w:szCs w:val="24"/>
        </w:rPr>
        <w:t>.</w:t>
      </w:r>
    </w:p>
    <w:p w14:paraId="0000003F" w14:textId="7298AA6B" w:rsidR="00C1706F" w:rsidRDefault="00D0362E" w:rsidP="00276948">
      <w:pPr>
        <w:spacing w:before="57"/>
        <w:ind w:firstLine="720"/>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w:t>
      </w:r>
      <w:commentRangeStart w:id="15"/>
      <w:r>
        <w:rPr>
          <w:color w:val="000000"/>
          <w:sz w:val="24"/>
          <w:szCs w:val="24"/>
        </w:rPr>
        <w:t xml:space="preserve">If data on risk alters the effectiveness of biodiversity protection, our results show that they should be used together to support decisions for resilient protected area networks. </w:t>
      </w:r>
      <w:r>
        <w:rPr>
          <w:sz w:val="24"/>
          <w:szCs w:val="24"/>
        </w:rPr>
        <w:t>As an example, climate metrics such as disappearing climates</w:t>
      </w:r>
      <w:r>
        <w:rPr>
          <w:sz w:val="24"/>
          <w:szCs w:val="24"/>
          <w:vertAlign w:val="superscript"/>
        </w:rPr>
        <w:t>36</w:t>
      </w:r>
      <w:r>
        <w:rPr>
          <w:sz w:val="24"/>
          <w:szCs w:val="24"/>
        </w:rPr>
        <w:t xml:space="preserve"> might be relevant if the </w:t>
      </w:r>
      <w:sdt>
        <w:sdtPr>
          <w:tag w:val="goog_rdk_205"/>
          <w:id w:val="1774206134"/>
        </w:sdtPr>
        <w:sdtEndPr/>
        <w:sdtContent>
          <w:r>
            <w:rPr>
              <w:sz w:val="24"/>
              <w:szCs w:val="24"/>
            </w:rPr>
            <w:t>focus</w:t>
          </w:r>
        </w:sdtContent>
      </w:sdt>
      <w:sdt>
        <w:sdtPr>
          <w:tag w:val="goog_rdk_206"/>
          <w:id w:val="1919444721"/>
        </w:sdtPr>
        <w:sdtEndPr/>
        <w:sdtContent>
          <w:r>
            <w:rPr>
              <w:sz w:val="24"/>
              <w:szCs w:val="24"/>
            </w:rPr>
            <w:t xml:space="preserve"> </w:t>
          </w:r>
        </w:sdtContent>
      </w:sdt>
      <w:r>
        <w:rPr>
          <w:sz w:val="24"/>
          <w:szCs w:val="24"/>
        </w:rPr>
        <w:t>is on small-ranged and threatened species</w:t>
      </w:r>
      <w:r>
        <w:rPr>
          <w:color w:val="000000"/>
          <w:sz w:val="24"/>
          <w:szCs w:val="24"/>
        </w:rPr>
        <w:t xml:space="preserve">. </w:t>
      </w:r>
      <w:commentRangeEnd w:id="15"/>
      <w:r w:rsidR="00276948">
        <w:rPr>
          <w:rStyle w:val="CommentReference"/>
        </w:rPr>
        <w:commentReference w:id="15"/>
      </w:r>
      <w:r>
        <w:rPr>
          <w:color w:val="000000"/>
          <w:sz w:val="24"/>
          <w:szCs w:val="24"/>
        </w:rPr>
        <w:t xml:space="preserve">Our flexible framework and methods can allow conservation agencies </w:t>
      </w:r>
      <w:r>
        <w:rPr>
          <w:sz w:val="24"/>
          <w:szCs w:val="24"/>
        </w:rPr>
        <w:t xml:space="preserve">to set their own priorities from </w:t>
      </w:r>
      <w:sdt>
        <w:sdtPr>
          <w:tag w:val="goog_rdk_209"/>
          <w:id w:val="1612404116"/>
        </w:sdtPr>
        <w:sdtEndPr/>
        <w:sdtContent>
          <w:r>
            <w:rPr>
              <w:sz w:val="24"/>
              <w:szCs w:val="24"/>
            </w:rPr>
            <w:t>local to global scales</w:t>
          </w:r>
        </w:sdtContent>
      </w:sdt>
      <w:r w:rsidR="00276948">
        <w:t xml:space="preserve"> </w:t>
      </w:r>
      <w:r>
        <w:rPr>
          <w:sz w:val="24"/>
          <w:szCs w:val="24"/>
        </w:rPr>
        <w:t xml:space="preserve">and incorporate different metrics </w:t>
      </w:r>
      <w:sdt>
        <w:sdtPr>
          <w:tag w:val="goog_rdk_211"/>
          <w:id w:val="1489905567"/>
        </w:sdtPr>
        <w:sdtEndPr/>
        <w:sdtContent>
          <w:r>
            <w:rPr>
              <w:sz w:val="24"/>
              <w:szCs w:val="24"/>
            </w:rPr>
            <w:t>to assess the relevance of different forms and levels of risk</w:t>
          </w:r>
        </w:sdtContent>
      </w:sdt>
      <w:sdt>
        <w:sdtPr>
          <w:tag w:val="goog_rdk_212"/>
          <w:id w:val="1264107404"/>
          <w:showingPlcHdr/>
        </w:sdtPr>
        <w:sdtEndPr/>
        <w:sdtContent>
          <w:r w:rsidR="0033351C">
            <w:t xml:space="preserve">     </w:t>
          </w:r>
        </w:sdtContent>
      </w:sdt>
      <w:sdt>
        <w:sdtPr>
          <w:tag w:val="goog_rdk_213"/>
          <w:id w:val="-1213187543"/>
          <w:showingPlcHdr/>
        </w:sdtPr>
        <w:sdtEndPr/>
        <w:sdtContent>
          <w:r w:rsidR="0033351C">
            <w:t xml:space="preserve">     </w:t>
          </w:r>
        </w:sdtContent>
      </w:sdt>
      <w:r>
        <w:rPr>
          <w:color w:val="000000"/>
          <w:sz w:val="24"/>
          <w:szCs w:val="24"/>
        </w:rPr>
        <w:t>.</w:t>
      </w:r>
    </w:p>
    <w:p w14:paraId="00000040" w14:textId="6F0D48FA"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xml:space="preserve">, and socio-economic conditions might compromise the effectiveness of protected areas. Our results show that the spatial distribution of protected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Accounting for risk comes at limited extra cost, but </w:t>
      </w:r>
      <w:sdt>
        <w:sdtPr>
          <w:tag w:val="goog_rdk_214"/>
          <w:id w:val="-1872679112"/>
        </w:sdtPr>
        <w:sdtEndPr/>
        <w:sdtContent>
          <w:r w:rsidR="00DE3473">
            <w:rPr>
              <w:color w:val="000000"/>
              <w:sz w:val="24"/>
              <w:szCs w:val="24"/>
            </w:rPr>
            <w:t>this is</w:t>
          </w:r>
          <w:r>
            <w:rPr>
              <w:color w:val="000000"/>
              <w:sz w:val="24"/>
              <w:szCs w:val="24"/>
            </w:rPr>
            <w:t xml:space="preserve"> likely outweighed by increased likelihood of </w:t>
          </w:r>
        </w:sdtContent>
      </w:sdt>
      <w:r>
        <w:rPr>
          <w:color w:val="000000"/>
          <w:sz w:val="24"/>
          <w:szCs w:val="24"/>
        </w:rPr>
        <w:t>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16"/>
        </w:sdtContent>
      </w:sdt>
      <w:r>
        <w:rPr>
          <w:b/>
          <w:color w:val="000000"/>
          <w:sz w:val="24"/>
          <w:szCs w:val="24"/>
        </w:rPr>
        <w:t>Notes</w:t>
      </w:r>
      <w:commentRangeEnd w:id="16"/>
      <w:r>
        <w:commentReference w:id="16"/>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t xml:space="preserve">Mascia, M. B. &amp; Pailler, S. Protected area downgrading, downsizing, and degazettement (PADDD) and its conservation implications. </w:t>
      </w:r>
      <w:r>
        <w:rPr>
          <w:i/>
          <w:color w:val="000000"/>
        </w:rPr>
        <w:t>Conserv.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lastRenderedPageBreak/>
        <w:t>2.</w:t>
      </w:r>
      <w:r>
        <w:rPr>
          <w:color w:val="000000"/>
        </w:rPr>
        <w:tab/>
        <w:t xml:space="preserve">Pouzols, F. M. </w:t>
      </w:r>
      <w:r>
        <w:rPr>
          <w:i/>
          <w:color w:val="000000"/>
        </w:rPr>
        <w:t>et al.</w:t>
      </w:r>
      <w:r>
        <w:rPr>
          <w:color w:val="000000"/>
        </w:rPr>
        <w:t xml:space="preserve"> Global protected area expansion is compromised by projected land-use and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Irl, S. D. &amp; Beierkuhnlein, C. Predicted climate shifts within terrestrial protected areas worldwide. </w:t>
      </w:r>
      <w:r>
        <w:rPr>
          <w:i/>
          <w:color w:val="000000"/>
        </w:rPr>
        <w:t>Nat. Commun.</w:t>
      </w:r>
      <w:r>
        <w:rPr>
          <w:color w:val="000000"/>
        </w:rPr>
        <w:t xml:space="preserve"> </w:t>
      </w:r>
      <w:r>
        <w:rPr>
          <w:b/>
          <w:color w:val="000000"/>
        </w:rPr>
        <w:t>10</w:t>
      </w:r>
      <w:r>
        <w:rPr>
          <w:color w:val="000000"/>
        </w:rPr>
        <w:t>, 1–10 (2019).</w:t>
      </w:r>
    </w:p>
    <w:p w14:paraId="00000046" w14:textId="77777777" w:rsidR="00C1706F" w:rsidRDefault="00D0362E">
      <w:r>
        <w:t>4.</w:t>
      </w:r>
      <w:r>
        <w:tab/>
        <w:t xml:space="preserve">CBD (Convention on Biological Diversity). Aichi Biodiversity Targets. </w:t>
      </w:r>
      <w:hyperlink r:id="rId18">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 xml:space="preserve">Watson, J. E., Dudley, N., Segan, D. B. &amp; Hockings, M. The performance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t xml:space="preserve">Baynham-Herd, Z., Amano, T., Sutherland, W. J. &amp; Donald, P. F. Governance explains variation in national responses to the biodiversity crisis. </w:t>
      </w:r>
      <w:r>
        <w:rPr>
          <w:i/>
          <w:color w:val="000000"/>
        </w:rPr>
        <w:t>Environ. Conserv.</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J. T. Biodiversity, governance, and the allocation of international aid for conservation. </w:t>
      </w:r>
      <w:r>
        <w:rPr>
          <w:i/>
          <w:color w:val="000000"/>
        </w:rPr>
        <w:t>Conserv.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r>
        <w:rPr>
          <w:i/>
          <w:color w:val="000000"/>
        </w:rPr>
        <w:t>Conserv.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 xml:space="preserve">Hammill, E., Tulloch, A. I. T., Possingham, H. P., Strange, N. &amp; Wilson, K. A. Factoring attitudes towards armed conflict risk into selection of protected areas for conservation. </w:t>
      </w:r>
      <w:r>
        <w:rPr>
          <w:i/>
          <w:color w:val="000000"/>
        </w:rPr>
        <w:t>Nat. Commun.</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t xml:space="preserve">Tesfaw,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Divers. Distrib.</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Possingham, H. P. Incorporating the effects of socioeconomic uncertainty into priority setting for conservation investment. </w:t>
      </w:r>
      <w:r>
        <w:rPr>
          <w:i/>
          <w:color w:val="000000"/>
        </w:rPr>
        <w:t>Conserv.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t xml:space="preserve">Alagador, D., Cerdeira,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r>
        <w:rPr>
          <w:i/>
          <w:color w:val="000000"/>
        </w:rPr>
        <w:t>Conserv.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t xml:space="preserve">Kuempel, C. D., Jones, K. R., Watson, J. E. M. &amp; Possingham, H. P. Quantifying biases in marine-protected-area placement relative to abatable threats. </w:t>
      </w:r>
      <w:r>
        <w:rPr>
          <w:i/>
          <w:color w:val="000000"/>
        </w:rPr>
        <w:t>Conserv.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 xml:space="preserve">Kaufmann, D., Kraay, A. &amp; Mastruzzi,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Nat. Ecol. Evol.</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ab/>
        <w:t xml:space="preserve">La Sorte, F. A., Johnston, A. &amp; Ault, T. R. Global trends in the frequency and duration of temperature extremes. </w:t>
      </w:r>
      <w:r>
        <w:rPr>
          <w:i/>
          <w:color w:val="000000"/>
        </w:rPr>
        <w:t>Clim.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t xml:space="preserve">Garcia, R. A., Cabeza, M., Rahbek,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t xml:space="preserve">Margules, C. R. &amp;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t xml:space="preserve">Moilanen, A., Wilson, K. &amp; Possingham,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 xml:space="preserve">Ball, I. R. R., Possingham, H. P. P. &amp; Watts, M. E. E. Marxan and relatives: Software for spatial conservation prioritisation. in </w:t>
      </w:r>
      <w:r>
        <w:rPr>
          <w:i/>
          <w:color w:val="000000"/>
        </w:rPr>
        <w:t>Spatial conservation prioritisation: Quantitative methods and computational tools.</w:t>
      </w:r>
      <w:r>
        <w:rPr>
          <w:color w:val="000000"/>
        </w:rPr>
        <w:t xml:space="preserve"> (eds. Moilanen, A., Wilson, K. &amp; Possingham, H. P.) 185–195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t>29.</w:t>
      </w:r>
      <w:r>
        <w:rPr>
          <w:color w:val="000000"/>
        </w:rPr>
        <w:tab/>
        <w:t xml:space="preserve">Dallimer, M. &amp; Strange, N. Why socio-political borders and boundaries matter in conservation. </w:t>
      </w:r>
      <w:r>
        <w:rPr>
          <w:i/>
          <w:color w:val="000000"/>
        </w:rPr>
        <w:t>Trends Ecol. Evol.</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 xml:space="preserve">International), B. I. (BirdLife. IUCN Red List of Threatened Species: Ara ambiguus. </w:t>
      </w:r>
      <w:r>
        <w:rPr>
          <w:i/>
          <w:color w:val="000000"/>
        </w:rPr>
        <w:t>IUCN Red List of Threatened Species</w:t>
      </w:r>
      <w:r>
        <w:rPr>
          <w:color w:val="000000"/>
        </w:rPr>
        <w:t xml:space="preserve"> https://www.iucnredlist.org/en (2016).</w:t>
      </w:r>
    </w:p>
    <w:p w14:paraId="00000062" w14:textId="77777777" w:rsidR="00C1706F" w:rsidRDefault="00D0362E">
      <w:pPr>
        <w:pBdr>
          <w:top w:val="nil"/>
          <w:left w:val="nil"/>
          <w:bottom w:val="nil"/>
          <w:right w:val="nil"/>
          <w:between w:val="nil"/>
        </w:pBdr>
        <w:rPr>
          <w:color w:val="000000"/>
        </w:rPr>
      </w:pPr>
      <w:r>
        <w:rPr>
          <w:color w:val="000000"/>
        </w:rPr>
        <w:lastRenderedPageBreak/>
        <w:t>31.</w:t>
      </w:r>
      <w:r>
        <w:rPr>
          <w:color w:val="000000"/>
        </w:rPr>
        <w:tab/>
        <w:t xml:space="preserve">Miller, R. L., Marsh, H., Benham, C. &amp; Hamann, M. A framework for improving the cross-jurisdictional governance of a marine migratory species. </w:t>
      </w:r>
      <w:r>
        <w:rPr>
          <w:i/>
          <w:color w:val="000000"/>
        </w:rPr>
        <w:t>Conserv. Sci. Pract.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 xml:space="preserve">Martin, A., McGuire, S. &amp; Sullivan, S. Global environmental justice and biodiversity conservation. </w:t>
      </w:r>
      <w:r>
        <w:rPr>
          <w:i/>
          <w:color w:val="000000"/>
        </w:rPr>
        <w:t>Geogr.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t>33.</w:t>
      </w:r>
      <w:r>
        <w:rPr>
          <w:color w:val="000000"/>
        </w:rPr>
        <w:tab/>
        <w:t xml:space="preserve">Geldmann, J., Manica, A., Burgess, N. D., Coad, L. &amp; Balmford,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 xml:space="preserve">Eklund, J. F. &amp; Cabeza-Jaimejuan, 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E94581">
        <w:rPr>
          <w:color w:val="000000"/>
          <w:lang w:val="en-CA"/>
        </w:rPr>
        <w:t>35.</w:t>
      </w:r>
      <w:r w:rsidRPr="00E94581">
        <w:rPr>
          <w:color w:val="000000"/>
          <w:lang w:val="en-CA"/>
        </w:rPr>
        <w:tab/>
        <w:t xml:space="preserve">Di Minin, E. </w:t>
      </w:r>
      <w:r w:rsidRPr="00E94581">
        <w:rPr>
          <w:i/>
          <w:color w:val="000000"/>
          <w:lang w:val="en-CA"/>
        </w:rPr>
        <w:t>et al.</w:t>
      </w:r>
      <w:r w:rsidRPr="00E94581">
        <w:rPr>
          <w:color w:val="000000"/>
          <w:lang w:val="en-CA"/>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Kutzbach,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17"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Science</w:t>
          </w:r>
          <w:r>
            <w:rPr>
              <w:color w:val="000000"/>
            </w:rPr>
            <w:t xml:space="preserve"> </w:t>
          </w:r>
          <w:r>
            <w:rPr>
              <w:b/>
              <w:color w:val="000000"/>
            </w:rPr>
            <w:t>370</w:t>
          </w:r>
          <w:r>
            <w:rPr>
              <w:color w:val="000000"/>
            </w:rPr>
            <w:t>, (</w:t>
          </w:r>
          <w:sdt>
            <w:sdtPr>
              <w:tag w:val="goog_rdk_217"/>
              <w:id w:val="797878929"/>
            </w:sdtPr>
            <w:sdtEndPr/>
            <w:sdtContent>
              <w:commentRangeStart w:id="18"/>
            </w:sdtContent>
          </w:sdt>
          <w:r>
            <w:rPr>
              <w:color w:val="000000"/>
            </w:rPr>
            <w:t>2020</w:t>
          </w:r>
          <w:commentRangeEnd w:id="18"/>
          <w:r>
            <w:commentReference w:id="18"/>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667F60">
          <w:pPr>
            <w:pBdr>
              <w:top w:val="nil"/>
              <w:left w:val="nil"/>
              <w:bottom w:val="nil"/>
              <w:right w:val="nil"/>
              <w:between w:val="nil"/>
            </w:pBdr>
            <w:rPr>
              <w:ins w:id="19" w:author="Joe Bennett" w:date="2021-06-02T12:10:00Z"/>
              <w:b/>
              <w:color w:val="000000"/>
            </w:rPr>
          </w:pPr>
          <w:sdt>
            <w:sdtPr>
              <w:tag w:val="goog_rdk_220"/>
              <w:id w:val="-971908357"/>
            </w:sdtPr>
            <w:sdtEndPr/>
            <w:sdtContent>
              <w:ins w:id="20" w:author="Joe Bennett" w:date="2021-06-02T12:10:00Z">
                <w:r w:rsidR="00D0362E">
                  <w:rPr>
                    <w:color w:val="000000"/>
                  </w:rPr>
                  <w:t>38.</w:t>
                </w:r>
                <w:r w:rsidR="00D0362E">
                  <w:rPr>
                    <w:color w:val="000000"/>
                  </w:rPr>
                  <w:tab/>
                  <w:t xml:space="preserve">Hartigan, J. A. &amp; Wong, M. A. Algorithm AS 136: A K-Means Clustering Algorithm. </w:t>
                </w:r>
                <w:r w:rsidR="00D0362E">
                  <w:rPr>
                    <w:i/>
                    <w:color w:val="000000"/>
                  </w:rPr>
                  <w:t>J. R. Stat. Soc. Ser. C Appl. Stat.</w:t>
                </w:r>
                <w:r w:rsidR="00D0362E">
                  <w:rPr>
                    <w:color w:val="000000"/>
                  </w:rPr>
                  <w:t xml:space="preserve"> </w:t>
                </w:r>
                <w:r w:rsidR="00D0362E">
                  <w:rPr>
                    <w:b/>
                    <w:color w:val="000000"/>
                  </w:rPr>
                  <w:t>28</w:t>
                </w:r>
                <w:r w:rsidR="00D0362E">
                  <w:rPr>
                    <w:color w:val="000000"/>
                  </w:rPr>
                  <w:t>, 100–108 (1979).</w:t>
                </w:r>
              </w:ins>
            </w:sdtContent>
          </w:sdt>
        </w:p>
      </w:sdtContent>
    </w:sdt>
    <w:sdt>
      <w:sdtPr>
        <w:tag w:val="goog_rdk_223"/>
        <w:id w:val="138459130"/>
      </w:sdtPr>
      <w:sdtEndPr/>
      <w:sdtContent>
        <w:p w14:paraId="0000006A" w14:textId="77777777" w:rsidR="00C1706F" w:rsidRDefault="00667F60">
          <w:pPr>
            <w:pBdr>
              <w:top w:val="nil"/>
              <w:left w:val="nil"/>
              <w:bottom w:val="nil"/>
              <w:right w:val="nil"/>
              <w:between w:val="nil"/>
            </w:pBdr>
            <w:rPr>
              <w:ins w:id="21" w:author="Joe Bennett" w:date="2021-06-02T12:10:00Z"/>
              <w:color w:val="000000"/>
            </w:rPr>
          </w:pPr>
          <w:sdt>
            <w:sdtPr>
              <w:tag w:val="goog_rdk_222"/>
              <w:id w:val="-1634241566"/>
            </w:sdtPr>
            <w:sdtEndPr/>
            <w:sdtContent>
              <w:ins w:id="22" w:author="Joe Bennett" w:date="2021-06-02T12:10:00Z">
                <w:r w:rsidR="00D0362E">
                  <w:rPr>
                    <w:color w:val="000000"/>
                  </w:rPr>
                  <w:t>39.</w:t>
                </w:r>
                <w:r w:rsidR="00D0362E">
                  <w:rPr>
                    <w:color w:val="000000"/>
                  </w:rPr>
                  <w:tab/>
                  <w:t xml:space="preserve">Eisenhauer, N., Bonn, A. &amp; A. Guerra, C. Recognizing the quiet extinction of invertebrates. </w:t>
                </w:r>
                <w:r w:rsidR="00D0362E">
                  <w:rPr>
                    <w:i/>
                    <w:color w:val="000000"/>
                  </w:rPr>
                  <w:t>Nat. Commun.</w:t>
                </w:r>
                <w:r w:rsidR="00D0362E">
                  <w:rPr>
                    <w:color w:val="000000"/>
                  </w:rPr>
                  <w:t xml:space="preserve"> </w:t>
                </w:r>
                <w:r w:rsidR="00D0362E">
                  <w:rPr>
                    <w:b/>
                    <w:color w:val="000000"/>
                  </w:rPr>
                  <w:t>10</w:t>
                </w:r>
                <w:r w:rsidR="00D0362E">
                  <w:rPr>
                    <w:color w:val="000000"/>
                  </w:rPr>
                  <w:t>, 1–3 (2019).</w:t>
                </w:r>
              </w:ins>
            </w:sdtContent>
          </w:sdt>
        </w:p>
      </w:sdtContent>
    </w:sdt>
    <w:sdt>
      <w:sdtPr>
        <w:tag w:val="goog_rdk_225"/>
        <w:id w:val="-707336296"/>
      </w:sdtPr>
      <w:sdtEndPr/>
      <w:sdtContent>
        <w:p w14:paraId="0000006B" w14:textId="77777777" w:rsidR="00C1706F" w:rsidRDefault="00667F60">
          <w:pPr>
            <w:pBdr>
              <w:top w:val="nil"/>
              <w:left w:val="nil"/>
              <w:bottom w:val="nil"/>
              <w:right w:val="nil"/>
              <w:between w:val="nil"/>
            </w:pBdr>
            <w:rPr>
              <w:ins w:id="23" w:author="Joe Bennett" w:date="2021-06-02T12:10:00Z"/>
              <w:color w:val="000000"/>
            </w:rPr>
          </w:pPr>
          <w:sdt>
            <w:sdtPr>
              <w:tag w:val="goog_rdk_224"/>
              <w:id w:val="1268042067"/>
            </w:sdtPr>
            <w:sdtEndPr/>
            <w:sdtContent>
              <w:ins w:id="24" w:author="Joe Bennett" w:date="2021-06-02T12:10:00Z">
                <w:r w:rsidR="00D0362E">
                  <w:rPr>
                    <w:color w:val="000000"/>
                  </w:rPr>
                  <w:t>40.</w:t>
                </w:r>
                <w:r w:rsidR="00D0362E">
                  <w:rPr>
                    <w:color w:val="000000"/>
                  </w:rPr>
                  <w:tab/>
                  <w:t xml:space="preserve">Le Saout, S. </w:t>
                </w:r>
                <w:r w:rsidR="00D0362E">
                  <w:rPr>
                    <w:i/>
                    <w:color w:val="000000"/>
                  </w:rPr>
                  <w:t>et al.</w:t>
                </w:r>
                <w:r w:rsidR="00D0362E">
                  <w:rPr>
                    <w:color w:val="000000"/>
                  </w:rPr>
                  <w:t xml:space="preserve"> Protected areas and effective biodiversity conservation. </w:t>
                </w:r>
                <w:r w:rsidR="00D0362E">
                  <w:rPr>
                    <w:i/>
                    <w:color w:val="000000"/>
                  </w:rPr>
                  <w:t>Science</w:t>
                </w:r>
                <w:r w:rsidR="00D0362E">
                  <w:rPr>
                    <w:color w:val="000000"/>
                  </w:rPr>
                  <w:t xml:space="preserve"> </w:t>
                </w:r>
                <w:r w:rsidR="00D0362E">
                  <w:rPr>
                    <w:b/>
                    <w:color w:val="000000"/>
                  </w:rPr>
                  <w:t>342</w:t>
                </w:r>
                <w:r w:rsidR="00D0362E">
                  <w:rPr>
                    <w:color w:val="000000"/>
                  </w:rPr>
                  <w:t>, 803–805 (2013).</w:t>
                </w:r>
              </w:ins>
            </w:sdtContent>
          </w:sdt>
        </w:p>
      </w:sdtContent>
    </w:sdt>
    <w:sdt>
      <w:sdtPr>
        <w:tag w:val="goog_rdk_227"/>
        <w:id w:val="-295528942"/>
      </w:sdtPr>
      <w:sdtEndPr/>
      <w:sdtContent>
        <w:p w14:paraId="0000006C" w14:textId="77777777" w:rsidR="00C1706F" w:rsidRDefault="00667F60">
          <w:pPr>
            <w:pBdr>
              <w:top w:val="nil"/>
              <w:left w:val="nil"/>
              <w:bottom w:val="nil"/>
              <w:right w:val="nil"/>
              <w:between w:val="nil"/>
            </w:pBdr>
            <w:rPr>
              <w:ins w:id="25" w:author="Joe Bennett" w:date="2021-06-02T12:10:00Z"/>
              <w:color w:val="000000"/>
            </w:rPr>
          </w:pPr>
          <w:sdt>
            <w:sdtPr>
              <w:tag w:val="goog_rdk_226"/>
              <w:id w:val="457076275"/>
            </w:sdtPr>
            <w:sdtEndPr/>
            <w:sdtContent>
              <w:ins w:id="26" w:author="Joe Bennett" w:date="2021-06-02T12:10:00Z">
                <w:r w:rsidR="00D0362E">
                  <w:rPr>
                    <w:color w:val="000000"/>
                  </w:rPr>
                  <w:t>41.</w:t>
                </w:r>
                <w:r w:rsidR="00D0362E">
                  <w:rPr>
                    <w:color w:val="000000"/>
                  </w:rPr>
                  <w:tab/>
                  <w:t xml:space="preserve">Butchart, S. H. M. </w:t>
                </w:r>
                <w:r w:rsidR="00D0362E">
                  <w:rPr>
                    <w:i/>
                    <w:color w:val="000000"/>
                  </w:rPr>
                  <w:t>et al.</w:t>
                </w:r>
                <w:r w:rsidR="00D0362E">
                  <w:rPr>
                    <w:color w:val="000000"/>
                  </w:rPr>
                  <w:t xml:space="preserve"> Shortfalls and Solutions for Meeting National and Global Conservation Area Targets. </w:t>
                </w:r>
                <w:r w:rsidR="00D0362E">
                  <w:rPr>
                    <w:i/>
                    <w:color w:val="000000"/>
                  </w:rPr>
                  <w:t>Conserv. Lett.</w:t>
                </w:r>
                <w:r w:rsidR="00D0362E">
                  <w:rPr>
                    <w:color w:val="000000"/>
                  </w:rPr>
                  <w:t xml:space="preserve"> </w:t>
                </w:r>
                <w:r w:rsidR="00D0362E">
                  <w:rPr>
                    <w:b/>
                    <w:color w:val="000000"/>
                  </w:rPr>
                  <w:t>8</w:t>
                </w:r>
                <w:r w:rsidR="00D0362E">
                  <w:rPr>
                    <w:color w:val="000000"/>
                  </w:rPr>
                  <w:t>, 329–337 (2015).</w:t>
                </w:r>
              </w:ins>
            </w:sdtContent>
          </w:sdt>
        </w:p>
      </w:sdtContent>
    </w:sdt>
    <w:sdt>
      <w:sdtPr>
        <w:tag w:val="goog_rdk_229"/>
        <w:id w:val="-1085067443"/>
      </w:sdtPr>
      <w:sdtEndPr/>
      <w:sdtContent>
        <w:p w14:paraId="0000006D" w14:textId="77777777" w:rsidR="00C1706F" w:rsidRDefault="00667F60">
          <w:pPr>
            <w:pBdr>
              <w:top w:val="nil"/>
              <w:left w:val="nil"/>
              <w:bottom w:val="nil"/>
              <w:right w:val="nil"/>
              <w:between w:val="nil"/>
            </w:pBdr>
            <w:rPr>
              <w:ins w:id="27" w:author="Joe Bennett" w:date="2021-06-02T12:10:00Z"/>
              <w:color w:val="000000"/>
            </w:rPr>
          </w:pPr>
          <w:sdt>
            <w:sdtPr>
              <w:tag w:val="goog_rdk_228"/>
              <w:id w:val="-1965873226"/>
            </w:sdtPr>
            <w:sdtEndPr/>
            <w:sdtContent>
              <w:ins w:id="28" w:author="Joe Bennett" w:date="2021-06-02T12:10:00Z">
                <w:r w:rsidR="00D0362E">
                  <w:rPr>
                    <w:color w:val="000000"/>
                  </w:rPr>
                  <w:t>42.</w:t>
                </w:r>
                <w:r w:rsidR="00D0362E">
                  <w:rPr>
                    <w:color w:val="000000"/>
                  </w:rPr>
                  <w:tab/>
                  <w:t xml:space="preserve">Planet, P. Calculating protected area coverage. </w:t>
                </w:r>
                <w:r w:rsidR="00D0362E">
                  <w:rPr>
                    <w:i/>
                    <w:color w:val="000000"/>
                  </w:rPr>
                  <w:t>Protected Planet</w:t>
                </w:r>
                <w:r w:rsidR="00D0362E">
                  <w:rPr>
                    <w:color w:val="000000"/>
                  </w:rPr>
                  <w:t xml:space="preserve"> https://www.protectedplanet.net/c/calculating-protected-area-coverage.</w:t>
                </w:r>
              </w:ins>
            </w:sdtContent>
          </w:sdt>
        </w:p>
      </w:sdtContent>
    </w:sdt>
    <w:sdt>
      <w:sdtPr>
        <w:tag w:val="goog_rdk_231"/>
        <w:id w:val="1272595851"/>
      </w:sdtPr>
      <w:sdtEndPr/>
      <w:sdtContent>
        <w:p w14:paraId="0000006E" w14:textId="77777777" w:rsidR="00C1706F" w:rsidRDefault="00667F60">
          <w:pPr>
            <w:pBdr>
              <w:top w:val="nil"/>
              <w:left w:val="nil"/>
              <w:bottom w:val="nil"/>
              <w:right w:val="nil"/>
              <w:between w:val="nil"/>
            </w:pBdr>
            <w:rPr>
              <w:ins w:id="29" w:author="Joe Bennett" w:date="2021-06-02T12:10:00Z"/>
              <w:color w:val="000000"/>
            </w:rPr>
          </w:pPr>
          <w:sdt>
            <w:sdtPr>
              <w:tag w:val="goog_rdk_230"/>
              <w:id w:val="-498349418"/>
            </w:sdtPr>
            <w:sdtEndPr/>
            <w:sdtContent>
              <w:ins w:id="30" w:author="Joe Bennett" w:date="2021-06-02T12:10:00Z">
                <w:r w:rsidR="00D0362E">
                  <w:rPr>
                    <w:color w:val="000000"/>
                  </w:rPr>
                  <w:t>43.</w:t>
                </w:r>
                <w:r w:rsidR="00D0362E">
                  <w:rPr>
                    <w:color w:val="000000"/>
                  </w:rPr>
                  <w:tab/>
                  <w:t xml:space="preserve">Coetzer, K. L., Witkowski, E. T. &amp; Erasmus, B. F. Reviewing B iosphere R eserves globally: effective conservation action or bureaucratic label? </w:t>
                </w:r>
                <w:r w:rsidR="00D0362E">
                  <w:rPr>
                    <w:i/>
                    <w:color w:val="000000"/>
                  </w:rPr>
                  <w:t>Biol. Rev.</w:t>
                </w:r>
                <w:r w:rsidR="00D0362E">
                  <w:rPr>
                    <w:color w:val="000000"/>
                  </w:rPr>
                  <w:t xml:space="preserve"> </w:t>
                </w:r>
                <w:r w:rsidR="00D0362E">
                  <w:rPr>
                    <w:b/>
                    <w:color w:val="000000"/>
                  </w:rPr>
                  <w:t>89</w:t>
                </w:r>
                <w:r w:rsidR="00D0362E">
                  <w:rPr>
                    <w:color w:val="000000"/>
                  </w:rPr>
                  <w:t>, 82–104 (2014).</w:t>
                </w:r>
              </w:ins>
            </w:sdtContent>
          </w:sdt>
        </w:p>
      </w:sdtContent>
    </w:sdt>
    <w:sdt>
      <w:sdtPr>
        <w:tag w:val="goog_rdk_233"/>
        <w:id w:val="-2064626796"/>
      </w:sdtPr>
      <w:sdtEndPr/>
      <w:sdtContent>
        <w:p w14:paraId="0000006F" w14:textId="77777777" w:rsidR="00C1706F" w:rsidRDefault="00667F60">
          <w:pPr>
            <w:pBdr>
              <w:top w:val="nil"/>
              <w:left w:val="nil"/>
              <w:bottom w:val="nil"/>
              <w:right w:val="nil"/>
              <w:between w:val="nil"/>
            </w:pBdr>
            <w:rPr>
              <w:ins w:id="31" w:author="Joe Bennett" w:date="2021-06-02T12:10:00Z"/>
              <w:color w:val="000000"/>
            </w:rPr>
          </w:pPr>
          <w:sdt>
            <w:sdtPr>
              <w:tag w:val="goog_rdk_232"/>
              <w:id w:val="1049037776"/>
            </w:sdtPr>
            <w:sdtEndPr/>
            <w:sdtContent>
              <w:ins w:id="32" w:author="Joe Bennett" w:date="2021-06-02T12:10:00Z">
                <w:r w:rsidR="00D0362E">
                  <w:rPr>
                    <w:color w:val="000000"/>
                  </w:rPr>
                  <w:t>44.</w:t>
                </w:r>
                <w:r w:rsidR="00D0362E">
                  <w:rPr>
                    <w:color w:val="000000"/>
                  </w:rPr>
                  <w:tab/>
                  <w:t xml:space="preserve">Barnes, M. D. </w:t>
                </w:r>
                <w:r w:rsidR="00D0362E">
                  <w:rPr>
                    <w:i/>
                    <w:color w:val="000000"/>
                  </w:rPr>
                  <w:t>et al.</w:t>
                </w:r>
                <w:r w:rsidR="00D0362E">
                  <w:rPr>
                    <w:color w:val="000000"/>
                  </w:rPr>
                  <w:t xml:space="preserve"> Wildlife population trends in protected areas predicted by national socio-economic metrics and body size. </w:t>
                </w:r>
                <w:r w:rsidR="00D0362E">
                  <w:rPr>
                    <w:i/>
                    <w:color w:val="000000"/>
                  </w:rPr>
                  <w:t>Nat. Commun.</w:t>
                </w:r>
                <w:r w:rsidR="00D0362E">
                  <w:rPr>
                    <w:color w:val="000000"/>
                  </w:rPr>
                  <w:t xml:space="preserve"> </w:t>
                </w:r>
                <w:r w:rsidR="00D0362E">
                  <w:rPr>
                    <w:b/>
                    <w:color w:val="000000"/>
                  </w:rPr>
                  <w:t>7</w:t>
                </w:r>
                <w:r w:rsidR="00D0362E">
                  <w:rPr>
                    <w:color w:val="000000"/>
                  </w:rPr>
                  <w:t>, 12747 (2016).</w:t>
                </w:r>
              </w:ins>
            </w:sdtContent>
          </w:sdt>
        </w:p>
      </w:sdtContent>
    </w:sdt>
    <w:sdt>
      <w:sdtPr>
        <w:tag w:val="goog_rdk_235"/>
        <w:id w:val="-1443071205"/>
      </w:sdtPr>
      <w:sdtEndPr/>
      <w:sdtContent>
        <w:p w14:paraId="00000070" w14:textId="77777777" w:rsidR="00C1706F" w:rsidRDefault="00667F60">
          <w:pPr>
            <w:pBdr>
              <w:top w:val="nil"/>
              <w:left w:val="nil"/>
              <w:bottom w:val="nil"/>
              <w:right w:val="nil"/>
              <w:between w:val="nil"/>
            </w:pBdr>
            <w:rPr>
              <w:ins w:id="33" w:author="Joe Bennett" w:date="2021-06-02T12:10:00Z"/>
              <w:color w:val="000000"/>
            </w:rPr>
          </w:pPr>
          <w:sdt>
            <w:sdtPr>
              <w:tag w:val="goog_rdk_234"/>
              <w:id w:val="-1092387445"/>
            </w:sdtPr>
            <w:sdtEndPr/>
            <w:sdtContent>
              <w:ins w:id="34" w:author="Joe Bennett" w:date="2021-06-02T12:10:00Z">
                <w:r w:rsidR="00D0362E">
                  <w:rPr>
                    <w:color w:val="000000"/>
                  </w:rPr>
                  <w:t>45.</w:t>
                </w:r>
                <w:r w:rsidR="00D0362E">
                  <w:rPr>
                    <w:color w:val="000000"/>
                  </w:rPr>
                  <w:tab/>
                  <w:t xml:space="preserve">Asselen, S. van &amp; Verburg, P. H. A Land System representation for global assessments and land-use modeling. </w:t>
                </w:r>
                <w:r w:rsidR="00D0362E">
                  <w:rPr>
                    <w:i/>
                    <w:color w:val="000000"/>
                  </w:rPr>
                  <w:t>Glob. Change Biol.</w:t>
                </w:r>
                <w:r w:rsidR="00D0362E">
                  <w:rPr>
                    <w:color w:val="000000"/>
                  </w:rPr>
                  <w:t xml:space="preserve"> </w:t>
                </w:r>
                <w:r w:rsidR="00D0362E">
                  <w:rPr>
                    <w:b/>
                    <w:color w:val="000000"/>
                  </w:rPr>
                  <w:t>18</w:t>
                </w:r>
                <w:r w:rsidR="00D0362E">
                  <w:rPr>
                    <w:color w:val="000000"/>
                  </w:rPr>
                  <w:t>, 3125–3148 (2012).</w:t>
                </w:r>
              </w:ins>
            </w:sdtContent>
          </w:sdt>
        </w:p>
      </w:sdtContent>
    </w:sdt>
    <w:sdt>
      <w:sdtPr>
        <w:tag w:val="goog_rdk_237"/>
        <w:id w:val="2024975453"/>
      </w:sdtPr>
      <w:sdtEndPr/>
      <w:sdtContent>
        <w:p w14:paraId="00000071" w14:textId="77777777" w:rsidR="00C1706F" w:rsidRDefault="00667F60">
          <w:pPr>
            <w:pBdr>
              <w:top w:val="nil"/>
              <w:left w:val="nil"/>
              <w:bottom w:val="nil"/>
              <w:right w:val="nil"/>
              <w:between w:val="nil"/>
            </w:pBdr>
            <w:rPr>
              <w:ins w:id="35" w:author="Joe Bennett" w:date="2021-06-02T12:10:00Z"/>
              <w:color w:val="000000"/>
            </w:rPr>
          </w:pPr>
          <w:sdt>
            <w:sdtPr>
              <w:tag w:val="goog_rdk_236"/>
              <w:id w:val="334124396"/>
            </w:sdtPr>
            <w:sdtEndPr/>
            <w:sdtContent>
              <w:ins w:id="36" w:author="Joe Bennett" w:date="2021-06-02T12:10:00Z">
                <w:r w:rsidR="00D0362E">
                  <w:rPr>
                    <w:color w:val="000000"/>
                  </w:rPr>
                  <w:t>46.</w:t>
                </w:r>
                <w:r w:rsidR="00D0362E">
                  <w:rPr>
                    <w:color w:val="000000"/>
                  </w:rPr>
                  <w:tab/>
                  <w:t xml:space="preserve">Hudson, L. N. </w:t>
                </w:r>
                <w:r w:rsidR="00D0362E">
                  <w:rPr>
                    <w:i/>
                    <w:color w:val="000000"/>
                  </w:rPr>
                  <w:t>et al.</w:t>
                </w:r>
                <w:r w:rsidR="00D0362E">
                  <w:rPr>
                    <w:color w:val="000000"/>
                  </w:rPr>
                  <w:t xml:space="preserve"> The PREDICTS database: a global database of how local terrestrial biodiversity responds to human impacts. </w:t>
                </w:r>
                <w:r w:rsidR="00D0362E">
                  <w:rPr>
                    <w:i/>
                    <w:color w:val="000000"/>
                  </w:rPr>
                  <w:t>Ecol. Evol.</w:t>
                </w:r>
                <w:r w:rsidR="00D0362E">
                  <w:rPr>
                    <w:color w:val="000000"/>
                  </w:rPr>
                  <w:t xml:space="preserve"> </w:t>
                </w:r>
                <w:r w:rsidR="00D0362E">
                  <w:rPr>
                    <w:b/>
                    <w:color w:val="000000"/>
                  </w:rPr>
                  <w:t>4</w:t>
                </w:r>
                <w:r w:rsidR="00D0362E">
                  <w:rPr>
                    <w:color w:val="000000"/>
                  </w:rPr>
                  <w:t>, 4701–4735 (2014).</w:t>
                </w:r>
              </w:ins>
            </w:sdtContent>
          </w:sdt>
        </w:p>
      </w:sdtContent>
    </w:sdt>
    <w:sdt>
      <w:sdtPr>
        <w:tag w:val="goog_rdk_239"/>
        <w:id w:val="1128286022"/>
      </w:sdtPr>
      <w:sdtEndPr/>
      <w:sdtContent>
        <w:p w14:paraId="00000072" w14:textId="77777777" w:rsidR="00C1706F" w:rsidRDefault="00667F60">
          <w:pPr>
            <w:pBdr>
              <w:top w:val="nil"/>
              <w:left w:val="nil"/>
              <w:bottom w:val="nil"/>
              <w:right w:val="nil"/>
              <w:between w:val="nil"/>
            </w:pBdr>
            <w:rPr>
              <w:ins w:id="37" w:author="Joe Bennett" w:date="2021-06-02T12:10:00Z"/>
              <w:color w:val="000000"/>
            </w:rPr>
          </w:pPr>
          <w:sdt>
            <w:sdtPr>
              <w:tag w:val="goog_rdk_238"/>
              <w:id w:val="-637723916"/>
            </w:sdtPr>
            <w:sdtEndPr/>
            <w:sdtContent>
              <w:ins w:id="38" w:author="Joe Bennett" w:date="2021-06-02T12:10:00Z">
                <w:r w:rsidR="00D0362E">
                  <w:rPr>
                    <w:color w:val="000000"/>
                  </w:rPr>
                  <w:t>47.</w:t>
                </w:r>
                <w:r w:rsidR="00D0362E">
                  <w:rPr>
                    <w:color w:val="000000"/>
                  </w:rPr>
                  <w:tab/>
                  <w:t xml:space="preserve">Newbold, T. </w:t>
                </w:r>
                <w:r w:rsidR="00D0362E">
                  <w:rPr>
                    <w:i/>
                    <w:color w:val="000000"/>
                  </w:rPr>
                  <w:t>et al.</w:t>
                </w:r>
                <w:r w:rsidR="00D0362E">
                  <w:rPr>
                    <w:color w:val="000000"/>
                  </w:rPr>
                  <w:t xml:space="preserve"> Global effects of land use on local terrestrial biodiversity. </w:t>
                </w:r>
                <w:r w:rsidR="00D0362E">
                  <w:rPr>
                    <w:i/>
                    <w:color w:val="000000"/>
                  </w:rPr>
                  <w:t>Nature</w:t>
                </w:r>
                <w:r w:rsidR="00D0362E">
                  <w:rPr>
                    <w:color w:val="000000"/>
                  </w:rPr>
                  <w:t xml:space="preserve"> </w:t>
                </w:r>
                <w:r w:rsidR="00D0362E">
                  <w:rPr>
                    <w:b/>
                    <w:color w:val="000000"/>
                  </w:rPr>
                  <w:t>520</w:t>
                </w:r>
                <w:r w:rsidR="00D0362E">
                  <w:rPr>
                    <w:color w:val="000000"/>
                  </w:rPr>
                  <w:t>, 45–50 (2015).</w:t>
                </w:r>
              </w:ins>
            </w:sdtContent>
          </w:sdt>
        </w:p>
      </w:sdtContent>
    </w:sdt>
    <w:sdt>
      <w:sdtPr>
        <w:tag w:val="goog_rdk_241"/>
        <w:id w:val="-2145565091"/>
      </w:sdtPr>
      <w:sdtEndPr/>
      <w:sdtContent>
        <w:p w14:paraId="00000073" w14:textId="77777777" w:rsidR="00C1706F" w:rsidRDefault="00667F60">
          <w:pPr>
            <w:pBdr>
              <w:top w:val="nil"/>
              <w:left w:val="nil"/>
              <w:bottom w:val="nil"/>
              <w:right w:val="nil"/>
              <w:between w:val="nil"/>
            </w:pBdr>
            <w:rPr>
              <w:ins w:id="39" w:author="Joe Bennett" w:date="2021-06-02T12:10:00Z"/>
              <w:color w:val="000000"/>
            </w:rPr>
          </w:pPr>
          <w:sdt>
            <w:sdtPr>
              <w:tag w:val="goog_rdk_240"/>
              <w:id w:val="-1704167707"/>
            </w:sdtPr>
            <w:sdtEndPr/>
            <w:sdtContent>
              <w:ins w:id="40" w:author="Joe Bennett" w:date="2021-06-02T12:10:00Z">
                <w:r w:rsidR="00D0362E">
                  <w:rPr>
                    <w:color w:val="000000"/>
                  </w:rPr>
                  <w:t>48.</w:t>
                </w:r>
                <w:r w:rsidR="00D0362E">
                  <w:rPr>
                    <w:color w:val="000000"/>
                  </w:rPr>
                  <w:tab/>
                  <w:t xml:space="preserve">AghaKouchak, A. </w:t>
                </w:r>
                <w:r w:rsidR="00D0362E">
                  <w:rPr>
                    <w:i/>
                    <w:color w:val="000000"/>
                  </w:rPr>
                  <w:t>et al.</w:t>
                </w:r>
                <w:r w:rsidR="00D0362E">
                  <w:rPr>
                    <w:color w:val="000000"/>
                  </w:rPr>
                  <w:t xml:space="preserve"> Climate Extremes and Compound Hazards in a Warming World. </w:t>
                </w:r>
                <w:r w:rsidR="00D0362E">
                  <w:rPr>
                    <w:i/>
                    <w:color w:val="000000"/>
                  </w:rPr>
                  <w:t>Annu. Rev. Earth Planet. Sci.</w:t>
                </w:r>
                <w:r w:rsidR="00D0362E">
                  <w:rPr>
                    <w:color w:val="000000"/>
                  </w:rPr>
                  <w:t xml:space="preserve"> </w:t>
                </w:r>
                <w:r w:rsidR="00D0362E">
                  <w:rPr>
                    <w:b/>
                    <w:color w:val="000000"/>
                  </w:rPr>
                  <w:t>48</w:t>
                </w:r>
                <w:r w:rsidR="00D0362E">
                  <w:rPr>
                    <w:color w:val="000000"/>
                  </w:rPr>
                  <w:t>, 519–548 (2020).</w:t>
                </w:r>
              </w:ins>
            </w:sdtContent>
          </w:sdt>
        </w:p>
      </w:sdtContent>
    </w:sdt>
    <w:sdt>
      <w:sdtPr>
        <w:tag w:val="goog_rdk_243"/>
        <w:id w:val="-857188593"/>
      </w:sdtPr>
      <w:sdtEndPr/>
      <w:sdtContent>
        <w:p w14:paraId="00000074" w14:textId="77777777" w:rsidR="00C1706F" w:rsidRDefault="00667F60">
          <w:pPr>
            <w:pBdr>
              <w:top w:val="nil"/>
              <w:left w:val="nil"/>
              <w:bottom w:val="nil"/>
              <w:right w:val="nil"/>
              <w:between w:val="nil"/>
            </w:pBdr>
            <w:rPr>
              <w:ins w:id="41" w:author="Joe Bennett" w:date="2021-06-02T12:10:00Z"/>
              <w:color w:val="000000"/>
            </w:rPr>
          </w:pPr>
          <w:sdt>
            <w:sdtPr>
              <w:tag w:val="goog_rdk_242"/>
              <w:id w:val="-1148041961"/>
            </w:sdtPr>
            <w:sdtEndPr/>
            <w:sdtContent>
              <w:ins w:id="42" w:author="Joe Bennett" w:date="2021-06-02T12:10:00Z">
                <w:r w:rsidR="00D0362E">
                  <w:rPr>
                    <w:color w:val="000000"/>
                  </w:rPr>
                  <w:t>49.</w:t>
                </w:r>
                <w:r w:rsidR="00D0362E">
                  <w:rPr>
                    <w:color w:val="000000"/>
                  </w:rPr>
                  <w:tab/>
                  <w:t xml:space="preserve">Diffenbaugh, N. S. </w:t>
                </w:r>
                <w:r w:rsidR="00D0362E">
                  <w:rPr>
                    <w:i/>
                    <w:color w:val="000000"/>
                  </w:rPr>
                  <w:t>et al.</w:t>
                </w:r>
                <w:r w:rsidR="00D0362E">
                  <w:rPr>
                    <w:color w:val="000000"/>
                  </w:rPr>
                  <w:t xml:space="preserve"> Quantifying the influence of global warming on unprecedented extreme climate events. </w:t>
                </w:r>
                <w:r w:rsidR="00D0362E">
                  <w:rPr>
                    <w:i/>
                    <w:color w:val="000000"/>
                  </w:rPr>
                  <w:t>Proc. Natl. Acad. Sci.</w:t>
                </w:r>
                <w:r w:rsidR="00D0362E">
                  <w:rPr>
                    <w:color w:val="000000"/>
                  </w:rPr>
                  <w:t xml:space="preserve"> </w:t>
                </w:r>
                <w:r w:rsidR="00D0362E">
                  <w:rPr>
                    <w:b/>
                    <w:color w:val="000000"/>
                  </w:rPr>
                  <w:t>114</w:t>
                </w:r>
                <w:r w:rsidR="00D0362E">
                  <w:rPr>
                    <w:color w:val="000000"/>
                  </w:rPr>
                  <w:t>, 4881–4886 (2017).</w:t>
                </w:r>
              </w:ins>
            </w:sdtContent>
          </w:sdt>
        </w:p>
      </w:sdtContent>
    </w:sdt>
    <w:sdt>
      <w:sdtPr>
        <w:tag w:val="goog_rdk_245"/>
        <w:id w:val="-1110271489"/>
      </w:sdtPr>
      <w:sdtEndPr/>
      <w:sdtContent>
        <w:p w14:paraId="00000075" w14:textId="77777777" w:rsidR="00C1706F" w:rsidRDefault="00667F60">
          <w:pPr>
            <w:pBdr>
              <w:top w:val="nil"/>
              <w:left w:val="nil"/>
              <w:bottom w:val="nil"/>
              <w:right w:val="nil"/>
              <w:between w:val="nil"/>
            </w:pBdr>
            <w:rPr>
              <w:ins w:id="43" w:author="Joe Bennett" w:date="2021-06-02T12:10:00Z"/>
              <w:color w:val="000000"/>
            </w:rPr>
          </w:pPr>
          <w:sdt>
            <w:sdtPr>
              <w:tag w:val="goog_rdk_244"/>
              <w:id w:val="654337865"/>
            </w:sdtPr>
            <w:sdtEndPr/>
            <w:sdtContent>
              <w:ins w:id="44" w:author="Joe Bennett" w:date="2021-06-02T12:10:00Z">
                <w:r w:rsidR="00D0362E">
                  <w:rPr>
                    <w:color w:val="000000"/>
                  </w:rPr>
                  <w:t>50.</w:t>
                </w:r>
                <w:r w:rsidR="00D0362E">
                  <w:rPr>
                    <w:color w:val="000000"/>
                  </w:rPr>
                  <w:tab/>
                  <w:t xml:space="preserve">Anderson G. Brooke &amp; Bell Michelle L. Heat Waves in the United States: Mortality Risk during Heat Waves and Effect Modification by Heat Wave Characteristics in 43 U.S. Communities. </w:t>
                </w:r>
                <w:r w:rsidR="00D0362E">
                  <w:rPr>
                    <w:i/>
                    <w:color w:val="000000"/>
                  </w:rPr>
                  <w:t>Environ. Health Perspect.</w:t>
                </w:r>
                <w:r w:rsidR="00D0362E">
                  <w:rPr>
                    <w:color w:val="000000"/>
                  </w:rPr>
                  <w:t xml:space="preserve"> </w:t>
                </w:r>
                <w:r w:rsidR="00D0362E">
                  <w:rPr>
                    <w:b/>
                    <w:color w:val="000000"/>
                  </w:rPr>
                  <w:t>119</w:t>
                </w:r>
                <w:r w:rsidR="00D0362E">
                  <w:rPr>
                    <w:color w:val="000000"/>
                  </w:rPr>
                  <w:t>, 210–218 (2011).</w:t>
                </w:r>
              </w:ins>
            </w:sdtContent>
          </w:sdt>
        </w:p>
      </w:sdtContent>
    </w:sdt>
    <w:sdt>
      <w:sdtPr>
        <w:tag w:val="goog_rdk_247"/>
        <w:id w:val="662282625"/>
      </w:sdtPr>
      <w:sdtEndPr/>
      <w:sdtContent>
        <w:p w14:paraId="00000076" w14:textId="77777777" w:rsidR="00C1706F" w:rsidRDefault="00667F60">
          <w:pPr>
            <w:pBdr>
              <w:top w:val="nil"/>
              <w:left w:val="nil"/>
              <w:bottom w:val="nil"/>
              <w:right w:val="nil"/>
              <w:between w:val="nil"/>
            </w:pBdr>
            <w:rPr>
              <w:ins w:id="45" w:author="Joe Bennett" w:date="2021-06-02T12:10:00Z"/>
              <w:color w:val="000000"/>
            </w:rPr>
          </w:pPr>
          <w:sdt>
            <w:sdtPr>
              <w:tag w:val="goog_rdk_246"/>
              <w:id w:val="1053735152"/>
            </w:sdtPr>
            <w:sdtEndPr/>
            <w:sdtContent>
              <w:ins w:id="46" w:author="Joe Bennett" w:date="2021-06-02T12:10:00Z">
                <w:r w:rsidR="00D0362E">
                  <w:rPr>
                    <w:color w:val="000000"/>
                  </w:rPr>
                  <w:t>51.</w:t>
                </w:r>
                <w:r w:rsidR="00D0362E">
                  <w:rPr>
                    <w:color w:val="000000"/>
                  </w:rPr>
                  <w:tab/>
                  <w:t xml:space="preserve">Battisti, D. S. &amp; Naylor, R. L. Historical Warnings of Future Food Insecurity with Unprecedented Seasonal Heat. </w:t>
                </w:r>
                <w:r w:rsidR="00D0362E">
                  <w:rPr>
                    <w:i/>
                    <w:color w:val="000000"/>
                  </w:rPr>
                  <w:t>Science</w:t>
                </w:r>
                <w:r w:rsidR="00D0362E">
                  <w:rPr>
                    <w:color w:val="000000"/>
                  </w:rPr>
                  <w:t xml:space="preserve"> </w:t>
                </w:r>
                <w:r w:rsidR="00D0362E">
                  <w:rPr>
                    <w:b/>
                    <w:color w:val="000000"/>
                  </w:rPr>
                  <w:t>323</w:t>
                </w:r>
                <w:r w:rsidR="00D0362E">
                  <w:rPr>
                    <w:color w:val="000000"/>
                  </w:rPr>
                  <w:t>, 240–244 (2009).</w:t>
                </w:r>
              </w:ins>
            </w:sdtContent>
          </w:sdt>
        </w:p>
      </w:sdtContent>
    </w:sdt>
    <w:sdt>
      <w:sdtPr>
        <w:tag w:val="goog_rdk_249"/>
        <w:id w:val="423316317"/>
      </w:sdtPr>
      <w:sdtEndPr/>
      <w:sdtContent>
        <w:p w14:paraId="00000077" w14:textId="77777777" w:rsidR="00C1706F" w:rsidRDefault="00667F60">
          <w:pPr>
            <w:pBdr>
              <w:top w:val="nil"/>
              <w:left w:val="nil"/>
              <w:bottom w:val="nil"/>
              <w:right w:val="nil"/>
              <w:between w:val="nil"/>
            </w:pBdr>
            <w:rPr>
              <w:ins w:id="47" w:author="Joe Bennett" w:date="2021-06-02T12:10:00Z"/>
              <w:color w:val="000000"/>
            </w:rPr>
          </w:pPr>
          <w:sdt>
            <w:sdtPr>
              <w:tag w:val="goog_rdk_248"/>
              <w:id w:val="565389581"/>
            </w:sdtPr>
            <w:sdtEndPr/>
            <w:sdtContent>
              <w:ins w:id="48" w:author="Joe Bennett" w:date="2021-06-02T12:10:00Z">
                <w:r w:rsidR="00D0362E">
                  <w:rPr>
                    <w:color w:val="000000"/>
                  </w:rPr>
                  <w:t>52.</w:t>
                </w:r>
                <w:r w:rsidR="00D0362E">
                  <w:rPr>
                    <w:color w:val="000000"/>
                  </w:rPr>
                  <w:tab/>
                  <w:t xml:space="preserve">Mitchell, D. </w:t>
                </w:r>
                <w:r w:rsidR="00D0362E">
                  <w:rPr>
                    <w:i/>
                    <w:color w:val="000000"/>
                  </w:rPr>
                  <w:t>et al.</w:t>
                </w:r>
                <w:r w:rsidR="00D0362E">
                  <w:rPr>
                    <w:color w:val="000000"/>
                  </w:rPr>
                  <w:t xml:space="preserve"> Attributing human mortality during extreme heat waves to anthropogenic climate change. </w:t>
                </w:r>
                <w:r w:rsidR="00D0362E">
                  <w:rPr>
                    <w:i/>
                    <w:color w:val="000000"/>
                  </w:rPr>
                  <w:t>Environ. Res. Lett.</w:t>
                </w:r>
                <w:r w:rsidR="00D0362E">
                  <w:rPr>
                    <w:color w:val="000000"/>
                  </w:rPr>
                  <w:t xml:space="preserve"> </w:t>
                </w:r>
                <w:r w:rsidR="00D0362E">
                  <w:rPr>
                    <w:b/>
                    <w:color w:val="000000"/>
                  </w:rPr>
                  <w:t>11</w:t>
                </w:r>
                <w:r w:rsidR="00D0362E">
                  <w:rPr>
                    <w:color w:val="000000"/>
                  </w:rPr>
                  <w:t>, 074006 (2016).</w:t>
                </w:r>
              </w:ins>
            </w:sdtContent>
          </w:sdt>
        </w:p>
      </w:sdtContent>
    </w:sdt>
    <w:sdt>
      <w:sdtPr>
        <w:tag w:val="goog_rdk_251"/>
        <w:id w:val="-1167706488"/>
      </w:sdtPr>
      <w:sdtEndPr/>
      <w:sdtContent>
        <w:p w14:paraId="00000078" w14:textId="77777777" w:rsidR="00C1706F" w:rsidRDefault="00667F60">
          <w:pPr>
            <w:pBdr>
              <w:top w:val="nil"/>
              <w:left w:val="nil"/>
              <w:bottom w:val="nil"/>
              <w:right w:val="nil"/>
              <w:between w:val="nil"/>
            </w:pBdr>
            <w:rPr>
              <w:ins w:id="49" w:author="Joe Bennett" w:date="2021-06-02T12:10:00Z"/>
              <w:color w:val="000000"/>
            </w:rPr>
          </w:pPr>
          <w:sdt>
            <w:sdtPr>
              <w:tag w:val="goog_rdk_250"/>
              <w:id w:val="2003150977"/>
            </w:sdtPr>
            <w:sdtEndPr/>
            <w:sdtContent>
              <w:ins w:id="50" w:author="Joe Bennett" w:date="2021-06-02T12:10:00Z">
                <w:r w:rsidR="00D0362E">
                  <w:rPr>
                    <w:color w:val="000000"/>
                  </w:rPr>
                  <w:t>53.</w:t>
                </w:r>
                <w:r w:rsidR="00D0362E">
                  <w:rPr>
                    <w:color w:val="000000"/>
                  </w:rPr>
                  <w:tab/>
                  <w:t xml:space="preserve">Harris, R. M. B. </w:t>
                </w:r>
                <w:r w:rsidR="00D0362E">
                  <w:rPr>
                    <w:i/>
                    <w:color w:val="000000"/>
                  </w:rPr>
                  <w:t>et al.</w:t>
                </w:r>
                <w:r w:rsidR="00D0362E">
                  <w:rPr>
                    <w:color w:val="000000"/>
                  </w:rPr>
                  <w:t xml:space="preserve"> Biological responses to the press and pulse of climate trends and extreme events. </w:t>
                </w:r>
                <w:r w:rsidR="00D0362E">
                  <w:rPr>
                    <w:i/>
                    <w:color w:val="000000"/>
                  </w:rPr>
                  <w:t>Nat. Clim. Change</w:t>
                </w:r>
                <w:r w:rsidR="00D0362E">
                  <w:rPr>
                    <w:color w:val="000000"/>
                  </w:rPr>
                  <w:t xml:space="preserve"> </w:t>
                </w:r>
                <w:r w:rsidR="00D0362E">
                  <w:rPr>
                    <w:b/>
                    <w:color w:val="000000"/>
                  </w:rPr>
                  <w:t>8</w:t>
                </w:r>
                <w:r w:rsidR="00D0362E">
                  <w:rPr>
                    <w:color w:val="000000"/>
                  </w:rPr>
                  <w:t>, 579–587 (2018).</w:t>
                </w:r>
              </w:ins>
            </w:sdtContent>
          </w:sdt>
        </w:p>
      </w:sdtContent>
    </w:sdt>
    <w:sdt>
      <w:sdtPr>
        <w:tag w:val="goog_rdk_253"/>
        <w:id w:val="-322888586"/>
      </w:sdtPr>
      <w:sdtEndPr/>
      <w:sdtContent>
        <w:p w14:paraId="00000079" w14:textId="77777777" w:rsidR="00C1706F" w:rsidRDefault="00667F60">
          <w:pPr>
            <w:pBdr>
              <w:top w:val="nil"/>
              <w:left w:val="nil"/>
              <w:bottom w:val="nil"/>
              <w:right w:val="nil"/>
              <w:between w:val="nil"/>
            </w:pBdr>
            <w:rPr>
              <w:ins w:id="51" w:author="Joe Bennett" w:date="2021-06-02T12:10:00Z"/>
              <w:color w:val="000000"/>
            </w:rPr>
          </w:pPr>
          <w:sdt>
            <w:sdtPr>
              <w:tag w:val="goog_rdk_252"/>
              <w:id w:val="1297647744"/>
            </w:sdtPr>
            <w:sdtEndPr/>
            <w:sdtContent>
              <w:ins w:id="52" w:author="Joe Bennett" w:date="2021-06-02T12:10:00Z">
                <w:r w:rsidR="00D0362E">
                  <w:rPr>
                    <w:color w:val="000000"/>
                  </w:rPr>
                  <w:t>54.</w:t>
                </w:r>
                <w:r w:rsidR="00D0362E">
                  <w:rPr>
                    <w:color w:val="000000"/>
                  </w:rPr>
                  <w:tab/>
                  <w:t xml:space="preserve">Maron, M., McAlpine, C. A., Watson, J. E. M., Maxwell, S. &amp; Barnard, P. Climate-induced resource bottlenecks exacerbate species vulnerability: a review. </w:t>
                </w:r>
                <w:r w:rsidR="00D0362E">
                  <w:rPr>
                    <w:i/>
                    <w:color w:val="000000"/>
                  </w:rPr>
                  <w:t>Divers. Distrib.</w:t>
                </w:r>
                <w:r w:rsidR="00D0362E">
                  <w:rPr>
                    <w:color w:val="000000"/>
                  </w:rPr>
                  <w:t xml:space="preserve"> </w:t>
                </w:r>
                <w:r w:rsidR="00D0362E">
                  <w:rPr>
                    <w:b/>
                    <w:color w:val="000000"/>
                  </w:rPr>
                  <w:t>21</w:t>
                </w:r>
                <w:r w:rsidR="00D0362E">
                  <w:rPr>
                    <w:color w:val="000000"/>
                  </w:rPr>
                  <w:t>, 731–743 (2015).</w:t>
                </w:r>
              </w:ins>
            </w:sdtContent>
          </w:sdt>
        </w:p>
      </w:sdtContent>
    </w:sdt>
    <w:sdt>
      <w:sdtPr>
        <w:tag w:val="goog_rdk_255"/>
        <w:id w:val="-193622455"/>
      </w:sdtPr>
      <w:sdtEndPr/>
      <w:sdtContent>
        <w:p w14:paraId="0000007A" w14:textId="77777777" w:rsidR="00C1706F" w:rsidRDefault="00667F60">
          <w:pPr>
            <w:pBdr>
              <w:top w:val="nil"/>
              <w:left w:val="nil"/>
              <w:bottom w:val="nil"/>
              <w:right w:val="nil"/>
              <w:between w:val="nil"/>
            </w:pBdr>
            <w:rPr>
              <w:ins w:id="53" w:author="Joe Bennett" w:date="2021-06-02T12:10:00Z"/>
              <w:color w:val="000000"/>
            </w:rPr>
          </w:pPr>
          <w:sdt>
            <w:sdtPr>
              <w:tag w:val="goog_rdk_254"/>
              <w:id w:val="772363779"/>
            </w:sdtPr>
            <w:sdtEndPr/>
            <w:sdtContent>
              <w:ins w:id="54" w:author="Joe Bennett" w:date="2021-06-02T12:10:00Z">
                <w:r w:rsidR="00D0362E">
                  <w:rPr>
                    <w:color w:val="000000"/>
                  </w:rPr>
                  <w:t>55.</w:t>
                </w:r>
                <w:r w:rsidR="00D0362E">
                  <w:rPr>
                    <w:color w:val="000000"/>
                  </w:rPr>
                  <w:tab/>
                  <w:t xml:space="preserve">Grant, P. R. </w:t>
                </w:r>
                <w:r w:rsidR="00D0362E">
                  <w:rPr>
                    <w:i/>
                    <w:color w:val="000000"/>
                  </w:rPr>
                  <w:t>et al.</w:t>
                </w:r>
                <w:r w:rsidR="00D0362E">
                  <w:rPr>
                    <w:color w:val="000000"/>
                  </w:rPr>
                  <w:t xml:space="preserve"> Evolution caused by extreme events. </w:t>
                </w:r>
                <w:r w:rsidR="00D0362E">
                  <w:rPr>
                    <w:i/>
                    <w:color w:val="000000"/>
                  </w:rPr>
                  <w:t>Philos. Trans. R. Soc. B Biol. Sci.</w:t>
                </w:r>
                <w:r w:rsidR="00D0362E">
                  <w:rPr>
                    <w:color w:val="000000"/>
                  </w:rPr>
                  <w:t xml:space="preserve"> </w:t>
                </w:r>
                <w:r w:rsidR="00D0362E">
                  <w:rPr>
                    <w:b/>
                    <w:color w:val="000000"/>
                  </w:rPr>
                  <w:t>372</w:t>
                </w:r>
                <w:r w:rsidR="00D0362E">
                  <w:rPr>
                    <w:color w:val="000000"/>
                  </w:rPr>
                  <w:t>, 20160146 (2017).</w:t>
                </w:r>
              </w:ins>
            </w:sdtContent>
          </w:sdt>
        </w:p>
      </w:sdtContent>
    </w:sdt>
    <w:sdt>
      <w:sdtPr>
        <w:tag w:val="goog_rdk_257"/>
        <w:id w:val="1626433555"/>
      </w:sdtPr>
      <w:sdtEndPr/>
      <w:sdtContent>
        <w:p w14:paraId="0000007B" w14:textId="77777777" w:rsidR="00C1706F" w:rsidRDefault="00667F60">
          <w:pPr>
            <w:pBdr>
              <w:top w:val="nil"/>
              <w:left w:val="nil"/>
              <w:bottom w:val="nil"/>
              <w:right w:val="nil"/>
              <w:between w:val="nil"/>
            </w:pBdr>
            <w:rPr>
              <w:ins w:id="55" w:author="Joe Bennett" w:date="2021-06-02T12:10:00Z"/>
              <w:color w:val="000000"/>
            </w:rPr>
          </w:pPr>
          <w:sdt>
            <w:sdtPr>
              <w:tag w:val="goog_rdk_256"/>
              <w:id w:val="-306473542"/>
            </w:sdtPr>
            <w:sdtEndPr/>
            <w:sdtContent>
              <w:ins w:id="56" w:author="Joe Bennett" w:date="2021-06-02T12:10:00Z">
                <w:r w:rsidR="00D0362E">
                  <w:rPr>
                    <w:color w:val="000000"/>
                  </w:rPr>
                  <w:t>56.</w:t>
                </w:r>
                <w:r w:rsidR="00D0362E">
                  <w:rPr>
                    <w:color w:val="000000"/>
                  </w:rPr>
                  <w:tab/>
                  <w:t xml:space="preserve">Gutschick, V. P. &amp; BassiriRad, H. Extreme events as shaping physiology, ecology, and evolution of plants: toward a unified definition and evaluation of their consequences. </w:t>
                </w:r>
                <w:r w:rsidR="00D0362E">
                  <w:rPr>
                    <w:i/>
                    <w:color w:val="000000"/>
                  </w:rPr>
                  <w:t>New Phytol.</w:t>
                </w:r>
                <w:r w:rsidR="00D0362E">
                  <w:rPr>
                    <w:color w:val="000000"/>
                  </w:rPr>
                  <w:t xml:space="preserve"> </w:t>
                </w:r>
                <w:r w:rsidR="00D0362E">
                  <w:rPr>
                    <w:b/>
                    <w:color w:val="000000"/>
                  </w:rPr>
                  <w:t>160</w:t>
                </w:r>
                <w:r w:rsidR="00D0362E">
                  <w:rPr>
                    <w:color w:val="000000"/>
                  </w:rPr>
                  <w:t>, 21–42 (2003).</w:t>
                </w:r>
              </w:ins>
            </w:sdtContent>
          </w:sdt>
        </w:p>
      </w:sdtContent>
    </w:sdt>
    <w:sdt>
      <w:sdtPr>
        <w:tag w:val="goog_rdk_259"/>
        <w:id w:val="1381901240"/>
      </w:sdtPr>
      <w:sdtEndPr/>
      <w:sdtContent>
        <w:p w14:paraId="0000007C" w14:textId="77777777" w:rsidR="00C1706F" w:rsidRDefault="00667F60">
          <w:pPr>
            <w:pBdr>
              <w:top w:val="nil"/>
              <w:left w:val="nil"/>
              <w:bottom w:val="nil"/>
              <w:right w:val="nil"/>
              <w:between w:val="nil"/>
            </w:pBdr>
            <w:rPr>
              <w:ins w:id="57" w:author="Joe Bennett" w:date="2021-06-02T12:10:00Z"/>
              <w:color w:val="000000"/>
            </w:rPr>
          </w:pPr>
          <w:sdt>
            <w:sdtPr>
              <w:tag w:val="goog_rdk_258"/>
              <w:id w:val="-126710209"/>
            </w:sdtPr>
            <w:sdtEndPr/>
            <w:sdtContent>
              <w:ins w:id="58" w:author="Joe Bennett" w:date="2021-06-02T12:10:00Z">
                <w:r w:rsidR="00D0362E">
                  <w:rPr>
                    <w:color w:val="000000"/>
                  </w:rPr>
                  <w:t>57.</w:t>
                </w:r>
                <w:r w:rsidR="00D0362E">
                  <w:rPr>
                    <w:color w:val="000000"/>
                  </w:rPr>
                  <w:tab/>
                  <w:t xml:space="preserve">Cremonese, E. </w:t>
                </w:r>
                <w:r w:rsidR="00D0362E">
                  <w:rPr>
                    <w:i/>
                    <w:color w:val="000000"/>
                  </w:rPr>
                  <w:t>et al.</w:t>
                </w:r>
                <w:r w:rsidR="00D0362E">
                  <w:rPr>
                    <w:color w:val="000000"/>
                  </w:rPr>
                  <w:t xml:space="preserve"> Heat wave hinders green wave: The impact of climate extreme on the phenology of a mountain grassland. </w:t>
                </w:r>
                <w:r w:rsidR="00D0362E">
                  <w:rPr>
                    <w:i/>
                    <w:color w:val="000000"/>
                  </w:rPr>
                  <w:t>Agric. For. Meteorol.</w:t>
                </w:r>
                <w:r w:rsidR="00D0362E">
                  <w:rPr>
                    <w:color w:val="000000"/>
                  </w:rPr>
                  <w:t xml:space="preserve"> </w:t>
                </w:r>
                <w:r w:rsidR="00D0362E">
                  <w:rPr>
                    <w:b/>
                    <w:color w:val="000000"/>
                  </w:rPr>
                  <w:t>247</w:t>
                </w:r>
                <w:r w:rsidR="00D0362E">
                  <w:rPr>
                    <w:color w:val="000000"/>
                  </w:rPr>
                  <w:t>, 320–330 (2017).</w:t>
                </w:r>
              </w:ins>
            </w:sdtContent>
          </w:sdt>
        </w:p>
      </w:sdtContent>
    </w:sdt>
    <w:sdt>
      <w:sdtPr>
        <w:tag w:val="goog_rdk_261"/>
        <w:id w:val="-596639929"/>
      </w:sdtPr>
      <w:sdtEndPr/>
      <w:sdtContent>
        <w:p w14:paraId="0000007D" w14:textId="77777777" w:rsidR="00C1706F" w:rsidRDefault="00667F60">
          <w:pPr>
            <w:pBdr>
              <w:top w:val="nil"/>
              <w:left w:val="nil"/>
              <w:bottom w:val="nil"/>
              <w:right w:val="nil"/>
              <w:between w:val="nil"/>
            </w:pBdr>
            <w:rPr>
              <w:ins w:id="59" w:author="Joe Bennett" w:date="2021-06-02T12:10:00Z"/>
              <w:color w:val="000000"/>
            </w:rPr>
          </w:pPr>
          <w:sdt>
            <w:sdtPr>
              <w:tag w:val="goog_rdk_260"/>
              <w:id w:val="-1989165885"/>
            </w:sdtPr>
            <w:sdtEndPr/>
            <w:sdtContent>
              <w:ins w:id="60" w:author="Joe Bennett" w:date="2021-06-02T12:10:00Z">
                <w:r w:rsidR="00D0362E">
                  <w:rPr>
                    <w:color w:val="000000"/>
                  </w:rPr>
                  <w:t>58.</w:t>
                </w:r>
                <w:r w:rsidR="00D0362E">
                  <w:rPr>
                    <w:color w:val="000000"/>
                  </w:rPr>
                  <w:tab/>
                  <w:t xml:space="preserve">Sorte, F. A. L., Hochachka, W. M., Farnsworth, A., Dhondt, A. A. &amp; Sheldon, D. The implications of mid-latitude climate extremes for North American migratory bird populations. </w:t>
                </w:r>
                <w:r w:rsidR="00D0362E">
                  <w:rPr>
                    <w:i/>
                    <w:color w:val="000000"/>
                  </w:rPr>
                  <w:t>Ecosphere</w:t>
                </w:r>
                <w:r w:rsidR="00D0362E">
                  <w:rPr>
                    <w:color w:val="000000"/>
                  </w:rPr>
                  <w:t xml:space="preserve"> </w:t>
                </w:r>
                <w:r w:rsidR="00D0362E">
                  <w:rPr>
                    <w:b/>
                    <w:color w:val="000000"/>
                  </w:rPr>
                  <w:t>7</w:t>
                </w:r>
                <w:r w:rsidR="00D0362E">
                  <w:rPr>
                    <w:color w:val="000000"/>
                  </w:rPr>
                  <w:t>, e01261 (2016).</w:t>
                </w:r>
              </w:ins>
            </w:sdtContent>
          </w:sdt>
        </w:p>
      </w:sdtContent>
    </w:sdt>
    <w:sdt>
      <w:sdtPr>
        <w:tag w:val="goog_rdk_263"/>
        <w:id w:val="430790569"/>
      </w:sdtPr>
      <w:sdtEndPr/>
      <w:sdtContent>
        <w:p w14:paraId="0000007E" w14:textId="77777777" w:rsidR="00C1706F" w:rsidRDefault="00667F60">
          <w:pPr>
            <w:pBdr>
              <w:top w:val="nil"/>
              <w:left w:val="nil"/>
              <w:bottom w:val="nil"/>
              <w:right w:val="nil"/>
              <w:between w:val="nil"/>
            </w:pBdr>
            <w:rPr>
              <w:ins w:id="61" w:author="Joe Bennett" w:date="2021-06-02T12:10:00Z"/>
              <w:color w:val="000000"/>
            </w:rPr>
          </w:pPr>
          <w:sdt>
            <w:sdtPr>
              <w:tag w:val="goog_rdk_262"/>
              <w:id w:val="-980693024"/>
            </w:sdtPr>
            <w:sdtEndPr/>
            <w:sdtContent>
              <w:ins w:id="62" w:author="Joe Bennett" w:date="2021-06-02T12:10:00Z">
                <w:r w:rsidR="00D0362E">
                  <w:rPr>
                    <w:color w:val="000000"/>
                  </w:rPr>
                  <w:t>59.</w:t>
                </w:r>
                <w:r w:rsidR="00D0362E">
                  <w:rPr>
                    <w:color w:val="000000"/>
                  </w:rPr>
                  <w:tab/>
                  <w:t xml:space="preserve">Fenner, D., Holtmann, A., Krug, A. &amp; Scherer, D. Heat waves in Berlin and Potsdam, Germany – Long-term trends and comparison of heat wave definitions from 1893 to 2017. </w:t>
                </w:r>
                <w:r w:rsidR="00D0362E">
                  <w:rPr>
                    <w:i/>
                    <w:color w:val="000000"/>
                  </w:rPr>
                  <w:t>Int. J. Climatol.</w:t>
                </w:r>
                <w:r w:rsidR="00D0362E">
                  <w:rPr>
                    <w:color w:val="000000"/>
                  </w:rPr>
                  <w:t xml:space="preserve"> </w:t>
                </w:r>
                <w:r w:rsidR="00D0362E">
                  <w:rPr>
                    <w:b/>
                    <w:color w:val="000000"/>
                  </w:rPr>
                  <w:t>39</w:t>
                </w:r>
                <w:r w:rsidR="00D0362E">
                  <w:rPr>
                    <w:color w:val="000000"/>
                  </w:rPr>
                  <w:t>, 2422–2437 (2019).</w:t>
                </w:r>
              </w:ins>
            </w:sdtContent>
          </w:sdt>
        </w:p>
      </w:sdtContent>
    </w:sdt>
    <w:sdt>
      <w:sdtPr>
        <w:tag w:val="goog_rdk_265"/>
        <w:id w:val="-1150133648"/>
      </w:sdtPr>
      <w:sdtEndPr/>
      <w:sdtContent>
        <w:p w14:paraId="0000007F" w14:textId="77777777" w:rsidR="00C1706F" w:rsidRDefault="00667F60">
          <w:pPr>
            <w:pBdr>
              <w:top w:val="nil"/>
              <w:left w:val="nil"/>
              <w:bottom w:val="nil"/>
              <w:right w:val="nil"/>
              <w:between w:val="nil"/>
            </w:pBdr>
            <w:rPr>
              <w:ins w:id="63" w:author="Joe Bennett" w:date="2021-06-02T12:10:00Z"/>
              <w:color w:val="000000"/>
            </w:rPr>
          </w:pPr>
          <w:sdt>
            <w:sdtPr>
              <w:tag w:val="goog_rdk_264"/>
              <w:id w:val="949754995"/>
            </w:sdtPr>
            <w:sdtEndPr/>
            <w:sdtContent>
              <w:ins w:id="64" w:author="Joe Bennett" w:date="2021-06-02T12:10:00Z">
                <w:r w:rsidR="00D0362E">
                  <w:rPr>
                    <w:color w:val="000000"/>
                  </w:rPr>
                  <w:t>60.</w:t>
                </w:r>
                <w:r w:rsidR="00D0362E">
                  <w:rPr>
                    <w:color w:val="000000"/>
                  </w:rPr>
                  <w:tab/>
                  <w:t xml:space="preserve">Smith, T. T., Zaitchik, B. F. &amp; Gohlke, J. M. Heat waves in the United States: definitions, patterns and trends. </w:t>
                </w:r>
                <w:r w:rsidR="00D0362E">
                  <w:rPr>
                    <w:i/>
                    <w:color w:val="000000"/>
                  </w:rPr>
                  <w:t>Clim. Change</w:t>
                </w:r>
                <w:r w:rsidR="00D0362E">
                  <w:rPr>
                    <w:color w:val="000000"/>
                  </w:rPr>
                  <w:t xml:space="preserve"> </w:t>
                </w:r>
                <w:r w:rsidR="00D0362E">
                  <w:rPr>
                    <w:b/>
                    <w:color w:val="000000"/>
                  </w:rPr>
                  <w:t>118</w:t>
                </w:r>
                <w:r w:rsidR="00D0362E">
                  <w:rPr>
                    <w:color w:val="000000"/>
                  </w:rPr>
                  <w:t>, 811–825 (2013).</w:t>
                </w:r>
              </w:ins>
            </w:sdtContent>
          </w:sdt>
        </w:p>
      </w:sdtContent>
    </w:sdt>
    <w:sdt>
      <w:sdtPr>
        <w:tag w:val="goog_rdk_267"/>
        <w:id w:val="257497669"/>
      </w:sdtPr>
      <w:sdtEndPr/>
      <w:sdtContent>
        <w:p w14:paraId="00000080" w14:textId="77777777" w:rsidR="00C1706F" w:rsidRDefault="00667F60">
          <w:pPr>
            <w:pBdr>
              <w:top w:val="nil"/>
              <w:left w:val="nil"/>
              <w:bottom w:val="nil"/>
              <w:right w:val="nil"/>
              <w:between w:val="nil"/>
            </w:pBdr>
            <w:rPr>
              <w:ins w:id="65" w:author="Joe Bennett" w:date="2021-06-02T12:10:00Z"/>
              <w:color w:val="000000"/>
            </w:rPr>
          </w:pPr>
          <w:sdt>
            <w:sdtPr>
              <w:tag w:val="goog_rdk_266"/>
              <w:id w:val="-697695076"/>
            </w:sdtPr>
            <w:sdtEndPr/>
            <w:sdtContent>
              <w:ins w:id="66" w:author="Joe Bennett" w:date="2021-06-02T12:10:00Z">
                <w:r w:rsidR="00D0362E">
                  <w:rPr>
                    <w:color w:val="000000"/>
                  </w:rPr>
                  <w:t>61.</w:t>
                </w:r>
                <w:r w:rsidR="00D0362E">
                  <w:rPr>
                    <w:color w:val="000000"/>
                  </w:rPr>
                  <w:tab/>
                  <w:t xml:space="preserve">McPhillips, L. E. </w:t>
                </w:r>
                <w:r w:rsidR="00D0362E">
                  <w:rPr>
                    <w:i/>
                    <w:color w:val="000000"/>
                  </w:rPr>
                  <w:t>et al.</w:t>
                </w:r>
                <w:r w:rsidR="00D0362E">
                  <w:rPr>
                    <w:color w:val="000000"/>
                  </w:rPr>
                  <w:t xml:space="preserve"> Defining Extreme Events: A Cross-Disciplinary Review. </w:t>
                </w:r>
                <w:r w:rsidR="00D0362E">
                  <w:rPr>
                    <w:i/>
                    <w:color w:val="000000"/>
                  </w:rPr>
                  <w:t>Earths Future</w:t>
                </w:r>
                <w:r w:rsidR="00D0362E">
                  <w:rPr>
                    <w:color w:val="000000"/>
                  </w:rPr>
                  <w:t xml:space="preserve"> </w:t>
                </w:r>
                <w:r w:rsidR="00D0362E">
                  <w:rPr>
                    <w:b/>
                    <w:color w:val="000000"/>
                  </w:rPr>
                  <w:t>6</w:t>
                </w:r>
                <w:r w:rsidR="00D0362E">
                  <w:rPr>
                    <w:color w:val="000000"/>
                  </w:rPr>
                  <w:t>, 441–455 (2018).</w:t>
                </w:r>
              </w:ins>
            </w:sdtContent>
          </w:sdt>
        </w:p>
      </w:sdtContent>
    </w:sdt>
    <w:sdt>
      <w:sdtPr>
        <w:tag w:val="goog_rdk_269"/>
        <w:id w:val="-1955240776"/>
      </w:sdtPr>
      <w:sdtEndPr/>
      <w:sdtContent>
        <w:p w14:paraId="00000081" w14:textId="77777777" w:rsidR="00C1706F" w:rsidRDefault="00667F60">
          <w:pPr>
            <w:pBdr>
              <w:top w:val="nil"/>
              <w:left w:val="nil"/>
              <w:bottom w:val="nil"/>
              <w:right w:val="nil"/>
              <w:between w:val="nil"/>
            </w:pBdr>
            <w:rPr>
              <w:ins w:id="67" w:author="Joe Bennett" w:date="2021-06-02T12:10:00Z"/>
              <w:color w:val="000000"/>
            </w:rPr>
          </w:pPr>
          <w:sdt>
            <w:sdtPr>
              <w:tag w:val="goog_rdk_268"/>
              <w:id w:val="550970216"/>
            </w:sdtPr>
            <w:sdtEndPr/>
            <w:sdtContent>
              <w:ins w:id="68" w:author="Joe Bennett" w:date="2021-06-02T12:10:00Z">
                <w:r w:rsidR="00D0362E">
                  <w:rPr>
                    <w:color w:val="000000"/>
                  </w:rPr>
                  <w:t>62.</w:t>
                </w:r>
                <w:r w:rsidR="00D0362E">
                  <w:rPr>
                    <w:color w:val="000000"/>
                  </w:rPr>
                  <w:tab/>
                  <w:t xml:space="preserve">Hersbach, H. </w:t>
                </w:r>
                <w:r w:rsidR="00D0362E">
                  <w:rPr>
                    <w:i/>
                    <w:color w:val="000000"/>
                  </w:rPr>
                  <w:t>et al.</w:t>
                </w:r>
                <w:r w:rsidR="00D0362E">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667F60">
          <w:pPr>
            <w:pBdr>
              <w:top w:val="nil"/>
              <w:left w:val="nil"/>
              <w:bottom w:val="nil"/>
              <w:right w:val="nil"/>
              <w:between w:val="nil"/>
            </w:pBdr>
            <w:rPr>
              <w:ins w:id="69" w:author="Joe Bennett" w:date="2021-06-02T12:10:00Z"/>
              <w:color w:val="000000"/>
            </w:rPr>
          </w:pPr>
          <w:sdt>
            <w:sdtPr>
              <w:tag w:val="goog_rdk_270"/>
              <w:id w:val="747081481"/>
            </w:sdtPr>
            <w:sdtEndPr/>
            <w:sdtContent>
              <w:ins w:id="70" w:author="Joe Bennett" w:date="2021-06-02T12:10:00Z">
                <w:r w:rsidR="00D0362E">
                  <w:rPr>
                    <w:color w:val="000000"/>
                  </w:rPr>
                  <w:t>63.</w:t>
                </w:r>
                <w:r w:rsidR="00D0362E">
                  <w:rPr>
                    <w:color w:val="000000"/>
                  </w:rPr>
                  <w:tab/>
                  <w:t xml:space="preserve">Hoffmann, L. </w:t>
                </w:r>
                <w:r w:rsidR="00D0362E">
                  <w:rPr>
                    <w:i/>
                    <w:color w:val="000000"/>
                  </w:rPr>
                  <w:t>et al.</w:t>
                </w:r>
                <w:r w:rsidR="00D0362E">
                  <w:rPr>
                    <w:color w:val="000000"/>
                  </w:rPr>
                  <w:t xml:space="preserve"> From ERA-Interim to ERA5: the considerable impact of ECMWF’s next-generation reanalysis on Lagrangian transport simulations. </w:t>
                </w:r>
                <w:r w:rsidR="00D0362E">
                  <w:rPr>
                    <w:i/>
                    <w:color w:val="000000"/>
                  </w:rPr>
                  <w:t>Atmospheric Chem. Phys.</w:t>
                </w:r>
                <w:r w:rsidR="00D0362E">
                  <w:rPr>
                    <w:color w:val="000000"/>
                  </w:rPr>
                  <w:t xml:space="preserve"> </w:t>
                </w:r>
                <w:r w:rsidR="00D0362E">
                  <w:rPr>
                    <w:b/>
                    <w:color w:val="000000"/>
                  </w:rPr>
                  <w:t>19</w:t>
                </w:r>
                <w:r w:rsidR="00D0362E">
                  <w:rPr>
                    <w:color w:val="000000"/>
                  </w:rPr>
                  <w:t>, 3097–3124 (2019).</w:t>
                </w:r>
              </w:ins>
            </w:sdtContent>
          </w:sdt>
        </w:p>
      </w:sdtContent>
    </w:sdt>
    <w:sdt>
      <w:sdtPr>
        <w:tag w:val="goog_rdk_273"/>
        <w:id w:val="1705442027"/>
      </w:sdtPr>
      <w:sdtEndPr/>
      <w:sdtContent>
        <w:p w14:paraId="00000083" w14:textId="77777777" w:rsidR="00C1706F" w:rsidRDefault="00667F60">
          <w:pPr>
            <w:pBdr>
              <w:top w:val="nil"/>
              <w:left w:val="nil"/>
              <w:bottom w:val="nil"/>
              <w:right w:val="nil"/>
              <w:between w:val="nil"/>
            </w:pBdr>
            <w:rPr>
              <w:ins w:id="71" w:author="Joe Bennett" w:date="2021-06-02T12:10:00Z"/>
              <w:color w:val="000000"/>
            </w:rPr>
          </w:pPr>
          <w:sdt>
            <w:sdtPr>
              <w:tag w:val="goog_rdk_272"/>
              <w:id w:val="642159538"/>
            </w:sdtPr>
            <w:sdtEndPr/>
            <w:sdtContent>
              <w:ins w:id="72" w:author="Joe Bennett" w:date="2021-06-02T12:10:00Z">
                <w:r w:rsidR="00D0362E" w:rsidRPr="00E94581">
                  <w:rPr>
                    <w:color w:val="000000"/>
                    <w:lang w:val="en-CA"/>
                  </w:rPr>
                  <w:t>64.</w:t>
                </w:r>
                <w:r w:rsidR="00D0362E" w:rsidRPr="00E94581">
                  <w:rPr>
                    <w:color w:val="000000"/>
                    <w:lang w:val="en-CA"/>
                  </w:rPr>
                  <w:tab/>
                  <w:t xml:space="preserve">Huang, N. E. </w:t>
                </w:r>
                <w:r w:rsidR="00D0362E" w:rsidRPr="00E94581">
                  <w:rPr>
                    <w:i/>
                    <w:color w:val="000000"/>
                    <w:lang w:val="en-CA"/>
                  </w:rPr>
                  <w:t>et al.</w:t>
                </w:r>
                <w:r w:rsidR="00D0362E" w:rsidRPr="00E94581">
                  <w:rPr>
                    <w:color w:val="000000"/>
                    <w:lang w:val="en-CA"/>
                  </w:rPr>
                  <w:t xml:space="preserve"> </w:t>
                </w:r>
                <w:r w:rsidR="00D0362E">
                  <w:rPr>
                    <w:color w:val="000000"/>
                  </w:rPr>
                  <w:t xml:space="preserve">The empirical mode decomposition and the Hilbert spectrum for nonlinear and non-stationary time series analysis. </w:t>
                </w:r>
                <w:r w:rsidR="00D0362E">
                  <w:rPr>
                    <w:i/>
                    <w:color w:val="000000"/>
                  </w:rPr>
                  <w:t>Proc. R. Soc. Lond. Ser. Math. Phys. Eng. Sci.</w:t>
                </w:r>
                <w:r w:rsidR="00D0362E">
                  <w:rPr>
                    <w:color w:val="000000"/>
                  </w:rPr>
                  <w:t xml:space="preserve"> </w:t>
                </w:r>
                <w:r w:rsidR="00D0362E">
                  <w:rPr>
                    <w:b/>
                    <w:color w:val="000000"/>
                  </w:rPr>
                  <w:t>454</w:t>
                </w:r>
                <w:r w:rsidR="00D0362E">
                  <w:rPr>
                    <w:color w:val="000000"/>
                  </w:rPr>
                  <w:t>, 903–995 (1998).</w:t>
                </w:r>
              </w:ins>
            </w:sdtContent>
          </w:sdt>
        </w:p>
      </w:sdtContent>
    </w:sdt>
    <w:sdt>
      <w:sdtPr>
        <w:tag w:val="goog_rdk_275"/>
        <w:id w:val="-487164794"/>
      </w:sdtPr>
      <w:sdtEndPr/>
      <w:sdtContent>
        <w:p w14:paraId="00000084" w14:textId="77777777" w:rsidR="00C1706F" w:rsidRDefault="00667F60">
          <w:pPr>
            <w:pBdr>
              <w:top w:val="nil"/>
              <w:left w:val="nil"/>
              <w:bottom w:val="nil"/>
              <w:right w:val="nil"/>
              <w:between w:val="nil"/>
            </w:pBdr>
            <w:rPr>
              <w:ins w:id="73" w:author="Joe Bennett" w:date="2021-06-02T12:10:00Z"/>
              <w:color w:val="000000"/>
            </w:rPr>
          </w:pPr>
          <w:sdt>
            <w:sdtPr>
              <w:tag w:val="goog_rdk_274"/>
              <w:id w:val="1871641433"/>
            </w:sdtPr>
            <w:sdtEndPr/>
            <w:sdtContent>
              <w:ins w:id="74" w:author="Joe Bennett" w:date="2021-06-02T12:10:00Z">
                <w:r w:rsidR="00D0362E">
                  <w:rPr>
                    <w:color w:val="000000"/>
                  </w:rPr>
                  <w:t>65.</w:t>
                </w:r>
                <w:r w:rsidR="00D0362E">
                  <w:rPr>
                    <w:color w:val="000000"/>
                  </w:rPr>
                  <w:tab/>
                  <w:t xml:space="preserve">Wu, Z., Huang, N. E., Long, S. R. &amp; Peng, C.-K. On the trend, detrending, and variability of nonlinear and nonstationary time series. </w:t>
                </w:r>
                <w:r w:rsidR="00D0362E">
                  <w:rPr>
                    <w:i/>
                    <w:color w:val="000000"/>
                  </w:rPr>
                  <w:t>Proc. Natl. Acad. Sci.</w:t>
                </w:r>
                <w:r w:rsidR="00D0362E">
                  <w:rPr>
                    <w:color w:val="000000"/>
                  </w:rPr>
                  <w:t xml:space="preserve"> </w:t>
                </w:r>
                <w:r w:rsidR="00D0362E">
                  <w:rPr>
                    <w:b/>
                    <w:color w:val="000000"/>
                  </w:rPr>
                  <w:t>104</w:t>
                </w:r>
                <w:r w:rsidR="00D0362E">
                  <w:rPr>
                    <w:color w:val="000000"/>
                  </w:rPr>
                  <w:t>, 14889–14894 (2007).</w:t>
                </w:r>
              </w:ins>
            </w:sdtContent>
          </w:sdt>
        </w:p>
      </w:sdtContent>
    </w:sdt>
    <w:sdt>
      <w:sdtPr>
        <w:tag w:val="goog_rdk_277"/>
        <w:id w:val="-410311211"/>
      </w:sdtPr>
      <w:sdtEndPr/>
      <w:sdtContent>
        <w:p w14:paraId="00000085" w14:textId="77777777" w:rsidR="00C1706F" w:rsidRDefault="00667F60">
          <w:pPr>
            <w:pBdr>
              <w:top w:val="nil"/>
              <w:left w:val="nil"/>
              <w:bottom w:val="nil"/>
              <w:right w:val="nil"/>
              <w:between w:val="nil"/>
            </w:pBdr>
            <w:rPr>
              <w:ins w:id="75" w:author="Joe Bennett" w:date="2021-06-02T12:10:00Z"/>
              <w:color w:val="000000"/>
            </w:rPr>
          </w:pPr>
          <w:sdt>
            <w:sdtPr>
              <w:tag w:val="goog_rdk_276"/>
              <w:id w:val="-1835608124"/>
            </w:sdtPr>
            <w:sdtEndPr/>
            <w:sdtContent>
              <w:ins w:id="76" w:author="Joe Bennett" w:date="2021-06-02T12:10:00Z">
                <w:r w:rsidR="00D0362E">
                  <w:rPr>
                    <w:color w:val="000000"/>
                  </w:rPr>
                  <w:t>66.</w:t>
                </w:r>
                <w:r w:rsidR="00D0362E">
                  <w:rPr>
                    <w:color w:val="000000"/>
                  </w:rPr>
                  <w:tab/>
                  <w:t xml:space="preserve">Ferrari, S. &amp; Cribari-Neto, F. Beta Regression for Modelling Rates and Proportions. </w:t>
                </w:r>
                <w:r w:rsidR="00D0362E">
                  <w:rPr>
                    <w:i/>
                    <w:color w:val="000000"/>
                  </w:rPr>
                  <w:t>J. Appl. Stat.</w:t>
                </w:r>
                <w:r w:rsidR="00D0362E">
                  <w:rPr>
                    <w:color w:val="000000"/>
                  </w:rPr>
                  <w:t xml:space="preserve"> </w:t>
                </w:r>
                <w:r w:rsidR="00D0362E">
                  <w:rPr>
                    <w:b/>
                    <w:color w:val="000000"/>
                  </w:rPr>
                  <w:t>31</w:t>
                </w:r>
                <w:r w:rsidR="00D0362E">
                  <w:rPr>
                    <w:color w:val="000000"/>
                  </w:rPr>
                  <w:t>, 799–815 (2004).</w:t>
                </w:r>
              </w:ins>
            </w:sdtContent>
          </w:sdt>
        </w:p>
      </w:sdtContent>
    </w:sdt>
    <w:sdt>
      <w:sdtPr>
        <w:tag w:val="goog_rdk_279"/>
        <w:id w:val="9728882"/>
      </w:sdtPr>
      <w:sdtEndPr/>
      <w:sdtContent>
        <w:p w14:paraId="00000086" w14:textId="77777777" w:rsidR="00C1706F" w:rsidRDefault="00667F60">
          <w:pPr>
            <w:pBdr>
              <w:top w:val="nil"/>
              <w:left w:val="nil"/>
              <w:bottom w:val="nil"/>
              <w:right w:val="nil"/>
              <w:between w:val="nil"/>
            </w:pBdr>
            <w:rPr>
              <w:ins w:id="77" w:author="Joe Bennett" w:date="2021-06-02T12:10:00Z"/>
              <w:color w:val="000000"/>
            </w:rPr>
          </w:pPr>
          <w:sdt>
            <w:sdtPr>
              <w:tag w:val="goog_rdk_278"/>
              <w:id w:val="-1672404958"/>
            </w:sdtPr>
            <w:sdtEndPr/>
            <w:sdtContent>
              <w:ins w:id="78" w:author="Joe Bennett" w:date="2021-06-02T12:10:00Z">
                <w:r w:rsidR="00D0362E">
                  <w:rPr>
                    <w:color w:val="000000"/>
                  </w:rPr>
                  <w:t>67.</w:t>
                </w:r>
                <w:r w:rsidR="00D0362E">
                  <w:rPr>
                    <w:color w:val="000000"/>
                  </w:rPr>
                  <w:tab/>
                  <w:t xml:space="preserve">Simas, A. B., Barreto-Souza, W. &amp; Rocha, A. V. Improved estimators for a general class of beta regression models. </w:t>
                </w:r>
                <w:r w:rsidR="00D0362E">
                  <w:rPr>
                    <w:i/>
                    <w:color w:val="000000"/>
                  </w:rPr>
                  <w:t>Comput. Stat. Data Anal.</w:t>
                </w:r>
                <w:r w:rsidR="00D0362E">
                  <w:rPr>
                    <w:color w:val="000000"/>
                  </w:rPr>
                  <w:t xml:space="preserve"> </w:t>
                </w:r>
                <w:r w:rsidR="00D0362E">
                  <w:rPr>
                    <w:b/>
                    <w:color w:val="000000"/>
                  </w:rPr>
                  <w:t>54</w:t>
                </w:r>
                <w:r w:rsidR="00D0362E">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667F60">
          <w:pPr>
            <w:pBdr>
              <w:top w:val="nil"/>
              <w:left w:val="nil"/>
              <w:bottom w:val="nil"/>
              <w:right w:val="nil"/>
              <w:between w:val="nil"/>
            </w:pBdr>
            <w:spacing w:before="120"/>
            <w:rPr>
              <w:ins w:id="79"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80" w:name="_heading=h.30j0zll" w:colFirst="0" w:colLast="0"/>
      <w:bookmarkEnd w:id="80"/>
      <w:r>
        <w:rPr>
          <w:b/>
          <w:color w:val="000000"/>
          <w:sz w:val="24"/>
          <w:szCs w:val="24"/>
        </w:rPr>
        <w:t>Acknowledgments:</w:t>
      </w:r>
      <w:r>
        <w:rPr>
          <w:color w:val="000000"/>
          <w:sz w:val="24"/>
          <w:szCs w:val="24"/>
        </w:rPr>
        <w:t xml:space="preserve"> </w:t>
      </w:r>
      <w:sdt>
        <w:sdtPr>
          <w:tag w:val="goog_rdk_283"/>
          <w:id w:val="2034378608"/>
        </w:sdtPr>
        <w:sdtEndPr/>
        <w:sdtContent>
          <w:commentRangeStart w:id="81"/>
          <w:commentRangeStart w:id="82"/>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82"/>
      <w:r>
        <w:commentReference w:id="82"/>
      </w:r>
      <w:commentRangeEnd w:id="81"/>
      <w:r w:rsidR="00C86112">
        <w:rPr>
          <w:rStyle w:val="CommentReference"/>
        </w:rPr>
        <w:commentReference w:id="81"/>
      </w:r>
    </w:p>
    <w:p w14:paraId="0000008B" w14:textId="77777777" w:rsidR="00C1706F" w:rsidRDefault="00667F60">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83"/>
        </w:sdtContent>
      </w:sdt>
      <w:r w:rsidR="00D0362E">
        <w:rPr>
          <w:b/>
          <w:color w:val="000000"/>
          <w:sz w:val="24"/>
          <w:szCs w:val="24"/>
        </w:rPr>
        <w:t>Funding</w:t>
      </w:r>
      <w:commentRangeEnd w:id="83"/>
      <w:r w:rsidR="00D0362E">
        <w:commentReference w:id="83"/>
      </w:r>
      <w:r w:rsidR="00D0362E">
        <w:rPr>
          <w:b/>
          <w:color w:val="000000"/>
          <w:sz w:val="24"/>
          <w:szCs w:val="24"/>
        </w:rPr>
        <w:t>:</w:t>
      </w:r>
      <w:r w:rsidR="00D0362E">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Office of Biological and Environmental Research of the U.S. Department of Energy Atmospheric System Research Program Interagency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84" w:name="_heading=h.1fob9te" w:colFirst="0" w:colLast="0"/>
      <w:bookmarkEnd w:id="84"/>
      <w:r>
        <w:rPr>
          <w:b/>
          <w:color w:val="000000"/>
          <w:sz w:val="24"/>
          <w:szCs w:val="24"/>
        </w:rPr>
        <w:t>Author contributions:</w:t>
      </w:r>
      <w:r>
        <w:rPr>
          <w:color w:val="000000"/>
          <w:sz w:val="24"/>
          <w:szCs w:val="24"/>
        </w:rPr>
        <w:t xml:space="preserve"> Each author’s contribution(s) to the paper should be listed [we encourage you to follow the </w:t>
      </w:r>
      <w:hyperlink r:id="rId19">
        <w:r>
          <w:rPr>
            <w:color w:val="0000FF"/>
            <w:sz w:val="24"/>
            <w:szCs w:val="24"/>
            <w:u w:val="single"/>
          </w:rPr>
          <w:t>CRediT</w:t>
        </w:r>
      </w:hyperlink>
      <w:r>
        <w:rPr>
          <w:color w:val="000000"/>
          <w:sz w:val="24"/>
          <w:szCs w:val="24"/>
        </w:rPr>
        <w:t xml:space="preserve"> model]. Each CRediT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85"/>
        </w:sdtContent>
      </w:sdt>
      <w:sdt>
        <w:sdtPr>
          <w:tag w:val="goog_rdk_286"/>
          <w:id w:val="-1207331864"/>
        </w:sdtPr>
        <w:sdtEndPr/>
        <w:sdtContent>
          <w:commentRangeStart w:id="86"/>
        </w:sdtContent>
      </w:sdt>
      <w:r>
        <w:rPr>
          <w:color w:val="000000"/>
          <w:sz w:val="24"/>
          <w:szCs w:val="24"/>
        </w:rPr>
        <w:t>RS, RB, JRB</w:t>
      </w:r>
      <w:commentRangeEnd w:id="85"/>
      <w:r>
        <w:commentReference w:id="85"/>
      </w:r>
      <w:commentRangeEnd w:id="86"/>
      <w:r>
        <w:commentReference w:id="86"/>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r>
            <w:rPr>
              <w:color w:val="000000"/>
              <w:sz w:val="24"/>
              <w:szCs w:val="24"/>
            </w:rPr>
            <w:t>, ADB</w:t>
          </w:r>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lastRenderedPageBreak/>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review &amp; editing: RS, RB, JRB</w:t>
      </w:r>
      <w:sdt>
        <w:sdtPr>
          <w:tag w:val="goog_rdk_288"/>
          <w:id w:val="1019749773"/>
        </w:sdtPr>
        <w:sdtEndPr/>
        <w:sdtContent>
          <w:r>
            <w:rPr>
              <w:color w:val="000000"/>
              <w:sz w:val="24"/>
              <w:szCs w:val="24"/>
            </w:rPr>
            <w:t>, ADB</w:t>
          </w:r>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87" w:name="_heading=h.3znysh7" w:colFirst="0" w:colLast="0"/>
      <w:bookmarkEnd w:id="87"/>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667F60">
      <w:pPr>
        <w:spacing w:line="480" w:lineRule="auto"/>
        <w:rPr>
          <w:b/>
          <w:sz w:val="24"/>
          <w:szCs w:val="24"/>
        </w:rPr>
      </w:pPr>
      <w:sdt>
        <w:sdtPr>
          <w:tag w:val="goog_rdk_289"/>
          <w:id w:val="-287518317"/>
        </w:sdtPr>
        <w:sdtEndPr/>
        <w:sdtContent>
          <w:commentRangeStart w:id="88"/>
        </w:sdtContent>
      </w:sdt>
      <w:r w:rsidR="00D0362E">
        <w:rPr>
          <w:b/>
          <w:sz w:val="24"/>
          <w:szCs w:val="24"/>
        </w:rPr>
        <w:t>Fig</w:t>
      </w:r>
      <w:commentRangeEnd w:id="88"/>
      <w:r w:rsidR="00D0362E">
        <w:commentReference w:id="88"/>
      </w:r>
      <w:sdt>
        <w:sdtPr>
          <w:tag w:val="goog_rdk_290"/>
          <w:id w:val="1920901707"/>
        </w:sdtPr>
        <w:sdtEndPr/>
        <w:sdtContent>
          <w:commentRangeStart w:id="89"/>
        </w:sdtContent>
      </w:sdt>
      <w:r w:rsidR="00D0362E">
        <w:rPr>
          <w:b/>
          <w:sz w:val="24"/>
          <w:szCs w:val="24"/>
        </w:rPr>
        <w:t>ure 1</w:t>
      </w:r>
      <w:commentRangeEnd w:id="89"/>
      <w:r w:rsidR="00D0362E">
        <w:commentReference w:id="89"/>
      </w:r>
      <w:r w:rsidR="00D0362E">
        <w:rPr>
          <w:b/>
          <w:sz w:val="24"/>
          <w:szCs w:val="24"/>
        </w:rPr>
        <w:t>:</w:t>
      </w:r>
      <w:r w:rsidR="00D0362E">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goals[cite Hanson] for vertebrate species from the IUCN Red List of Threatened Species</w:t>
      </w:r>
      <w:r w:rsidR="00D0362E">
        <w:rPr>
          <w:sz w:val="24"/>
          <w:szCs w:val="24"/>
          <w:vertAlign w:val="superscript"/>
        </w:rPr>
        <w:t>22</w:t>
      </w:r>
      <w:r w:rsidR="00D0362E">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58C0AE52"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90"/>
        </w:sdtContent>
      </w:sdt>
      <w:r>
        <w:rPr>
          <w:b/>
          <w:sz w:val="24"/>
          <w:szCs w:val="24"/>
        </w:rPr>
        <w:t>Figure 2</w:t>
      </w:r>
      <w:r>
        <w:rPr>
          <w:sz w:val="24"/>
          <w:szCs w:val="24"/>
        </w:rPr>
        <w:t>:</w:t>
      </w:r>
      <w:commentRangeEnd w:id="90"/>
      <w:r>
        <w:commentReference w:id="90"/>
      </w:r>
      <w:r>
        <w:rPr>
          <w:sz w:val="24"/>
          <w:szCs w:val="24"/>
        </w:rPr>
        <w:t xml:space="preserve"> “No regrets” areas comprising </w:t>
      </w:r>
      <w:del w:id="91" w:author="Joe Bennett" w:date="2021-08-10T14:48:00Z">
        <w:r w:rsidDel="002F5B5E">
          <w:rPr>
            <w:sz w:val="24"/>
            <w:szCs w:val="24"/>
          </w:rPr>
          <w:delText>3</w:delText>
        </w:r>
        <w:commentRangeStart w:id="92"/>
        <w:r w:rsidDel="002F5B5E">
          <w:rPr>
            <w:sz w:val="24"/>
            <w:szCs w:val="24"/>
          </w:rPr>
          <w:delText>.74</w:delText>
        </w:r>
      </w:del>
      <w:ins w:id="93" w:author="Joe Bennett" w:date="2021-08-10T14:48:00Z">
        <w:r w:rsidR="002F5B5E">
          <w:rPr>
            <w:sz w:val="24"/>
            <w:szCs w:val="24"/>
          </w:rPr>
          <w:t>8.5</w:t>
        </w:r>
      </w:ins>
      <w:r>
        <w:rPr>
          <w:sz w:val="24"/>
          <w:szCs w:val="24"/>
        </w:rPr>
        <w:t xml:space="preserve"> </w:t>
      </w:r>
      <w:commentRangeEnd w:id="92"/>
      <w:r w:rsidR="0033351C">
        <w:rPr>
          <w:rStyle w:val="CommentReference"/>
        </w:rPr>
        <w:commentReference w:id="92"/>
      </w:r>
      <w:r>
        <w:rPr>
          <w:sz w:val="24"/>
          <w:szCs w:val="24"/>
        </w:rPr>
        <w:t>million km</w:t>
      </w:r>
      <w:r>
        <w:rPr>
          <w:sz w:val="24"/>
          <w:szCs w:val="24"/>
          <w:vertAlign w:val="superscript"/>
        </w:rPr>
        <w:t xml:space="preserve">2 </w:t>
      </w:r>
      <w:r>
        <w:rPr>
          <w:sz w:val="24"/>
          <w:szCs w:val="24"/>
        </w:rPr>
        <w:t>of land that was identified as priority habitat for protection regardless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667F60">
      <w:pPr>
        <w:rPr>
          <w:sz w:val="24"/>
          <w:szCs w:val="24"/>
        </w:rPr>
      </w:pPr>
      <w:sdt>
        <w:sdtPr>
          <w:tag w:val="goog_rdk_292"/>
          <w:id w:val="1551504478"/>
        </w:sdtPr>
        <w:sdtEndPr/>
        <w:sdtContent>
          <w:commentRangeStart w:id="94"/>
          <w:commentRangeStart w:id="95"/>
        </w:sdtContent>
      </w:sdt>
      <w:r w:rsidR="00D0362E">
        <w:rPr>
          <w:b/>
          <w:sz w:val="24"/>
          <w:szCs w:val="24"/>
        </w:rPr>
        <w:t>Figure 3</w:t>
      </w:r>
      <w:commentRangeEnd w:id="95"/>
      <w:r w:rsidR="00D0362E">
        <w:commentReference w:id="95"/>
      </w:r>
      <w:commentRangeEnd w:id="94"/>
      <w:r w:rsidR="009A5C3A">
        <w:rPr>
          <w:rStyle w:val="CommentReference"/>
        </w:rPr>
        <w:commentReference w:id="94"/>
      </w:r>
      <w:r w:rsidR="00D0362E">
        <w:rPr>
          <w:b/>
          <w:sz w:val="24"/>
          <w:szCs w:val="24"/>
        </w:rPr>
        <w:t>:</w:t>
      </w:r>
      <w:r w:rsidR="00D0362E">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kmeans method</w:t>
      </w:r>
      <w:r w:rsidR="00D0362E">
        <w:rPr>
          <w:sz w:val="24"/>
          <w:szCs w:val="24"/>
          <w:vertAlign w:val="superscript"/>
        </w:rPr>
        <w:t>38</w:t>
      </w:r>
      <w:r w:rsidR="00D0362E">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667F60">
      <w:pPr>
        <w:rPr>
          <w:sz w:val="24"/>
          <w:szCs w:val="24"/>
        </w:rPr>
      </w:pPr>
      <w:sdt>
        <w:sdtPr>
          <w:tag w:val="goog_rdk_293"/>
          <w:id w:val="-204793545"/>
        </w:sdtPr>
        <w:sdtEndPr/>
        <w:sdtContent>
          <w:commentRangeStart w:id="96"/>
          <w:commentRangeStart w:id="97"/>
        </w:sdtContent>
      </w:sdt>
      <w:r w:rsidR="00D0362E">
        <w:rPr>
          <w:b/>
          <w:sz w:val="24"/>
          <w:szCs w:val="24"/>
        </w:rPr>
        <w:t>Figure 4</w:t>
      </w:r>
      <w:commentRangeEnd w:id="97"/>
      <w:r w:rsidR="00D0362E">
        <w:commentReference w:id="97"/>
      </w:r>
      <w:commentRangeEnd w:id="96"/>
      <w:r w:rsidR="00FA70EA">
        <w:rPr>
          <w:rStyle w:val="CommentReference"/>
        </w:rPr>
        <w:commentReference w:id="96"/>
      </w:r>
      <w:r w:rsidR="00D0362E">
        <w:rPr>
          <w:b/>
          <w:sz w:val="24"/>
          <w:szCs w:val="24"/>
        </w:rPr>
        <w:t xml:space="preserve">: </w:t>
      </w:r>
      <w:r w:rsidR="00D0362E">
        <w:rPr>
          <w:sz w:val="24"/>
          <w:szCs w:val="24"/>
        </w:rPr>
        <w:t xml:space="preserve">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land-use risk on Sierra Leone and Liberia, and climate risk on Serbia, Hungary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667F60">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98"/>
        </w:sdtContent>
      </w:sdt>
      <w:r w:rsidR="00D0362E">
        <w:rPr>
          <w:b/>
          <w:color w:val="000000"/>
          <w:sz w:val="24"/>
          <w:szCs w:val="24"/>
        </w:rPr>
        <w:t>(</w:t>
      </w:r>
      <w:r w:rsidR="00D0362E">
        <w:rPr>
          <w:b/>
          <w:color w:val="FF0000"/>
          <w:sz w:val="24"/>
          <w:szCs w:val="24"/>
        </w:rPr>
        <w:t>Please delete before submission</w:t>
      </w:r>
      <w:r w:rsidR="00D0362E">
        <w:rPr>
          <w:b/>
          <w:color w:val="000000"/>
          <w:sz w:val="24"/>
          <w:szCs w:val="24"/>
        </w:rPr>
        <w:t xml:space="preserve">) </w:t>
      </w:r>
      <w:r w:rsidR="00D0362E">
        <w:rPr>
          <w:color w:val="000000"/>
          <w:sz w:val="24"/>
          <w:szCs w:val="24"/>
        </w:rPr>
        <w:t xml:space="preserve">Supplementary materials should be included in a separate supplementary materials file. A template for this file can be found at: </w:t>
      </w:r>
      <w:hyperlink r:id="rId29">
        <w:r w:rsidR="00D0362E">
          <w:rPr>
            <w:color w:val="0000FF"/>
            <w:sz w:val="24"/>
            <w:szCs w:val="24"/>
            <w:u w:val="single"/>
          </w:rPr>
          <w:t>http://www.sciencemag.org/sites/default/files/Science_Supplementary_Materials_Word_template.docx</w:t>
        </w:r>
      </w:hyperlink>
      <w:r w:rsidR="00D0362E">
        <w:rPr>
          <w:color w:val="000000"/>
          <w:sz w:val="24"/>
          <w:szCs w:val="24"/>
        </w:rPr>
        <w:t>.</w:t>
      </w:r>
      <w:commentRangeEnd w:id="98"/>
      <w:r w:rsidR="00D0362E">
        <w:commentReference w:id="98"/>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99"/>
        </w:sdtContent>
      </w:sdt>
      <w:r>
        <w:rPr>
          <w:color w:val="000000"/>
          <w:sz w:val="24"/>
          <w:szCs w:val="24"/>
        </w:rPr>
        <w:t>,</w:t>
      </w:r>
      <w:commentRangeEnd w:id="99"/>
      <w:r>
        <w:commentReference w:id="99"/>
      </w:r>
      <w:r>
        <w:rPr>
          <w:color w:val="000000"/>
          <w:sz w:val="24"/>
          <w:szCs w:val="24"/>
        </w:rPr>
        <w:t xml:space="preserve"> except that instead of using the range sizes of species to set the targets, here we used the total extent of suitable habitat for each species following Hanson et al.</w:t>
      </w:r>
      <w:sdt>
        <w:sdtPr>
          <w:tag w:val="goog_rdk_296"/>
          <w:id w:val="2061974338"/>
        </w:sdtPr>
        <w:sdtEndPr/>
        <w:sdtContent>
          <w:commentRangeStart w:id="100"/>
        </w:sdtContent>
      </w:sdt>
      <w:r>
        <w:rPr>
          <w:color w:val="000000"/>
          <w:sz w:val="24"/>
          <w:szCs w:val="24"/>
        </w:rPr>
        <w:t>.</w:t>
      </w:r>
      <w:commentRangeEnd w:id="100"/>
      <w:r>
        <w:commentReference w:id="100"/>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101"/>
      <w:r w:rsidRPr="00D47E56">
        <w:rPr>
          <w:i/>
          <w:iCs/>
          <w:color w:val="000000"/>
          <w:sz w:val="22"/>
          <w:szCs w:val="22"/>
        </w:rPr>
        <w:t xml:space="preserve"> Data </w:t>
      </w:r>
      <w:commentRangeEnd w:id="101"/>
      <w:r w:rsidR="007D244F">
        <w:rPr>
          <w:rStyle w:val="CommentReference"/>
          <w:lang w:val="en-US"/>
        </w:rPr>
        <w:commentReference w:id="101"/>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(BirdLife International and Handbook of the Birds of the World 2019) were first filtered for ‘extant’ range then rasterized to a global 1 km grid in the Eckert IV equal area projection. Individual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WorldClim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667F60">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30616CE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xml:space="preserve">, accessed 2019-10-31). We obtained protected area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(i) projected the data to 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to prevent issues with overlapping areas, and (vi) removed slivers (code available at https://github.com/jeffreyhanson/global-protected-areas). </w:t>
      </w:r>
      <w:del w:id="102" w:author="Joe Bennett" w:date="2021-08-12T14:06:00Z">
        <w:r w:rsidDel="001A090A">
          <w:rPr>
            <w:color w:val="000000"/>
            <w:sz w:val="24"/>
            <w:szCs w:val="24"/>
          </w:rPr>
          <w:delText xml:space="preserve"> </w:delText>
        </w:r>
      </w:del>
      <w:r>
        <w:rPr>
          <w:color w:val="000000"/>
          <w:sz w:val="24"/>
          <w:szCs w:val="24"/>
        </w:rPr>
        <w:t>After the protected area data were mod</w:t>
      </w:r>
      <w:r>
        <w:rPr>
          <w:sz w:val="24"/>
          <w:szCs w:val="24"/>
        </w:rPr>
        <w:t>ified as described above</w:t>
      </w:r>
      <w:r>
        <w:rPr>
          <w:color w:val="000000"/>
          <w:sz w:val="24"/>
          <w:szCs w:val="24"/>
        </w:rPr>
        <w:t xml:space="preserve">, we overlaid the protected area boundaries with a 10 x 10 km grid covering the Earth. </w:t>
      </w:r>
      <w:del w:id="103" w:author="Joe Bennett" w:date="2021-08-12T14:06:00Z">
        <w:r w:rsidDel="001A090A">
          <w:rPr>
            <w:color w:val="000000"/>
            <w:sz w:val="24"/>
            <w:szCs w:val="24"/>
          </w:rPr>
          <w:delText xml:space="preserve"> </w:delText>
        </w:r>
      </w:del>
      <w:r>
        <w:rPr>
          <w:color w:val="000000"/>
          <w:sz w:val="24"/>
          <w:szCs w:val="24"/>
        </w:rPr>
        <w:t xml:space="preserve">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resolution, but is refined based on recent land-cover and land-use datasets to a spatial resolution of 1 km</w:t>
      </w:r>
      <w:r>
        <w:rPr>
          <w:sz w:val="24"/>
          <w:szCs w:val="24"/>
          <w:vertAlign w:val="superscript"/>
        </w:rPr>
        <w:t>2</w:t>
      </w:r>
      <w:r>
        <w:rPr>
          <w:sz w:val="24"/>
          <w:szCs w:val="24"/>
        </w:rPr>
        <w:t>. Kehoe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104"/>
      <w:commentRangeStart w:id="105"/>
      <w:r>
        <w:rPr>
          <w:i/>
          <w:sz w:val="24"/>
          <w:szCs w:val="24"/>
        </w:rPr>
        <w:t>Climate risk</w:t>
      </w:r>
      <w:commentRangeEnd w:id="104"/>
      <w:r w:rsidR="00A156B5">
        <w:rPr>
          <w:rStyle w:val="CommentReference"/>
        </w:rPr>
        <w:commentReference w:id="104"/>
      </w:r>
      <w:commentRangeEnd w:id="105"/>
      <w:r w:rsidR="001A090A">
        <w:rPr>
          <w:rStyle w:val="CommentReference"/>
        </w:rPr>
        <w:commentReference w:id="105"/>
      </w:r>
    </w:p>
    <w:p w14:paraId="000000C1" w14:textId="7636CD42" w:rsidR="00C1706F" w:rsidRDefault="00D0362E">
      <w:pPr>
        <w:spacing w:line="480" w:lineRule="auto"/>
        <w:rPr>
          <w:sz w:val="24"/>
          <w:szCs w:val="24"/>
        </w:rPr>
      </w:pPr>
      <w:r>
        <w:rPr>
          <w:sz w:val="24"/>
          <w:szCs w:val="24"/>
        </w:rPr>
        <w:tab/>
      </w:r>
      <w:commentRangeStart w:id="106"/>
      <w:r w:rsidR="00ED3F64" w:rsidRPr="00ED3F64">
        <w:rPr>
          <w:sz w:val="24"/>
          <w:szCs w:val="24"/>
        </w:rPr>
        <w:t>V</w:t>
      </w:r>
      <w:commentRangeEnd w:id="106"/>
      <w:r w:rsidR="00ED3F64">
        <w:rPr>
          <w:rStyle w:val="CommentReference"/>
        </w:rPr>
        <w:commentReference w:id="106"/>
      </w:r>
      <w:r w:rsidR="00ED3F64" w:rsidRPr="00ED3F64">
        <w:rPr>
          <w:sz w:val="24"/>
          <w:szCs w:val="24"/>
        </w:rPr>
        <w:t>elocity of climate change in an instantaneous measurement of how projected temperature increases translates to horizontal velocity on the landscape (Loarie et al. 2009).  It is an integration of both the rate of change in average climate and landscape properties that govern how bands of similar temperature redistribute spatially as climate change</w:t>
      </w:r>
      <w:r w:rsidR="00B74912">
        <w:rPr>
          <w:sz w:val="24"/>
          <w:szCs w:val="24"/>
        </w:rPr>
        <w:t>s</w:t>
      </w:r>
      <w:r w:rsidR="00ED3F64" w:rsidRPr="00ED3F64">
        <w:rPr>
          <w:sz w:val="24"/>
          <w:szCs w:val="24"/>
        </w:rPr>
        <w:t>.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w:t>
      </w:r>
      <w:r w:rsidR="00845988">
        <w:rPr>
          <w:sz w:val="24"/>
          <w:szCs w:val="24"/>
        </w:rPr>
        <w:t>,</w:t>
      </w:r>
      <w:r w:rsidR="00ED3F64" w:rsidRPr="00ED3F64">
        <w:rPr>
          <w:sz w:val="24"/>
          <w:szCs w:val="24"/>
        </w:rPr>
        <w:t xml:space="preserve"> has biological relevance when linked with individual species level dispersal capacity.  Velocity of historical climate change since the last glacial maximum has been suggested as a major driver of patterns of species endemism (e.g. Sandel et al. 2011) and </w:t>
      </w:r>
      <w:r w:rsidR="005B1D03">
        <w:rPr>
          <w:sz w:val="24"/>
          <w:szCs w:val="24"/>
        </w:rPr>
        <w:t xml:space="preserve">is </w:t>
      </w:r>
      <w:r w:rsidR="00ED3F64" w:rsidRPr="00ED3F64">
        <w:rPr>
          <w:sz w:val="24"/>
          <w:szCs w:val="24"/>
        </w:rPr>
        <w:t xml:space="preserve">commonly used </w:t>
      </w:r>
      <w:r w:rsidR="005B1D03">
        <w:rPr>
          <w:sz w:val="24"/>
          <w:szCs w:val="24"/>
        </w:rPr>
        <w:t xml:space="preserve">as </w:t>
      </w:r>
      <w:r w:rsidR="00ED3F64" w:rsidRPr="00ED3F64">
        <w:rPr>
          <w:sz w:val="24"/>
          <w:szCs w:val="24"/>
        </w:rPr>
        <w:t xml:space="preserve">a biologically </w:t>
      </w:r>
      <w:r w:rsidR="00ED3F64" w:rsidRPr="00ED3F64">
        <w:rPr>
          <w:sz w:val="24"/>
          <w:szCs w:val="24"/>
        </w:rPr>
        <w:lastRenderedPageBreak/>
        <w:t>scaled metric of climate exposure (e.g. Garcia et al. 2014).  Velocity of future temperature change used here follows the method of Loarie et al. 2009 – and is essentially the ratio of the projected temporal rate of change (C/year) to the spatial rate of change (C/km).  Projected temporal rate of change is based on the 2050 projection for mean annual temperature from the XXX model and the baseline (1960-1990) temperature available from Worldclim v2.  Spatial rate of change was derived from 30 arc second elevation data and calculated with the ‘terrain’ function from the R ‘raster’ package.</w:t>
      </w: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There are a number of climate indices that have been used to estimate the occurrence of 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2337E8B2" w:rsidR="00C1706F" w:rsidRDefault="000F1C3B">
      <w:pPr>
        <w:spacing w:line="480" w:lineRule="auto"/>
        <w:ind w:firstLine="720"/>
        <w:rPr>
          <w:sz w:val="24"/>
          <w:szCs w:val="24"/>
        </w:rPr>
      </w:pPr>
      <w:r>
        <w:rPr>
          <w:sz w:val="24"/>
          <w:szCs w:val="24"/>
        </w:rPr>
        <w:t>For this alternative measure, w</w:t>
      </w:r>
      <w:r w:rsidR="00D0362E">
        <w:rPr>
          <w:sz w:val="24"/>
          <w:szCs w:val="24"/>
        </w:rPr>
        <w:t>e estimated climatic risk based on the estimated trend in the annual proportion of days containing extreme heat events from 1979 to 2019</w:t>
      </w:r>
      <w:r w:rsidR="00D0362E">
        <w:rPr>
          <w:sz w:val="24"/>
          <w:szCs w:val="24"/>
          <w:vertAlign w:val="superscript"/>
        </w:rPr>
        <w:t>17</w:t>
      </w:r>
      <w:r w:rsidR="00D0362E">
        <w:rPr>
          <w:sz w:val="24"/>
          <w:szCs w:val="24"/>
        </w:rPr>
        <w:t>.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global climate (ERA5)</w:t>
      </w:r>
      <w:r w:rsidR="00D0362E">
        <w:rPr>
          <w:sz w:val="24"/>
          <w:szCs w:val="24"/>
          <w:vertAlign w:val="superscript"/>
        </w:rPr>
        <w:t>62,63</w:t>
      </w:r>
      <w:r w:rsidR="00D0362E">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D0362E">
        <w:rPr>
          <w:sz w:val="24"/>
          <w:szCs w:val="24"/>
          <w:vertAlign w:val="superscript"/>
        </w:rPr>
        <w:t>64,65</w:t>
      </w:r>
      <w:r w:rsidR="00D0362E">
        <w:rPr>
          <w:sz w:val="24"/>
          <w:szCs w:val="24"/>
        </w:rPr>
        <w:t xml:space="preserve">. The occurrence of extreme heat events was estimated using the following approach: The detrended minimum and maximum </w:t>
      </w:r>
      <w:r w:rsidR="00D0362E">
        <w:rPr>
          <w:sz w:val="24"/>
          <w:szCs w:val="24"/>
        </w:rPr>
        <w:lastRenderedPageBreak/>
        <w:t>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D0362E">
        <w:rPr>
          <w:sz w:val="24"/>
          <w:szCs w:val="24"/>
          <w:vertAlign w:val="superscript"/>
        </w:rPr>
        <w:t>66,67</w:t>
      </w:r>
      <w:r w:rsidR="00D0362E">
        <w:rPr>
          <w:sz w:val="24"/>
          <w:szCs w:val="24"/>
        </w:rPr>
        <w:t>.  (Figure S3). See La Sorte et al.</w:t>
      </w:r>
      <w:r w:rsidR="00D0362E">
        <w:rPr>
          <w:sz w:val="24"/>
          <w:szCs w:val="24"/>
          <w:vertAlign w:val="superscript"/>
        </w:rPr>
        <w:t>20</w:t>
      </w:r>
      <w:r w:rsidR="00D0362E">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Pr>
          <w:sz w:val="24"/>
          <w:szCs w:val="24"/>
          <w:vertAlign w:val="superscript"/>
        </w:rPr>
        <w:t>24</w:t>
      </w:r>
      <w:r>
        <w:rPr>
          <w:sz w:val="24"/>
          <w:szCs w:val="24"/>
        </w:rPr>
        <w:t>.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000000C8" w14:textId="77777777" w:rsidR="00C1706F" w:rsidRDefault="00D0362E">
      <w:pPr>
        <w:spacing w:line="480" w:lineRule="auto"/>
        <w:rPr>
          <w:sz w:val="24"/>
          <w:szCs w:val="24"/>
        </w:rPr>
      </w:pPr>
      <w:r>
        <w:rPr>
          <w:sz w:val="24"/>
          <w:szCs w:val="24"/>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w:t>
      </w:r>
      <w:r>
        <w:rPr>
          <w:sz w:val="24"/>
          <w:szCs w:val="24"/>
        </w:rPr>
        <w:lastRenderedPageBreak/>
        <w:t>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r>
        <w:rPr>
          <w:sz w:val="24"/>
          <w:szCs w:val="24"/>
          <w:u w:val="single"/>
        </w:rPr>
        <w:t>i</w:t>
      </w:r>
      <w:r>
        <w:rPr>
          <w:sz w:val="24"/>
          <w:szCs w:val="24"/>
        </w:rPr>
        <w:t>), and J denote the set of planning units (indexed by j). To describe existing conservation efforts, let p</w:t>
      </w:r>
      <w:r>
        <w:rPr>
          <w:sz w:val="24"/>
          <w:szCs w:val="24"/>
          <w:vertAlign w:val="subscript"/>
        </w:rPr>
        <w:t>j</w:t>
      </w:r>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A</w:t>
      </w:r>
      <w:r>
        <w:rPr>
          <w:sz w:val="24"/>
          <w:szCs w:val="24"/>
          <w:vertAlign w:val="subscript"/>
        </w:rPr>
        <w:t>ij</w:t>
      </w:r>
      <w:r>
        <w:rPr>
          <w:sz w:val="24"/>
          <w:szCs w:val="24"/>
        </w:rPr>
        <w:t xml:space="preserve"> denote (i.e., using zeros and ones) if each feature is present or absent from each planning unit. To ensure the features are adequately represented by the solution, let t</w:t>
      </w:r>
      <w:r>
        <w:rPr>
          <w:sz w:val="24"/>
          <w:szCs w:val="24"/>
          <w:vertAlign w:val="subscript"/>
        </w:rPr>
        <w:t>i</w:t>
      </w:r>
      <w:r>
        <w:rPr>
          <w:sz w:val="24"/>
          <w:szCs w:val="24"/>
        </w:rPr>
        <w:t xml:space="preserve"> denote the conservation target for each feature i </w:t>
      </w:r>
      <w:r>
        <w:rPr>
          <w:rFonts w:ascii="Cambria Math" w:eastAsia="Cambria Math" w:hAnsi="Cambria Math" w:cs="Cambria Math"/>
          <w:sz w:val="24"/>
          <w:szCs w:val="24"/>
        </w:rPr>
        <w:t>∈</w:t>
      </w:r>
      <w:r>
        <w:rPr>
          <w:sz w:val="24"/>
          <w:szCs w:val="24"/>
        </w:rPr>
        <w:t xml:space="preserve"> I. Next, let D denote the set of risk datasets (indexed by d). To describe the relative risk associated with each planning unit, let R</w:t>
      </w:r>
      <w:r>
        <w:rPr>
          <w:sz w:val="24"/>
          <w:szCs w:val="24"/>
          <w:vertAlign w:val="subscript"/>
        </w:rPr>
        <w:t>dj</w:t>
      </w:r>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The problem contains the binary decision variables x</w:t>
      </w:r>
      <w:r>
        <w:rPr>
          <w:sz w:val="24"/>
          <w:szCs w:val="24"/>
          <w:vertAlign w:val="subscript"/>
        </w:rPr>
        <w:t>j</w:t>
      </w:r>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lastRenderedPageBreak/>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t>The objective function (eqn 2a) is to hierarchically (lexicographically) minimize multiple functions. Constraints (eqn 2b) define each of these functions as the total risk encompassed by selected planning units given each risk dataset. Constraints (eqn 2c) ensure that the representation targets (ti ) are met for all features. Constraints (eqn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(eqns 2e) ensure that the decision variables x</w:t>
      </w:r>
      <w:r>
        <w:rPr>
          <w:sz w:val="24"/>
          <w:szCs w:val="24"/>
          <w:vertAlign w:val="subscript"/>
        </w:rPr>
        <w:t>j</w:t>
      </w:r>
      <w:r>
        <w:rPr>
          <w:sz w:val="24"/>
          <w:szCs w:val="24"/>
        </w:rPr>
        <w:t xml:space="preserve"> contain zeros or ones.</w:t>
      </w:r>
    </w:p>
    <w:p w14:paraId="000000D2" w14:textId="7DB11465" w:rsidR="00C1706F" w:rsidRDefault="00D0362E">
      <w:pPr>
        <w:spacing w:line="480" w:lineRule="auto"/>
        <w:rPr>
          <w:sz w:val="24"/>
          <w:szCs w:val="24"/>
        </w:rPr>
      </w:pPr>
      <w:r>
        <w:rPr>
          <w:sz w:val="24"/>
          <w:szCs w:val="24"/>
        </w:rPr>
        <w:tab/>
        <w:t>For all scenarios we locked in current protected areas</w:t>
      </w:r>
      <w:r w:rsidR="000F1C3B">
        <w:rPr>
          <w:sz w:val="24"/>
          <w:szCs w:val="24"/>
        </w:rPr>
        <w:t>. F</w:t>
      </w:r>
      <w:r>
        <w:rPr>
          <w:sz w:val="24"/>
          <w:szCs w:val="24"/>
        </w:rPr>
        <w:t>ollowing Hanson et al</w:t>
      </w:r>
      <w:r w:rsidRPr="000F1C3B">
        <w:rPr>
          <w:sz w:val="24"/>
          <w:szCs w:val="24"/>
          <w:highlight w:val="yellow"/>
        </w:rPr>
        <w:t>.[cite]</w:t>
      </w:r>
      <w:r>
        <w:rPr>
          <w:sz w:val="24"/>
          <w:szCs w:val="24"/>
        </w:rPr>
        <w:t>, we used flexible targets for suitable habitat based on species’ ranges. Species with less than 1,00</w:t>
      </w:r>
      <w:sdt>
        <w:sdtPr>
          <w:tag w:val="goog_rdk_298"/>
          <w:id w:val="1721479743"/>
        </w:sdtPr>
        <w:sdtEndPr/>
        <w:sdtContent>
          <w:commentRangeStart w:id="107"/>
          <w:commentRangeStart w:id="108"/>
        </w:sdtContent>
      </w:sdt>
      <w:r>
        <w:rPr>
          <w:sz w:val="24"/>
          <w:szCs w:val="24"/>
        </w:rPr>
        <w:t>0 km2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w:t>
      </w:r>
      <w:r w:rsidR="000F1C3B">
        <w:rPr>
          <w:sz w:val="24"/>
          <w:szCs w:val="24"/>
        </w:rPr>
        <w:t>). M</w:t>
      </w:r>
      <w:r>
        <w:rPr>
          <w:sz w:val="24"/>
          <w:szCs w:val="24"/>
        </w:rPr>
        <w:t xml:space="preserve">igratory bird species were assigned targets for each seasonal distribution separately). Additionally, to prevent species with very large suitable habitats from requiring excessively large amounts of area to be protected, the targets for species’ distributions larger than 10,000,000 km2 were capped at 1,000,000 km2. This </w:t>
      </w:r>
      <w:r w:rsidR="000F1C3B">
        <w:rPr>
          <w:sz w:val="24"/>
          <w:szCs w:val="24"/>
        </w:rPr>
        <w:t xml:space="preserve">upper limit </w:t>
      </w:r>
      <w:r>
        <w:rPr>
          <w:sz w:val="24"/>
          <w:szCs w:val="24"/>
        </w:rPr>
        <w:t>affected only 206 (1%) species, and sensitivity analyses showed that it had little effect on our results. We a</w:t>
      </w:r>
      <w:commentRangeEnd w:id="108"/>
      <w:r>
        <w:commentReference w:id="108"/>
      </w:r>
      <w:commentRangeEnd w:id="107"/>
      <w:r w:rsidR="000F1C3B">
        <w:rPr>
          <w:rStyle w:val="CommentReference"/>
        </w:rPr>
        <w:commentReference w:id="107"/>
      </w:r>
      <w:r>
        <w:rPr>
          <w:sz w:val="24"/>
          <w:szCs w:val="24"/>
        </w:rPr>
        <w:t xml:space="preserve">cknowledge that these targets are arbitrary; however, they are more precise than previous targets </w:t>
      </w:r>
      <w:r>
        <w:rPr>
          <w:sz w:val="24"/>
          <w:szCs w:val="24"/>
        </w:rPr>
        <w:lastRenderedPageBreak/>
        <w:t>based on species’ ranges (which can contain a large amount of unsuitable habitat), and accounts for the increased vulnerability of species with smaller range size</w:t>
      </w:r>
      <w:sdt>
        <w:sdtPr>
          <w:tag w:val="goog_rdk_299"/>
          <w:id w:val="1010797611"/>
        </w:sdtPr>
        <w:sdtEndPr/>
        <w:sdtContent>
          <w:commentRangeStart w:id="109"/>
        </w:sdtContent>
      </w:sdt>
      <w:r>
        <w:rPr>
          <w:sz w:val="24"/>
          <w:szCs w:val="24"/>
        </w:rPr>
        <w:t>s, as w</w:t>
      </w:r>
      <w:commentRangeEnd w:id="109"/>
      <w:r>
        <w:commentReference w:id="109"/>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6DC029D1"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110"/>
          <w:commentRangeStart w:id="111"/>
        </w:sdtContent>
      </w:sdt>
      <w:r>
        <w:rPr>
          <w:sz w:val="24"/>
          <w:szCs w:val="24"/>
        </w:rPr>
        <w:t>% of land area of a country selected</w:t>
      </w:r>
      <w:ins w:id="112" w:author="Joe Bennett" w:date="2021-08-12T14:16:00Z">
        <w:r w:rsidR="007C6E8F">
          <w:rPr>
            <w:sz w:val="24"/>
            <w:szCs w:val="24"/>
          </w:rPr>
          <w:t xml:space="preserve"> (including existing protected areas)</w:t>
        </w:r>
      </w:ins>
      <w:r>
        <w:rPr>
          <w:sz w:val="24"/>
          <w:szCs w:val="24"/>
        </w:rPr>
        <w:t>.</w:t>
      </w:r>
      <w:commentRangeEnd w:id="111"/>
      <w:r>
        <w:commentReference w:id="111"/>
      </w:r>
      <w:commentRangeEnd w:id="110"/>
      <w:r w:rsidR="00455DF1">
        <w:rPr>
          <w:rStyle w:val="CommentReference"/>
        </w:rPr>
        <w:commentReference w:id="110"/>
      </w:r>
      <w:r>
        <w:rPr>
          <w:sz w:val="24"/>
          <w:szCs w:val="24"/>
        </w:rPr>
        <w:b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Åland</w:t>
            </w:r>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(As an example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r>
              <w:t>Country.Name</w:t>
            </w:r>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r>
              <w:t>Country.Code</w:t>
            </w:r>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r>
              <w:t>MeanIndex</w:t>
            </w:r>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r>
              <w:t>SDIndex</w:t>
            </w:r>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Bahamas, The</w:t>
            </w:r>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“Voice and accountability captures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 xml:space="preserve">“Rule of law captures perceptions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 xml:space="preserve">Figure S4: Scenario overlap. green = protected areas. </w:t>
      </w:r>
      <w:commentRangeStart w:id="113"/>
      <w:r>
        <w:rPr>
          <w:b/>
          <w:color w:val="000000"/>
          <w:sz w:val="24"/>
          <w:szCs w:val="24"/>
        </w:rPr>
        <w:t>Color gradient from yellow (one scenario) to red  (15 scenarios) = ove</w:t>
      </w:r>
      <w:sdt>
        <w:sdtPr>
          <w:tag w:val="goog_rdk_301"/>
          <w:id w:val="-524103979"/>
        </w:sdtPr>
        <w:sdtEndPr/>
        <w:sdtContent>
          <w:ins w:id="114" w:author="Patrick Roehrdanz" w:date="2021-06-22T21:58:00Z">
            <w:r>
              <w:rPr>
                <w:b/>
                <w:color w:val="000000"/>
                <w:sz w:val="24"/>
                <w:szCs w:val="24"/>
              </w:rPr>
              <w:t>r</w:t>
            </w:r>
          </w:ins>
        </w:sdtContent>
      </w:sdt>
      <w:r>
        <w:rPr>
          <w:b/>
          <w:color w:val="000000"/>
          <w:sz w:val="24"/>
          <w:szCs w:val="24"/>
        </w:rPr>
        <w:t>lap</w:t>
      </w:r>
      <w:commentRangeEnd w:id="113"/>
      <w:r w:rsidR="009A5C3A">
        <w:rPr>
          <w:rStyle w:val="CommentReference"/>
        </w:rPr>
        <w:commentReference w:id="113"/>
      </w:r>
      <w:r>
        <w:rPr>
          <w:b/>
          <w:color w:val="000000"/>
          <w:sz w:val="24"/>
          <w:szCs w:val="24"/>
        </w:rPr>
        <w:t>.</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279306AF">
            <wp:extent cx="8618220" cy="4787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8618220" cy="4787900"/>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77777777" w:rsidR="00C1706F" w:rsidRDefault="00C1706F">
      <w:pPr>
        <w:keepNext/>
        <w:pBdr>
          <w:top w:val="nil"/>
          <w:left w:val="nil"/>
          <w:bottom w:val="nil"/>
          <w:right w:val="nil"/>
          <w:between w:val="nil"/>
        </w:pBdr>
        <w:spacing w:before="240"/>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when its ready for that</w:t>
      </w:r>
    </w:p>
  </w:comment>
  <w:comment w:id="3" w:author="Joe Bennett" w:date="2021-08-13T20:13:00Z" w:initials="JB">
    <w:p w14:paraId="1D0227EA" w14:textId="06289EF8" w:rsidR="00292416" w:rsidRDefault="00292416">
      <w:pPr>
        <w:pStyle w:val="CommentText"/>
      </w:pPr>
      <w:r>
        <w:rPr>
          <w:rStyle w:val="CommentReference"/>
        </w:rPr>
        <w:annotationRef/>
      </w:r>
      <w:r>
        <w:t>Richard, Rachel, Allie: the only thing that gives me a bit of pause is that we don’t discuss how we developed a way to account for these multiple aspects of risk. Should we bother mentioning, or is abstract tight enough as-is?</w:t>
      </w:r>
    </w:p>
  </w:comment>
  <w:comment w:id="4" w:author="Richard Schuster" w:date="2021-08-18T05:16:00Z" w:initials="RS">
    <w:p w14:paraId="3A4B7181" w14:textId="11FA1B49" w:rsidR="00E94581" w:rsidRDefault="00E94581">
      <w:pPr>
        <w:pStyle w:val="CommentText"/>
      </w:pPr>
      <w:r>
        <w:rPr>
          <w:rStyle w:val="CommentReference"/>
        </w:rPr>
        <w:annotationRef/>
      </w:r>
      <w:r>
        <w:t>Added hierarchical to sound fancier and capture what we did. Might do the trick here.</w:t>
      </w:r>
    </w:p>
  </w:comment>
  <w:comment w:id="5" w:author="Joe Bennett" w:date="2021-08-10T12:48:00Z" w:initials="JB">
    <w:p w14:paraId="5EBB500D" w14:textId="73C55905" w:rsidR="00EA5272" w:rsidRDefault="00EA5272">
      <w:pPr>
        <w:pStyle w:val="CommentText"/>
      </w:pPr>
      <w:r>
        <w:rPr>
          <w:rStyle w:val="CommentReference"/>
        </w:rPr>
        <w:annotationRef/>
      </w:r>
      <w:r>
        <w:t>Note: it looks like there are formatting issues, I think caused by something called content controls. May need to copy and paste the whole thing fresh into a new Science template?</w:t>
      </w:r>
    </w:p>
  </w:comment>
  <w:comment w:id="6"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In general, this should include a brief (1-2 paragraph) introduction, followed by a statement of the specific scope of the study, followed by results and then interpretations. Please avoid statements of future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References should be cited in parentheses with an italic number (1). Multiple reference citations are separated by commas (2, 3) or if a series, en dashes (4–6). References are cited in order by where they first are called out, through the text, text boxes, figure and table captions, reference notes and acknowledgments, and then the supplementary materials.</w:t>
      </w:r>
    </w:p>
  </w:comment>
  <w:comment w:id="7" w:author="Richard Schuster" w:date="2021-08-18T05:18:00Z" w:initials="RS">
    <w:p w14:paraId="359FB474" w14:textId="65CE1281" w:rsidR="00AF5BCA" w:rsidRDefault="00AF5BCA">
      <w:pPr>
        <w:pStyle w:val="CommentText"/>
      </w:pPr>
      <w:r>
        <w:rPr>
          <w:rStyle w:val="CommentReference"/>
        </w:rPr>
        <w:annotationRef/>
      </w:r>
      <w:r>
        <w:t xml:space="preserve">Kroner, Rachel E. Golden, Siyu Qin, Carly N. Cook, Roopa Krithivasan, Shalynn M. Pack, Oscar D. Bonilla, Kerry Anne Cort-Kansinally et al. "The uncertain future of protected lands and waters." </w:t>
      </w:r>
      <w:r>
        <w:rPr>
          <w:i/>
          <w:iCs/>
        </w:rPr>
        <w:t>Science</w:t>
      </w:r>
      <w:r>
        <w:t xml:space="preserve"> 364, no. 6443 (2019): 881-886.</w:t>
      </w:r>
    </w:p>
  </w:comment>
  <w:comment w:id="8"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Loarie, S.R., Duffy, P.B., Hamilton, H., Asner, G.P., Field, C.B. and Ackerly, D.D., 2009. The velocity of climate change. Nature, 462(7276), pp.1052-1055.</w:t>
      </w:r>
    </w:p>
  </w:comment>
  <w:comment w:id="9"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0" w:author="Richard Schuster" w:date="2021-08-18T05:21:00Z" w:initials="RS">
    <w:p w14:paraId="6D3D7C1C" w14:textId="2709AF21" w:rsidR="004C539A" w:rsidRDefault="004C539A">
      <w:pPr>
        <w:pStyle w:val="CommentText"/>
      </w:pPr>
      <w:r>
        <w:rPr>
          <w:rStyle w:val="CommentReference"/>
        </w:rPr>
        <w:annotationRef/>
      </w:r>
      <w:r>
        <w:rPr>
          <w:rFonts w:ascii="Arial" w:eastAsia="Arial" w:hAnsi="Arial" w:cs="Arial"/>
          <w:color w:val="000000"/>
          <w:sz w:val="22"/>
          <w:szCs w:val="22"/>
        </w:rPr>
        <w:t>Brooks, T.M., Pimm, S.L., Akçakaya H.R., Buchanan G.M., Butchart, S.H.M., Foden, W., Hilton-Taylor C., Hoffmann M., Jenkins C.N., Joppa L., Li B.V., Menon V., Ocampa-Peñuela N., Rondinini C. (2019). Measuring Terrestrial Area of Habitat (AOH) and its utility for the IUCN Red List. Trends in Ecology &amp; Evolution 34:977–986.</w:t>
      </w:r>
    </w:p>
  </w:comment>
  <w:comment w:id="12"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1" w:author="Joe Bennett" w:date="2021-08-10T14:47:00Z" w:initials="JB">
    <w:p w14:paraId="71321C83" w14:textId="0472AAFF" w:rsidR="002F5B5E" w:rsidRDefault="002F5B5E">
      <w:pPr>
        <w:pStyle w:val="CommentText"/>
      </w:pPr>
      <w:r>
        <w:rPr>
          <w:rStyle w:val="CommentReference"/>
        </w:rPr>
        <w:annotationRef/>
      </w:r>
      <w:r>
        <w:t>I think this is correct. Richard, can you confirm?</w:t>
      </w:r>
    </w:p>
  </w:comment>
  <w:comment w:id="13" w:author="Richard Schuster" w:date="2021-08-18T05:22:00Z" w:initials="RS">
    <w:p w14:paraId="7FA808E2" w14:textId="1DB074D6" w:rsidR="00F85E7C" w:rsidRDefault="00F85E7C">
      <w:pPr>
        <w:pStyle w:val="CommentText"/>
      </w:pPr>
      <w:r>
        <w:rPr>
          <w:rStyle w:val="CommentReference"/>
        </w:rPr>
        <w:annotationRef/>
      </w:r>
      <w:r>
        <w:t xml:space="preserve">La Sorte, F.A., Johnston, A. &amp; Ault, T.R. Global trends in the frequency and duration of temperature extremes. </w:t>
      </w:r>
      <w:r>
        <w:rPr>
          <w:i/>
          <w:iCs/>
        </w:rPr>
        <w:t>Climatic Change</w:t>
      </w:r>
      <w:r>
        <w:t xml:space="preserve"> </w:t>
      </w:r>
      <w:r>
        <w:rPr>
          <w:b/>
          <w:bCs/>
        </w:rPr>
        <w:t xml:space="preserve">166, </w:t>
      </w:r>
      <w:r>
        <w:t>1 (2021). https://doi.org/10.1007/s10584-021-03094-0</w:t>
      </w:r>
    </w:p>
  </w:comment>
  <w:comment w:id="14" w:author="Joe Bennett" w:date="2021-08-14T07:07:00Z" w:initials="JB">
    <w:p w14:paraId="04D0A635" w14:textId="13E8C8EC" w:rsidR="00276948" w:rsidRDefault="00276948">
      <w:pPr>
        <w:pStyle w:val="CommentText"/>
      </w:pPr>
      <w:r>
        <w:rPr>
          <w:rStyle w:val="CommentReference"/>
        </w:rPr>
        <w:annotationRef/>
      </w:r>
      <w:r>
        <w:t>This sentence OK now? Seemed awkward to me before. But I’m not sure if I changed intended meaning.</w:t>
      </w:r>
    </w:p>
  </w:comment>
  <w:comment w:id="15" w:author="Joe Bennett" w:date="2021-08-14T07:11:00Z" w:initials="JB">
    <w:p w14:paraId="65CEB232" w14:textId="3881E82C" w:rsidR="00276948" w:rsidRDefault="00276948">
      <w:pPr>
        <w:pStyle w:val="CommentText"/>
      </w:pPr>
      <w:r>
        <w:rPr>
          <w:rStyle w:val="CommentReference"/>
        </w:rPr>
        <w:annotationRef/>
      </w:r>
      <w:r>
        <w:t>Not too sure these sentences fit. What if we just delete them?</w:t>
      </w:r>
    </w:p>
  </w:comment>
  <w:comment w:id="16"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There is only one reference list per article, and it should include all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Example: A. Person, B. Being, Article title: Then subheading. Credible Journal #Volume, #pg–#pg (#Year). doi:#here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should include titles in references and full page ranges. Journal article titles will not be included in the print version of the paper but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18"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Spliced in from prev format – not checked or reformatted yet.</w:t>
      </w:r>
    </w:p>
  </w:comment>
  <w:comment w:id="82"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Thoughts on acknowledging PA?  I don’t remember him being involved in idea formation, but he was at initial meetings and I don’t 100% trust my memory. Might be safe route to acknowdge?</w:t>
      </w:r>
    </w:p>
  </w:comment>
  <w:comment w:id="81" w:author="Richard Schuster" w:date="2021-07-15T05:15:00Z" w:initials="RS">
    <w:p w14:paraId="2DF70146" w14:textId="13FA434B" w:rsidR="00C86112" w:rsidRDefault="00C86112">
      <w:pPr>
        <w:pStyle w:val="CommentText"/>
      </w:pPr>
      <w:r>
        <w:rPr>
          <w:rStyle w:val="CommentReference"/>
        </w:rPr>
        <w:annotationRef/>
      </w:r>
      <w:r>
        <w:t>Agreed.</w:t>
      </w:r>
    </w:p>
  </w:comment>
  <w:comment w:id="83"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85"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Roughed in for just us. I suppose we could ask ohers to do.</w:t>
      </w:r>
    </w:p>
  </w:comment>
  <w:comment w:id="86"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88"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figure. The primary callout of each figure part is indicated with a bold capital letter enclosed in parentheses [e.g., (A)]. Additional callouts are indicated the same way, but without the bold format. If you prefer, you can place both figures and captions logically throughout the text near where they are cited rather than at the end of the file (but not both). If a paragraph in the main text begins with the name of a figure, write out “Figure” in full (e.g., &lt;para&gt;“Figure 1 shows….”)</w:t>
      </w:r>
    </w:p>
  </w:comment>
  <w:comment w:id="89"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little difficult to see in this figure and I wonder if someone who is red-green color blind might find it especially difficult. I like green for protected areas and a brighter red for priority areas might work except for color blindness. Magenta or orange could be better options for the priority areas</w:t>
      </w:r>
    </w:p>
  </w:comment>
  <w:comment w:id="90"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92" w:author="Joe Bennett" w:date="2021-08-12T06:45:00Z" w:initials="JB">
    <w:p w14:paraId="06463DA8" w14:textId="55B05909" w:rsidR="0033351C" w:rsidRDefault="0033351C">
      <w:pPr>
        <w:pStyle w:val="CommentText"/>
      </w:pPr>
      <w:r>
        <w:rPr>
          <w:rStyle w:val="CommentReference"/>
        </w:rPr>
        <w:annotationRef/>
      </w:r>
      <w:r>
        <w:t>Need to confirm</w:t>
      </w:r>
    </w:p>
  </w:comment>
  <w:comment w:id="95"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species richness or endemism.  To me, Figure S4 conveys much more info and is perhaps more worthy of a main figure slot.</w:t>
      </w:r>
    </w:p>
  </w:comment>
  <w:comment w:id="94" w:author="Joe Bennett" w:date="2021-08-12T06:48:00Z" w:initials="JB">
    <w:p w14:paraId="5E8805A7" w14:textId="5F0261D3" w:rsidR="009A5C3A" w:rsidRDefault="009A5C3A">
      <w:pPr>
        <w:pStyle w:val="CommentText"/>
      </w:pPr>
      <w:r>
        <w:rPr>
          <w:rStyle w:val="CommentReference"/>
        </w:rPr>
        <w:annotationRef/>
      </w:r>
      <w:r>
        <w:t xml:space="preserve">I think S4 is too fine in detail to be readable in main paper? Leaning towards keeping this. </w:t>
      </w:r>
      <w:r w:rsidR="00AE00B4">
        <w:t xml:space="preserve">  </w:t>
      </w:r>
    </w:p>
  </w:comment>
  <w:comment w:id="97"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these maps a bit hard to interpret -- perhaps make the 'both' category a grayscale and emphasize the differences introduced by the risk scenario.  Also -- is the climate risk color ramp backwards?  Would expect Alps, Appenines, Dinaric alps to be lower risk as compared to the german lowlands or Thrace</w:t>
      </w:r>
    </w:p>
  </w:comment>
  <w:comment w:id="96" w:author="Joe Bennett" w:date="2021-08-12T14:03:00Z" w:initials="JB">
    <w:p w14:paraId="0F5986E3" w14:textId="79EAFE43" w:rsidR="00FA70EA" w:rsidRDefault="00FA70EA">
      <w:pPr>
        <w:pStyle w:val="CommentText"/>
      </w:pPr>
      <w:r>
        <w:rPr>
          <w:rStyle w:val="CommentReference"/>
        </w:rPr>
        <w:annotationRef/>
      </w:r>
      <w:r>
        <w:t>They seem OK to me, but I think I’ve looked at them too much…</w:t>
      </w:r>
    </w:p>
  </w:comment>
  <w:comment w:id="98"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99"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Butchart, S. H. M. et al. Shortfalls and solutions for meeting national and global conservation area targets. Conserv. Lett. 8, 329–337 (2015).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1092–1100 (2004).</w:t>
      </w:r>
    </w:p>
  </w:comment>
  <w:comment w:id="100"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01"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r>
        <w:rPr>
          <w:color w:val="000000"/>
          <w:sz w:val="22"/>
          <w:szCs w:val="22"/>
        </w:rPr>
        <w:t xml:space="preserve">BirdLife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Akçakaya, H. R., Buchanan, G. M., Butchart, S. H. M., Foden, W., Hilton-Taylor, C., Hoffmann, M., Jenkins, C. N., Joppa, L., Li, B. V., Menon, V., Ocampo-Peñuela, N., &amp; Rondinini,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Fick, S. E., &amp; Hijmans, R. J. (2017). WorldClim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ver .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Santini, L., Butchart, S.H.M., Rondinini, C., Benítez-López, A., Hilbers, J.P., Schipper, A.M., Cengic, M., Tobias, J.A. and Huijbregts,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104"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105" w:author="Joe Bennett" w:date="2021-08-12T14:07:00Z" w:initials="JB">
    <w:p w14:paraId="249BB6E8" w14:textId="4CA98057" w:rsidR="001A090A" w:rsidRDefault="001A090A">
      <w:pPr>
        <w:pStyle w:val="CommentText"/>
      </w:pPr>
      <w:r>
        <w:rPr>
          <w:rStyle w:val="CommentReference"/>
        </w:rPr>
        <w:annotationRef/>
      </w:r>
      <w:r>
        <w:t xml:space="preserve">Great! Should probably both look at it afterwards, just to make sure it fits with rest of MS. </w:t>
      </w:r>
    </w:p>
  </w:comment>
  <w:comment w:id="106" w:author="Richard Schuster" w:date="2021-08-18T05:26:00Z" w:initials="RS">
    <w:p w14:paraId="41C99345" w14:textId="77777777" w:rsidR="00ED3F64" w:rsidRDefault="00ED3F64" w:rsidP="00ED3F64">
      <w:pPr>
        <w:pStyle w:val="NoSpacing"/>
        <w:spacing w:before="0" w:beforeAutospacing="0" w:after="0" w:afterAutospacing="0"/>
        <w:rPr>
          <w:rFonts w:ascii="Calibri" w:hAnsi="Calibri" w:cs="Calibri"/>
          <w:sz w:val="22"/>
          <w:szCs w:val="22"/>
        </w:rPr>
      </w:pPr>
      <w:r>
        <w:rPr>
          <w:rStyle w:val="CommentReference"/>
        </w:rPr>
        <w:annotationRef/>
      </w:r>
      <w:r>
        <w:rPr>
          <w:rFonts w:ascii="Calibri" w:hAnsi="Calibri" w:cstheme="minorHAnsi"/>
          <w:sz w:val="22"/>
          <w:szCs w:val="22"/>
        </w:rPr>
        <w:t xml:space="preserve">Sandel, B. </w:t>
      </w:r>
      <w:r>
        <w:rPr>
          <w:rFonts w:ascii="Calibri" w:hAnsi="Calibri" w:cstheme="minorHAnsi"/>
          <w:i/>
          <w:iCs/>
          <w:sz w:val="22"/>
          <w:szCs w:val="22"/>
        </w:rPr>
        <w:t>et al.</w:t>
      </w:r>
      <w:r>
        <w:rPr>
          <w:rFonts w:ascii="Calibri" w:hAnsi="Calibri" w:cstheme="minorHAnsi"/>
          <w:sz w:val="22"/>
          <w:szCs w:val="22"/>
        </w:rPr>
        <w:t xml:space="preserve"> The Influence of Late Quaternary Climate-Change Velocity on Species Endemism. </w:t>
      </w:r>
      <w:r>
        <w:rPr>
          <w:rFonts w:ascii="Calibri" w:hAnsi="Calibri" w:cstheme="minorHAnsi"/>
          <w:i/>
          <w:iCs/>
          <w:sz w:val="22"/>
          <w:szCs w:val="22"/>
        </w:rPr>
        <w:t>Science</w:t>
      </w:r>
      <w:r>
        <w:rPr>
          <w:rFonts w:ascii="Calibri" w:hAnsi="Calibri" w:cstheme="minorHAnsi"/>
          <w:sz w:val="22"/>
          <w:szCs w:val="22"/>
        </w:rPr>
        <w:t xml:space="preserve"> </w:t>
      </w:r>
      <w:r>
        <w:rPr>
          <w:rFonts w:ascii="Calibri" w:hAnsi="Calibri" w:cstheme="minorHAnsi"/>
          <w:b/>
          <w:bCs/>
          <w:sz w:val="22"/>
          <w:szCs w:val="22"/>
        </w:rPr>
        <w:t>334</w:t>
      </w:r>
      <w:r>
        <w:rPr>
          <w:rFonts w:ascii="Calibri" w:hAnsi="Calibri" w:cstheme="minorHAnsi"/>
          <w:sz w:val="22"/>
          <w:szCs w:val="22"/>
        </w:rPr>
        <w:t>, 660 (2011). </w:t>
      </w:r>
    </w:p>
    <w:p w14:paraId="6D23853F"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06BBB12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xml:space="preserve">Garcia, R. A., Cabeza, M., Rahbek, C. &amp; Araújo, M. B. Multiple Dimensions of Climate Change and Their Implications for Biodiversity. </w:t>
      </w:r>
      <w:r>
        <w:rPr>
          <w:rFonts w:ascii="Calibri" w:hAnsi="Calibri" w:cstheme="minorHAnsi"/>
          <w:i/>
          <w:iCs/>
          <w:sz w:val="22"/>
          <w:szCs w:val="22"/>
        </w:rPr>
        <w:t>Science</w:t>
      </w:r>
      <w:r>
        <w:rPr>
          <w:rFonts w:ascii="Calibri" w:hAnsi="Calibri" w:cstheme="minorHAnsi"/>
          <w:b/>
          <w:bCs/>
          <w:sz w:val="22"/>
          <w:szCs w:val="22"/>
        </w:rPr>
        <w:t>344</w:t>
      </w:r>
      <w:r>
        <w:rPr>
          <w:rFonts w:ascii="Calibri" w:hAnsi="Calibri" w:cstheme="minorHAnsi"/>
          <w:sz w:val="22"/>
          <w:szCs w:val="22"/>
        </w:rPr>
        <w:t>, 1247579 (2014). </w:t>
      </w:r>
    </w:p>
    <w:p w14:paraId="69881B5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258D508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color w:val="222222"/>
          <w:sz w:val="22"/>
          <w:szCs w:val="22"/>
          <w:shd w:val="clear" w:color="auto" w:fill="FFFFFF"/>
        </w:rPr>
        <w:t>Loarie, S., Duffy, P., Hamilton, H. </w:t>
      </w:r>
      <w:r>
        <w:rPr>
          <w:rFonts w:ascii="Calibri" w:hAnsi="Calibri" w:cs="Calibri"/>
          <w:i/>
          <w:iCs/>
          <w:sz w:val="22"/>
          <w:szCs w:val="22"/>
        </w:rPr>
        <w:t>et al.</w:t>
      </w:r>
      <w:r>
        <w:rPr>
          <w:rFonts w:ascii="Calibri" w:hAnsi="Calibri" w:cs="Calibri"/>
          <w:sz w:val="22"/>
          <w:szCs w:val="22"/>
        </w:rPr>
        <w:t> The velocity of climate change. </w:t>
      </w:r>
      <w:r>
        <w:rPr>
          <w:rFonts w:ascii="Calibri" w:hAnsi="Calibri" w:cs="Calibri"/>
          <w:i/>
          <w:iCs/>
          <w:sz w:val="22"/>
          <w:szCs w:val="22"/>
        </w:rPr>
        <w:t>Nature</w:t>
      </w:r>
      <w:r>
        <w:rPr>
          <w:rFonts w:ascii="Calibri" w:hAnsi="Calibri" w:cs="Calibri"/>
          <w:sz w:val="22"/>
          <w:szCs w:val="22"/>
        </w:rPr>
        <w:t> </w:t>
      </w:r>
      <w:r>
        <w:rPr>
          <w:rFonts w:ascii="Calibri" w:hAnsi="Calibri" w:cs="Calibri"/>
          <w:b/>
          <w:bCs/>
          <w:sz w:val="22"/>
          <w:szCs w:val="22"/>
        </w:rPr>
        <w:t>462, </w:t>
      </w:r>
      <w:r>
        <w:rPr>
          <w:rFonts w:ascii="Calibri" w:hAnsi="Calibri" w:cs="Calibri"/>
          <w:sz w:val="22"/>
          <w:szCs w:val="22"/>
        </w:rPr>
        <w:t xml:space="preserve">1052–1055 (2009). </w:t>
      </w:r>
      <w:hyperlink r:id="rId6" w:history="1">
        <w:r>
          <w:rPr>
            <w:rStyle w:val="Hyperlink"/>
            <w:rFonts w:ascii="Calibri" w:hAnsi="Calibri" w:cs="Calibri"/>
            <w:sz w:val="22"/>
            <w:szCs w:val="22"/>
          </w:rPr>
          <w:t>https://doi.org/10.1038/nature08649</w:t>
        </w:r>
      </w:hyperlink>
      <w:r>
        <w:rPr>
          <w:rFonts w:ascii="Calibri" w:hAnsi="Calibri" w:cs="Calibri"/>
          <w:sz w:val="22"/>
          <w:szCs w:val="22"/>
        </w:rPr>
        <w:t> </w:t>
      </w:r>
    </w:p>
    <w:p w14:paraId="39569A1E"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w:t>
      </w:r>
    </w:p>
    <w:p w14:paraId="4A63334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xml:space="preserve">Fick, S. E. &amp; Hijmans, R. J. WorldClim 2: new 1-km spatial resolution climate surfaces for global land areas. </w:t>
      </w:r>
      <w:r>
        <w:rPr>
          <w:rFonts w:ascii="Calibri" w:hAnsi="Calibri" w:cs="Calibri"/>
          <w:i/>
          <w:iCs/>
          <w:sz w:val="22"/>
          <w:szCs w:val="22"/>
        </w:rPr>
        <w:t>International Journal of Climatology</w:t>
      </w:r>
      <w:r>
        <w:rPr>
          <w:rFonts w:ascii="Calibri" w:hAnsi="Calibri" w:cs="Calibri"/>
          <w:sz w:val="22"/>
          <w:szCs w:val="22"/>
        </w:rPr>
        <w:t xml:space="preserve"> </w:t>
      </w:r>
      <w:r>
        <w:rPr>
          <w:rFonts w:ascii="Calibri" w:hAnsi="Calibri" w:cs="Calibri"/>
          <w:b/>
          <w:bCs/>
          <w:sz w:val="22"/>
          <w:szCs w:val="22"/>
        </w:rPr>
        <w:t>37</w:t>
      </w:r>
      <w:r>
        <w:rPr>
          <w:rFonts w:ascii="Calibri" w:hAnsi="Calibri" w:cs="Calibri"/>
          <w:sz w:val="22"/>
          <w:szCs w:val="22"/>
        </w:rPr>
        <w:t>, 4302–4315 (2017). </w:t>
      </w:r>
    </w:p>
    <w:p w14:paraId="338D917F" w14:textId="5AB34ECF" w:rsidR="00ED3F64" w:rsidRDefault="00ED3F64">
      <w:pPr>
        <w:pStyle w:val="CommentText"/>
      </w:pPr>
    </w:p>
  </w:comment>
  <w:comment w:id="108"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107" w:author="Joe Bennett" w:date="2021-08-12T14:13:00Z" w:initials="JB">
    <w:p w14:paraId="0D68610D" w14:textId="3DDFF2B8" w:rsidR="000F1C3B" w:rsidRDefault="000F1C3B">
      <w:pPr>
        <w:pStyle w:val="CommentText"/>
      </w:pPr>
      <w:r>
        <w:rPr>
          <w:rStyle w:val="CommentReference"/>
        </w:rPr>
        <w:annotationRef/>
      </w:r>
      <w:r>
        <w:t xml:space="preserve">Is it edited enough to be reasonably different? Don’t want to be accused of plagiarizing Jeff’s paper. Maybe Jeff can look. </w:t>
      </w:r>
    </w:p>
  </w:comment>
  <w:comment w:id="109"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numbers. Nature, 403(6772), pp.843-845.</w:t>
      </w:r>
    </w:p>
  </w:comment>
  <w:comment w:id="111"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10" w:author="Joe Bennett" w:date="2021-08-12T14:14:00Z" w:initials="JB">
    <w:p w14:paraId="399CC056" w14:textId="1B83BCA4" w:rsidR="00455DF1" w:rsidRDefault="00455DF1">
      <w:pPr>
        <w:pStyle w:val="CommentText"/>
      </w:pPr>
      <w:r>
        <w:rPr>
          <w:rStyle w:val="CommentReference"/>
        </w:rPr>
        <w:annotationRef/>
      </w:r>
      <w:r>
        <w:t>Not sure what remaining undeveloped land refers to. Maybe just clarify re addition or existing plus addition</w:t>
      </w:r>
      <w:r w:rsidR="007C6E8F">
        <w:t>. I believe it is the latter.</w:t>
      </w:r>
    </w:p>
  </w:comment>
  <w:comment w:id="113" w:author="Joe Bennett" w:date="2021-08-12T06:47:00Z" w:initials="JB">
    <w:p w14:paraId="68BCECCD" w14:textId="5B54C7F6" w:rsidR="009A5C3A" w:rsidRDefault="009A5C3A">
      <w:pPr>
        <w:pStyle w:val="CommentText"/>
      </w:pPr>
      <w:r>
        <w:rPr>
          <w:rStyle w:val="CommentReference"/>
        </w:rPr>
        <w:annotationRef/>
      </w:r>
      <w:r>
        <w:t>May need a colour legend, as per the figures in main paper?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17" w15:done="0"/>
  <w15:commentEx w15:paraId="00000218" w15:paraIdParent="00000217" w15:done="0"/>
  <w15:commentEx w15:paraId="1D0227EA" w15:done="0"/>
  <w15:commentEx w15:paraId="3A4B7181" w15:paraIdParent="1D0227EA" w15:done="0"/>
  <w15:commentEx w15:paraId="5EBB500D" w15:done="0"/>
  <w15:commentEx w15:paraId="0000021D" w15:done="0"/>
  <w15:commentEx w15:paraId="359FB474" w15:done="0"/>
  <w15:commentEx w15:paraId="00000238" w15:done="0"/>
  <w15:commentEx w15:paraId="000001FA" w15:done="0"/>
  <w15:commentEx w15:paraId="6D3D7C1C" w15:done="0"/>
  <w15:commentEx w15:paraId="000001FC" w15:done="0"/>
  <w15:commentEx w15:paraId="71321C83" w15:paraIdParent="000001FC" w15:done="0"/>
  <w15:commentEx w15:paraId="7FA808E2" w15:done="0"/>
  <w15:commentEx w15:paraId="04D0A635" w15:done="0"/>
  <w15:commentEx w15:paraId="65CEB232"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6463DA8" w15:done="0"/>
  <w15:commentEx w15:paraId="0000022A" w15:done="0"/>
  <w15:commentEx w15:paraId="5E8805A7" w15:paraIdParent="0000022A" w15:done="0"/>
  <w15:commentEx w15:paraId="000001FD" w15:done="0"/>
  <w15:commentEx w15:paraId="0F5986E3" w15:paraIdParent="000001FD" w15:done="0"/>
  <w15:commentEx w15:paraId="00000213" w15:done="0"/>
  <w15:commentEx w15:paraId="00000230" w15:done="0"/>
  <w15:commentEx w15:paraId="0000021E" w15:done="0"/>
  <w15:commentEx w15:paraId="25E19A7E" w15:done="0"/>
  <w15:commentEx w15:paraId="137E173E" w15:done="0"/>
  <w15:commentEx w15:paraId="249BB6E8" w15:paraIdParent="137E173E" w15:done="0"/>
  <w15:commentEx w15:paraId="338D917F" w15:done="0"/>
  <w15:commentEx w15:paraId="000001F7" w15:done="0"/>
  <w15:commentEx w15:paraId="0D68610D" w15:paraIdParent="000001F7" w15:done="0"/>
  <w15:commentEx w15:paraId="000001FB" w15:done="0"/>
  <w15:commentEx w15:paraId="00000221" w15:done="0"/>
  <w15:commentEx w15:paraId="399CC056" w15:paraIdParent="00000221" w15:done="0"/>
  <w15:commentEx w15:paraId="68BCEC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150EB" w16cex:dateUtc="2021-08-14T00:13:00Z"/>
  <w16cex:commentExtensible w16cex:durableId="24C71629" w16cex:dateUtc="2021-08-18T12:16:00Z"/>
  <w16cex:commentExtensible w16cex:durableId="24BCF431" w16cex:dateUtc="2021-08-10T16:48:00Z"/>
  <w16cex:commentExtensible w16cex:durableId="24C71696" w16cex:dateUtc="2021-08-18T12:18:00Z"/>
  <w16cex:commentExtensible w16cex:durableId="24C71741" w16cex:dateUtc="2021-08-18T12:21:00Z"/>
  <w16cex:commentExtensible w16cex:durableId="24BD0FF8" w16cex:dateUtc="2021-08-10T18:47:00Z"/>
  <w16cex:commentExtensible w16cex:durableId="24C7178E" w16cex:dateUtc="2021-08-18T12:22:00Z"/>
  <w16cex:commentExtensible w16cex:durableId="24C1EA45" w16cex:dateUtc="2021-08-14T11:07:00Z"/>
  <w16cex:commentExtensible w16cex:durableId="24C1EB2E" w16cex:dateUtc="2021-08-14T11:11:00Z"/>
  <w16cex:commentExtensible w16cex:durableId="249A42E9" w16cex:dateUtc="2021-07-15T12:15:00Z"/>
  <w16cex:commentExtensible w16cex:durableId="24BF420A" w16cex:dateUtc="2021-08-12T10:45:00Z"/>
  <w16cex:commentExtensible w16cex:durableId="24BF42D2" w16cex:dateUtc="2021-08-12T10:48:00Z"/>
  <w16cex:commentExtensible w16cex:durableId="24BFA8B7" w16cex:dateUtc="2021-08-12T18:03:00Z"/>
  <w16cex:commentExtensible w16cex:durableId="249A421C" w16cex:dateUtc="2021-07-15T12:11:00Z"/>
  <w16cex:commentExtensible w16cex:durableId="249A422B" w16cex:dateUtc="2021-07-15T12:12:00Z"/>
  <w16cex:commentExtensible w16cex:durableId="24BFA9BF" w16cex:dateUtc="2021-08-12T18:07:00Z"/>
  <w16cex:commentExtensible w16cex:durableId="24C7188B" w16cex:dateUtc="2021-08-18T12:26:00Z"/>
  <w16cex:commentExtensible w16cex:durableId="24BFAB02" w16cex:dateUtc="2021-08-12T18:13:00Z"/>
  <w16cex:commentExtensible w16cex:durableId="24BFAB4E" w16cex:dateUtc="2021-08-12T18:14:00Z"/>
  <w16cex:commentExtensible w16cex:durableId="24BF4290" w16cex:dateUtc="2021-08-12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17" w16cid:durableId="249A4097"/>
  <w16cid:commentId w16cid:paraId="00000218" w16cid:durableId="249A4096"/>
  <w16cid:commentId w16cid:paraId="1D0227EA" w16cid:durableId="24C150EB"/>
  <w16cid:commentId w16cid:paraId="3A4B7181" w16cid:durableId="24C71629"/>
  <w16cid:commentId w16cid:paraId="5EBB500D" w16cid:durableId="24BCF431"/>
  <w16cid:commentId w16cid:paraId="0000021D" w16cid:durableId="249A408D"/>
  <w16cid:commentId w16cid:paraId="359FB474" w16cid:durableId="24C71696"/>
  <w16cid:commentId w16cid:paraId="00000238" w16cid:durableId="249A4083"/>
  <w16cid:commentId w16cid:paraId="000001FA" w16cid:durableId="249A407F"/>
  <w16cid:commentId w16cid:paraId="6D3D7C1C" w16cid:durableId="24C71741"/>
  <w16cid:commentId w16cid:paraId="000001FC" w16cid:durableId="249A407A"/>
  <w16cid:commentId w16cid:paraId="71321C83" w16cid:durableId="24BD0FF8"/>
  <w16cid:commentId w16cid:paraId="7FA808E2" w16cid:durableId="24C7178E"/>
  <w16cid:commentId w16cid:paraId="04D0A635" w16cid:durableId="24C1EA45"/>
  <w16cid:commentId w16cid:paraId="65CEB232" w16cid:durableId="24C1EB2E"/>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6463DA8" w16cid:durableId="24BF420A"/>
  <w16cid:commentId w16cid:paraId="0000022A" w16cid:durableId="249A406C"/>
  <w16cid:commentId w16cid:paraId="5E8805A7" w16cid:durableId="24BF42D2"/>
  <w16cid:commentId w16cid:paraId="000001FD" w16cid:durableId="249A406B"/>
  <w16cid:commentId w16cid:paraId="0F5986E3" w16cid:durableId="24BFA8B7"/>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249BB6E8" w16cid:durableId="24BFA9BF"/>
  <w16cid:commentId w16cid:paraId="338D917F" w16cid:durableId="24C7188B"/>
  <w16cid:commentId w16cid:paraId="000001F7" w16cid:durableId="249A4066"/>
  <w16cid:commentId w16cid:paraId="0D68610D" w16cid:durableId="24BFAB02"/>
  <w16cid:commentId w16cid:paraId="000001FB" w16cid:durableId="249A4065"/>
  <w16cid:commentId w16cid:paraId="00000221" w16cid:durableId="249A4064"/>
  <w16cid:commentId w16cid:paraId="399CC056" w16cid:durableId="24BFAB4E"/>
  <w16cid:commentId w16cid:paraId="68BCECCD" w16cid:durableId="24BF42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A7B48" w14:textId="77777777" w:rsidR="00667F60" w:rsidRDefault="00667F60">
      <w:r>
        <w:separator/>
      </w:r>
    </w:p>
  </w:endnote>
  <w:endnote w:type="continuationSeparator" w:id="0">
    <w:p w14:paraId="3701C2AD" w14:textId="77777777" w:rsidR="00667F60" w:rsidRDefault="00667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sidR="00667F60">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8F40C" w14:textId="77777777" w:rsidR="00667F60" w:rsidRDefault="00667F60">
      <w:r>
        <w:separator/>
      </w:r>
    </w:p>
  </w:footnote>
  <w:footnote w:type="continuationSeparator" w:id="0">
    <w:p w14:paraId="11DB8B03" w14:textId="77777777" w:rsidR="00667F60" w:rsidRDefault="00667F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0A0120"/>
    <w:rsid w:val="000F1C3B"/>
    <w:rsid w:val="0011048E"/>
    <w:rsid w:val="0013490A"/>
    <w:rsid w:val="001A090A"/>
    <w:rsid w:val="00276948"/>
    <w:rsid w:val="00292416"/>
    <w:rsid w:val="002B494A"/>
    <w:rsid w:val="002C7D5A"/>
    <w:rsid w:val="002F5B5E"/>
    <w:rsid w:val="00306644"/>
    <w:rsid w:val="003218F5"/>
    <w:rsid w:val="0033351C"/>
    <w:rsid w:val="00343E32"/>
    <w:rsid w:val="00351502"/>
    <w:rsid w:val="003E3D06"/>
    <w:rsid w:val="003F7500"/>
    <w:rsid w:val="00455DF1"/>
    <w:rsid w:val="004A3B9B"/>
    <w:rsid w:val="004C539A"/>
    <w:rsid w:val="00561DE5"/>
    <w:rsid w:val="00571ACA"/>
    <w:rsid w:val="005B1D03"/>
    <w:rsid w:val="00667F60"/>
    <w:rsid w:val="00694B14"/>
    <w:rsid w:val="007801C1"/>
    <w:rsid w:val="007B0EAE"/>
    <w:rsid w:val="007C6E8F"/>
    <w:rsid w:val="007D244F"/>
    <w:rsid w:val="0082261D"/>
    <w:rsid w:val="00845988"/>
    <w:rsid w:val="00920626"/>
    <w:rsid w:val="009A5C3A"/>
    <w:rsid w:val="00A156B5"/>
    <w:rsid w:val="00AE00B4"/>
    <w:rsid w:val="00AF5BCA"/>
    <w:rsid w:val="00B74912"/>
    <w:rsid w:val="00BA5140"/>
    <w:rsid w:val="00BD6056"/>
    <w:rsid w:val="00C1706F"/>
    <w:rsid w:val="00C3113B"/>
    <w:rsid w:val="00C75E7E"/>
    <w:rsid w:val="00C86112"/>
    <w:rsid w:val="00C9117C"/>
    <w:rsid w:val="00CB6C0D"/>
    <w:rsid w:val="00D0362E"/>
    <w:rsid w:val="00D47E56"/>
    <w:rsid w:val="00D53D75"/>
    <w:rsid w:val="00DD169F"/>
    <w:rsid w:val="00DE3473"/>
    <w:rsid w:val="00E14DE2"/>
    <w:rsid w:val="00E900CD"/>
    <w:rsid w:val="00E94581"/>
    <w:rsid w:val="00EA5272"/>
    <w:rsid w:val="00ED3F64"/>
    <w:rsid w:val="00EF6A7B"/>
    <w:rsid w:val="00F85E7C"/>
    <w:rsid w:val="00FA70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6" Type="http://schemas.openxmlformats.org/officeDocument/2006/relationships/hyperlink" Target="https://doi.org/10.1038/nature08649"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openxmlformats.org/officeDocument/2006/relationships/hyperlink" Target="https://www.cbd.int/sp/target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microsoft.com/office/2018/08/relationships/commentsExtensible" Target="commentsExtensible.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33</Pages>
  <Words>7837</Words>
  <Characters>44673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Richard Schuster</cp:lastModifiedBy>
  <cp:revision>13</cp:revision>
  <dcterms:created xsi:type="dcterms:W3CDTF">2021-08-18T12:15:00Z</dcterms:created>
  <dcterms:modified xsi:type="dcterms:W3CDTF">2021-08-18T12:32:00Z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