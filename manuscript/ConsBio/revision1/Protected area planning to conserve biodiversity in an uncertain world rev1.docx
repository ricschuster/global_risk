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EA818B0" w:rsidR="003415FF" w:rsidRDefault="00000000">
      <w:pPr>
        <w:keepNext/>
        <w:pBdr>
          <w:top w:val="nil"/>
          <w:left w:val="nil"/>
          <w:bottom w:val="nil"/>
          <w:right w:val="nil"/>
          <w:between w:val="nil"/>
        </w:pBdr>
        <w:spacing w:before="120" w:after="120" w:line="480" w:lineRule="auto"/>
        <w:rPr>
          <w:b/>
          <w:color w:val="000000"/>
          <w:sz w:val="28"/>
          <w:szCs w:val="28"/>
        </w:rPr>
      </w:pPr>
      <w:r>
        <w:rPr>
          <w:b/>
          <w:color w:val="000000"/>
          <w:sz w:val="28"/>
          <w:szCs w:val="28"/>
        </w:rPr>
        <w:t xml:space="preserve">Title: Protected area planning to conserve biodiversity in an uncertain </w:t>
      </w:r>
      <w:del w:id="0" w:author="RS" w:date="2022-10-15T05:47:00Z">
        <w:r w:rsidR="00D0362E">
          <w:rPr>
            <w:b/>
            <w:color w:val="000000"/>
            <w:sz w:val="28"/>
            <w:szCs w:val="28"/>
          </w:rPr>
          <w:delText>world</w:delText>
        </w:r>
      </w:del>
      <w:ins w:id="1" w:author="RS" w:date="2022-10-15T05:47:00Z">
        <w:r>
          <w:rPr>
            <w:b/>
            <w:color w:val="000000"/>
            <w:sz w:val="28"/>
            <w:szCs w:val="28"/>
          </w:rPr>
          <w:t>future</w:t>
        </w:r>
      </w:ins>
    </w:p>
    <w:p w14:paraId="00000002" w14:textId="77777777" w:rsidR="003415FF" w:rsidRDefault="00000000">
      <w:pPr>
        <w:spacing w:line="480" w:lineRule="auto"/>
      </w:pPr>
      <w:r>
        <w:rPr>
          <w:b/>
          <w:sz w:val="24"/>
          <w:szCs w:val="24"/>
        </w:rPr>
        <w:t>Abstract:</w:t>
      </w:r>
      <w:r>
        <w:rPr>
          <w:sz w:val="24"/>
          <w:szCs w:val="24"/>
        </w:rPr>
        <w:t xml:space="preserve"> </w:t>
      </w:r>
      <w:r>
        <w:t xml:space="preserve">     </w:t>
      </w:r>
    </w:p>
    <w:p w14:paraId="00000003" w14:textId="41C80AA7" w:rsidR="003415FF" w:rsidRDefault="00000000">
      <w:pPr>
        <w:spacing w:line="480" w:lineRule="auto"/>
        <w:rPr>
          <w:b/>
          <w:sz w:val="24"/>
          <w:szCs w:val="24"/>
        </w:rPr>
      </w:pPr>
      <w:r>
        <w:rPr>
          <w:sz w:val="24"/>
          <w:szCs w:val="24"/>
        </w:rPr>
        <w:t>Protected areas are a key instrument for conservation. Despite this, they are vulnerable to risks associated with weak governance, land use intensification, and climate change. Using a novel hierarchical optimization approach, we identified priority areas for expanding the global protected area system to explicitly account for such risks whilst maximizing protection of all known terrestrial vertebrate species. We illustrate how reducing exposure to these risks</w:t>
      </w:r>
      <w:del w:id="2" w:author="RS" w:date="2022-10-15T05:47:00Z">
        <w:r w:rsidR="009A3AC9" w:rsidRPr="009A3AC9">
          <w:rPr>
            <w:sz w:val="24"/>
            <w:szCs w:val="24"/>
          </w:rPr>
          <w:delText xml:space="preserve"> only</w:delText>
        </w:r>
      </w:del>
      <w:r>
        <w:rPr>
          <w:sz w:val="24"/>
          <w:szCs w:val="24"/>
        </w:rPr>
        <w:t xml:space="preserve"> requires expanding the area of the global protected area system by 1.6% while still meeting conservation targets. Incorporating risks from weak governance drove the greatest changes in spatial priorities for protection, while incorporating risks from climate change required the largest increase in global protected area.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conservation planning. </w:t>
      </w:r>
      <w:r>
        <w:br w:type="page"/>
      </w:r>
    </w:p>
    <w:p w14:paraId="00000004" w14:textId="77777777" w:rsidR="003415FF" w:rsidRDefault="00000000">
      <w:pPr>
        <w:spacing w:line="480" w:lineRule="auto"/>
        <w:rPr>
          <w:b/>
          <w:sz w:val="24"/>
          <w:szCs w:val="24"/>
        </w:rPr>
      </w:pPr>
      <w:r>
        <w:rPr>
          <w:b/>
          <w:sz w:val="24"/>
          <w:szCs w:val="24"/>
        </w:rPr>
        <w:t>Introduction</w:t>
      </w:r>
    </w:p>
    <w:p w14:paraId="324D861B" w14:textId="77777777" w:rsidR="006673C8" w:rsidRDefault="00F965CB" w:rsidP="002E3D5D">
      <w:pPr>
        <w:spacing w:line="480" w:lineRule="auto"/>
        <w:ind w:firstLine="720"/>
        <w:rPr>
          <w:del w:id="3" w:author="RS" w:date="2022-10-15T05:47:00Z"/>
          <w:color w:val="000000"/>
          <w:sz w:val="24"/>
          <w:szCs w:val="24"/>
        </w:rPr>
      </w:pPr>
      <w:del w:id="4" w:author="RS" w:date="2022-10-15T05:47:00Z">
        <w:r>
          <w:rPr>
            <w:bCs/>
            <w:sz w:val="24"/>
            <w:szCs w:val="24"/>
          </w:rPr>
          <w:delText>P</w:delText>
        </w:r>
        <w:r w:rsidR="00D0362E">
          <w:rPr>
            <w:color w:val="000000"/>
            <w:sz w:val="24"/>
            <w:szCs w:val="24"/>
          </w:rPr>
          <w:delText xml:space="preserve">rotecting </w:delText>
        </w:r>
        <w:r w:rsidR="0087546D">
          <w:rPr>
            <w:color w:val="000000"/>
            <w:sz w:val="24"/>
            <w:szCs w:val="24"/>
          </w:rPr>
          <w:delText xml:space="preserve">land </w:delText>
        </w:r>
        <w:r>
          <w:rPr>
            <w:color w:val="000000"/>
            <w:sz w:val="24"/>
            <w:szCs w:val="24"/>
          </w:rPr>
          <w:delText xml:space="preserve">is </w:delText>
        </w:r>
        <w:r w:rsidR="00D0362E">
          <w:rPr>
            <w:color w:val="000000"/>
            <w:sz w:val="24"/>
            <w:szCs w:val="24"/>
          </w:rPr>
          <w:delText xml:space="preserve">one of the best strategies </w:delText>
        </w:r>
        <w:r w:rsidR="0087546D">
          <w:rPr>
            <w:color w:val="000000"/>
            <w:sz w:val="24"/>
            <w:szCs w:val="24"/>
          </w:rPr>
          <w:delText>to stem the</w:delText>
        </w:r>
        <w:r w:rsidR="00D0362E">
          <w:rPr>
            <w:color w:val="000000"/>
            <w:sz w:val="24"/>
            <w:szCs w:val="24"/>
          </w:rPr>
          <w:delText xml:space="preserve"> biodiversity</w:delText>
        </w:r>
        <w:r w:rsidR="006E670F">
          <w:rPr>
            <w:color w:val="000000"/>
            <w:sz w:val="24"/>
            <w:szCs w:val="24"/>
          </w:rPr>
          <w:delText xml:space="preserve"> </w:delText>
        </w:r>
        <w:r w:rsidR="0087546D">
          <w:rPr>
            <w:color w:val="000000"/>
            <w:sz w:val="24"/>
            <w:szCs w:val="24"/>
          </w:rPr>
          <w:delText xml:space="preserve">crisis </w:delText>
        </w:r>
        <w:r w:rsidR="006E670F">
          <w:rPr>
            <w:color w:val="000000"/>
            <w:sz w:val="24"/>
            <w:szCs w:val="24"/>
          </w:rPr>
          <w:fldChar w:fldCharType="begin"/>
        </w:r>
        <w:r w:rsidR="00227070">
          <w:rPr>
            <w:color w:val="000000"/>
            <w:sz w:val="24"/>
            <w:szCs w:val="24"/>
          </w:rPr>
          <w:delInstrText xml:space="preserve"> ADDIN ZOTERO_ITEM CSL_CITATION {"citationID":"RetM7vky","properties":{"formattedCitation":"(Watson et al. 2014)","plainCitation":"(Watson et al. 2014)","noteIndex":0},"citationItems":[{"id":819,"uris":["http://zotero.org/users/878981/items/FSA6YZGH"],"itemData":{"id":819,"type":"article-journal","container-title":"Nature","issue":"7525","page":"67–73","source":"Google Scholar","title":"The performance and potential of protected areas","volume":"515","author":[{"family":"Watson","given":"James EM"},{"family":"Dudley","given":"Nigel"},{"family":"Segan","given":"Daniel B."},{"family":"Hockings","given":"Marc"}],"issued":{"date-parts":[["2014"]]}}}],"schema":"https://github.com/citation-style-language/schema/raw/master/csl-citation.json"} </w:delInstrText>
        </w:r>
        <w:r w:rsidR="006E670F">
          <w:rPr>
            <w:color w:val="000000"/>
            <w:sz w:val="24"/>
            <w:szCs w:val="24"/>
          </w:rPr>
          <w:fldChar w:fldCharType="separate"/>
        </w:r>
        <w:r w:rsidR="000F5AFD" w:rsidRPr="000F5AFD">
          <w:rPr>
            <w:sz w:val="24"/>
          </w:rPr>
          <w:delText>(Watson et al. 2014)</w:delText>
        </w:r>
        <w:r w:rsidR="006E670F">
          <w:rPr>
            <w:color w:val="000000"/>
            <w:sz w:val="24"/>
            <w:szCs w:val="24"/>
          </w:rPr>
          <w:fldChar w:fldCharType="end"/>
        </w:r>
        <w:r w:rsidR="002A2CAA">
          <w:rPr>
            <w:color w:val="000000"/>
            <w:sz w:val="24"/>
            <w:szCs w:val="24"/>
          </w:rPr>
          <w:delText xml:space="preserve"> and a cornerstone of international agreements </w:delText>
        </w:r>
        <w:r w:rsidR="00F5468D">
          <w:rPr>
            <w:color w:val="000000"/>
            <w:sz w:val="24"/>
            <w:szCs w:val="24"/>
          </w:rPr>
          <w:delText xml:space="preserve">to </w:delText>
        </w:r>
        <w:r w:rsidR="008C6CE2">
          <w:rPr>
            <w:color w:val="000000"/>
            <w:sz w:val="24"/>
            <w:szCs w:val="24"/>
          </w:rPr>
          <w:delText>safeguard</w:delText>
        </w:r>
        <w:r w:rsidR="00F5468D">
          <w:rPr>
            <w:color w:val="000000"/>
            <w:sz w:val="24"/>
            <w:szCs w:val="24"/>
          </w:rPr>
          <w:delText xml:space="preserve"> biodiversity</w:delText>
        </w:r>
        <w:r w:rsidR="008C6CE2">
          <w:rPr>
            <w:color w:val="000000"/>
            <w:sz w:val="24"/>
            <w:szCs w:val="24"/>
          </w:rPr>
          <w:delText xml:space="preserve"> </w:delText>
        </w:r>
        <w:r w:rsidR="000D460D">
          <w:rPr>
            <w:sz w:val="24"/>
            <w:szCs w:val="24"/>
          </w:rPr>
          <w:fldChar w:fldCharType="begin"/>
        </w:r>
        <w:r w:rsidR="00761CDC">
          <w:rPr>
            <w:sz w:val="24"/>
            <w:szCs w:val="24"/>
          </w:rPr>
          <w:delInstrText xml:space="preserve"> ADDIN ZOTERO_ITEM CSL_CITATION {"citationID":"WMOOmHAk","properties":{"formattedCitation":"(Convention on Biological Diversity 2017; CBD 2020)","plainCitation":"(Convention on Biological Diversity 2017; CBD 2020)","dontUpdate":true,"noteIndex":0},"citationItems":[{"id":1812,"uris":["http://zotero.org/groups/805250/items/CSDUBBNT"],"itemData":{"id":1812,"type":"webpage","title":"Aichi Biodiversity Targets","URL":"https://www.cbd.int/sp/targets/","author":[{"literal":"Convention on Biological Diversity"}],"accessed":{"date-parts":[["2017",6,27]]}}},{"id":721,"uris":["http://zotero.org/users/878981/items/SFEVMJYB"],"itemData":{"id":721,"type":"webpage","title":"Zero draft of the post-2020 global biodiversity framework","URL":"https://www.cbd.int/doc/c/efb0/1f84/a892b98d2982a829962b6371/wg2020-02-03-en.pdf","author":[{"family":"CBD","given":""}],"issued":{"date-parts":[["2020"]]}}}],"schema":"https://github.com/citation-style-language/schema/raw/master/csl-citation.json"} </w:delInstrText>
        </w:r>
        <w:r w:rsidR="000D460D">
          <w:rPr>
            <w:sz w:val="24"/>
            <w:szCs w:val="24"/>
          </w:rPr>
          <w:fldChar w:fldCharType="separate"/>
        </w:r>
        <w:r w:rsidR="004B748F" w:rsidRPr="004B748F">
          <w:rPr>
            <w:sz w:val="24"/>
          </w:rPr>
          <w:delText>(Convention on Biological Diversity</w:delText>
        </w:r>
        <w:r w:rsidR="004B748F">
          <w:rPr>
            <w:sz w:val="24"/>
          </w:rPr>
          <w:delText xml:space="preserve"> (CBD)</w:delText>
        </w:r>
        <w:r w:rsidR="004B748F" w:rsidRPr="004B748F">
          <w:rPr>
            <w:sz w:val="24"/>
          </w:rPr>
          <w:delText xml:space="preserve"> 2017; CBD 2020)</w:delText>
        </w:r>
        <w:r w:rsidR="000D460D">
          <w:rPr>
            <w:sz w:val="24"/>
            <w:szCs w:val="24"/>
          </w:rPr>
          <w:fldChar w:fldCharType="end"/>
        </w:r>
        <w:r w:rsidR="00D0362E" w:rsidRPr="00E97D75">
          <w:rPr>
            <w:i/>
            <w:sz w:val="24"/>
            <w:szCs w:val="24"/>
          </w:rPr>
          <w:delText>.</w:delText>
        </w:r>
        <w:r w:rsidR="00D0362E">
          <w:rPr>
            <w:sz w:val="24"/>
            <w:szCs w:val="24"/>
          </w:rPr>
          <w:delText xml:space="preserve"> </w:delText>
        </w:r>
        <w:r w:rsidR="008C6CE2">
          <w:rPr>
            <w:sz w:val="24"/>
            <w:szCs w:val="24"/>
          </w:rPr>
          <w:delText xml:space="preserve"> The effectiveness of a global network of protected areas</w:delText>
        </w:r>
        <w:r w:rsidR="00F5468D">
          <w:rPr>
            <w:sz w:val="24"/>
            <w:szCs w:val="24"/>
          </w:rPr>
          <w:delText xml:space="preserve"> depends </w:delText>
        </w:r>
        <w:r w:rsidR="00E71356">
          <w:rPr>
            <w:sz w:val="24"/>
            <w:szCs w:val="24"/>
          </w:rPr>
          <w:delText xml:space="preserve">upon </w:delText>
        </w:r>
        <w:r w:rsidR="008C6CE2">
          <w:rPr>
            <w:sz w:val="24"/>
            <w:szCs w:val="24"/>
          </w:rPr>
          <w:delText xml:space="preserve">the identification of </w:delText>
        </w:r>
        <w:r w:rsidR="00F5468D">
          <w:rPr>
            <w:sz w:val="24"/>
            <w:szCs w:val="24"/>
          </w:rPr>
          <w:delText>areas that will</w:delText>
        </w:r>
        <w:r w:rsidR="00AA6F46">
          <w:rPr>
            <w:sz w:val="24"/>
            <w:szCs w:val="24"/>
          </w:rPr>
          <w:delText xml:space="preserve"> both</w:delText>
        </w:r>
        <w:r w:rsidR="00F5468D">
          <w:rPr>
            <w:sz w:val="24"/>
            <w:szCs w:val="24"/>
          </w:rPr>
          <w:delText xml:space="preserve"> meet the needs of species </w:delText>
        </w:r>
        <w:r w:rsidR="00990341">
          <w:rPr>
            <w:sz w:val="24"/>
            <w:szCs w:val="24"/>
          </w:rPr>
          <w:delText>and</w:delText>
        </w:r>
        <w:r w:rsidR="00F5468D">
          <w:rPr>
            <w:sz w:val="24"/>
            <w:szCs w:val="24"/>
          </w:rPr>
          <w:delText xml:space="preserve"> provide the greatest return on </w:delText>
        </w:r>
        <w:r w:rsidR="00990341">
          <w:rPr>
            <w:sz w:val="24"/>
            <w:szCs w:val="24"/>
          </w:rPr>
          <w:delText xml:space="preserve">conservation </w:delText>
        </w:r>
        <w:r w:rsidR="00F5468D">
          <w:rPr>
            <w:sz w:val="24"/>
            <w:szCs w:val="24"/>
          </w:rPr>
          <w:delText>investment</w:delText>
        </w:r>
        <w:r w:rsidR="00990341">
          <w:rPr>
            <w:sz w:val="24"/>
            <w:szCs w:val="24"/>
          </w:rPr>
          <w:delText>s</w:delText>
        </w:r>
        <w:r w:rsidR="00F5468D">
          <w:rPr>
            <w:sz w:val="24"/>
            <w:szCs w:val="24"/>
          </w:rPr>
          <w:delText xml:space="preserve">.  </w:delText>
        </w:r>
        <w:r w:rsidR="00321BD9">
          <w:rPr>
            <w:sz w:val="24"/>
            <w:szCs w:val="24"/>
          </w:rPr>
          <w:delText>Yet</w:delText>
        </w:r>
        <w:r w:rsidR="00166028">
          <w:rPr>
            <w:sz w:val="24"/>
            <w:szCs w:val="24"/>
          </w:rPr>
          <w:delText xml:space="preserve"> most</w:delText>
        </w:r>
        <w:r w:rsidR="00990341">
          <w:rPr>
            <w:sz w:val="24"/>
            <w:szCs w:val="24"/>
          </w:rPr>
          <w:delText xml:space="preserve"> </w:delText>
        </w:r>
        <w:r w:rsidR="00321BD9">
          <w:rPr>
            <w:sz w:val="24"/>
            <w:szCs w:val="24"/>
          </w:rPr>
          <w:delText xml:space="preserve">spatial planning efforts base decisions heavily upon the estimated ecological value of land </w:delText>
        </w:r>
        <w:r w:rsidR="00321BD9">
          <w:rPr>
            <w:sz w:val="24"/>
            <w:szCs w:val="24"/>
          </w:rPr>
          <w:fldChar w:fldCharType="begin"/>
        </w:r>
        <w:r w:rsidR="00761CDC">
          <w:rPr>
            <w:sz w:val="24"/>
            <w:szCs w:val="24"/>
          </w:rPr>
          <w:delInstrText xml:space="preserve"> ADDIN ZOTERO_ITEM CSL_CITATION {"citationID":"2s7RyzTq","properties":{"formattedCitation":"(Brooks et al. 2006; Venter et al. 2014; Convention on Biological Diversity 2017; CBD 2020)","plainCitation":"(Brooks et al. 2006; Venter et al. 2014; Convention on Biological Diversity 2017; CBD 2020)","dontUpdate":true,"noteIndex":0},"citationItems":[{"id":789,"uris":["http://zotero.org/users/878981/items/X76NAH4G"],"itemData":{"id":789,"type":"article-journal","container-title":"science","issue":"5783","note":"publisher: American Association for the Advancement of Science","page":"58–61","source":"Google Scholar","title":"Global biodiversity conservation priorities","volume":"313","author":[{"family":"Brooks","given":"Thomas M."},{"family":"Mittermeier","given":"Russell A."},{"family":"Fonseca","given":"Gustavo AB","non-dropping-particle":"da"},{"family":"Gerlach","given":"Justin"},{"family":"Hoffmann","given":"Michael"},{"family":"Lamoreux","given":"John F."},{"family":"Mittermeier","given":"Cristina Goettsch"},{"family":"Pilgrim","given":"John D."},{"family":"Rodrigues","given":"Ana SL"}],"issued":{"date-parts":[["2006"]]}}},{"id":935,"uris":["http://zotero.org/users/878981/items/3BJFD82E"],"itemData":{"id":935,"type":"article-journal","abstract":"Meeting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M"}],"issued":{"date-parts":[["2014",6,24]]}}},{"id":1812,"uris":["http://zotero.org/groups/805250/items/CSDUBBNT"],"itemData":{"id":1812,"type":"webpage","title":"Aichi Biodiversity Targets","URL":"https://www.cbd.int/sp/targets/","author":[{"literal":"Convention on Biological Diversity"}],"accessed":{"date-parts":[["2017",6,27]]}}},{"id":721,"uris":["http://zotero.org/users/878981/items/SFEVMJYB"],"itemData":{"id":721,"type":"webpage","title":"Zero draft of the post-2020 global biodiversity framework","URL":"https://www.cbd.int/doc/c/efb0/1f84/a892b98d2982a829962b6371/wg2020-02-03-en.pdf","author":[{"family":"CBD","given":""}],"issued":{"date-parts":[["2020"]]}}}],"schema":"https://github.com/citation-style-language/schema/raw/master/csl-citation.json"} </w:delInstrText>
        </w:r>
        <w:r w:rsidR="00321BD9">
          <w:rPr>
            <w:sz w:val="24"/>
            <w:szCs w:val="24"/>
          </w:rPr>
          <w:fldChar w:fldCharType="separate"/>
        </w:r>
        <w:r w:rsidR="004B748F" w:rsidRPr="004B748F">
          <w:rPr>
            <w:sz w:val="24"/>
          </w:rPr>
          <w:delText xml:space="preserve">(Brooks et al. 2006; Venter et al. 2014; </w:delText>
        </w:r>
        <w:r w:rsidR="005245A6">
          <w:rPr>
            <w:sz w:val="24"/>
          </w:rPr>
          <w:delText>CBD</w:delText>
        </w:r>
        <w:r w:rsidR="004B748F" w:rsidRPr="004B748F">
          <w:rPr>
            <w:sz w:val="24"/>
          </w:rPr>
          <w:delText xml:space="preserve"> 2017; CBD 2020)</w:delText>
        </w:r>
        <w:r w:rsidR="00321BD9">
          <w:rPr>
            <w:sz w:val="24"/>
            <w:szCs w:val="24"/>
          </w:rPr>
          <w:fldChar w:fldCharType="end"/>
        </w:r>
        <w:r w:rsidR="00321BD9">
          <w:rPr>
            <w:sz w:val="24"/>
            <w:szCs w:val="24"/>
          </w:rPr>
          <w:delText xml:space="preserve"> and carry the</w:delText>
        </w:r>
        <w:r w:rsidR="00166028">
          <w:rPr>
            <w:sz w:val="24"/>
            <w:szCs w:val="24"/>
          </w:rPr>
          <w:delText xml:space="preserve"> tacit</w:delText>
        </w:r>
        <w:r w:rsidR="00321BD9">
          <w:rPr>
            <w:sz w:val="24"/>
            <w:szCs w:val="24"/>
          </w:rPr>
          <w:delText>,</w:delText>
        </w:r>
        <w:r w:rsidR="00166028">
          <w:rPr>
            <w:sz w:val="24"/>
            <w:szCs w:val="24"/>
          </w:rPr>
          <w:delText xml:space="preserve"> </w:delText>
        </w:r>
        <w:r w:rsidR="00321BD9">
          <w:rPr>
            <w:sz w:val="24"/>
            <w:szCs w:val="24"/>
          </w:rPr>
          <w:delText xml:space="preserve">but often incorrect, </w:delText>
        </w:r>
        <w:r w:rsidR="00166028">
          <w:rPr>
            <w:sz w:val="24"/>
            <w:szCs w:val="24"/>
          </w:rPr>
          <w:delText>assumption that protection will be enforced, effective, and permanent</w:delText>
        </w:r>
        <w:r w:rsidR="00990341">
          <w:rPr>
            <w:sz w:val="24"/>
            <w:szCs w:val="24"/>
          </w:rPr>
          <w:delText xml:space="preserve">.  </w:delText>
        </w:r>
        <w:r w:rsidR="00321BD9">
          <w:rPr>
            <w:sz w:val="24"/>
            <w:szCs w:val="24"/>
          </w:rPr>
          <w:delText>Despite evidence that</w:delText>
        </w:r>
        <w:r w:rsidR="00990341">
          <w:rPr>
            <w:sz w:val="24"/>
            <w:szCs w:val="24"/>
          </w:rPr>
          <w:delText xml:space="preserve"> </w:delText>
        </w:r>
        <w:r w:rsidR="00D0362E">
          <w:rPr>
            <w:sz w:val="24"/>
            <w:szCs w:val="24"/>
          </w:rPr>
          <w:delText xml:space="preserve">protected areas are subject to risks </w:delText>
        </w:r>
        <w:r w:rsidR="00321BD9">
          <w:rPr>
            <w:sz w:val="24"/>
            <w:szCs w:val="24"/>
          </w:rPr>
          <w:delText>associated with</w:delText>
        </w:r>
        <w:r w:rsidR="00D0362E">
          <w:rPr>
            <w:sz w:val="24"/>
            <w:szCs w:val="24"/>
          </w:rPr>
          <w:delText xml:space="preserve"> weak governance</w:delText>
        </w:r>
        <w:r w:rsidR="0001246F">
          <w:rPr>
            <w:sz w:val="24"/>
            <w:szCs w:val="24"/>
          </w:rPr>
          <w:delText xml:space="preserve"> (e.g., political instability and corruption; </w:delText>
        </w:r>
        <w:r w:rsidR="0001246F">
          <w:rPr>
            <w:color w:val="000000"/>
            <w:sz w:val="24"/>
            <w:szCs w:val="24"/>
          </w:rPr>
          <w:fldChar w:fldCharType="begin"/>
        </w:r>
        <w:r w:rsidR="00676B33">
          <w:rPr>
            <w:color w:val="000000"/>
            <w:sz w:val="24"/>
            <w:szCs w:val="24"/>
          </w:rPr>
          <w:delInstrText xml:space="preserve"> ADDIN ZOTERO_ITEM CSL_CITATION {"citationID":"wot43Qxb","properties":{"formattedCitation":"(Schulze et al. 2018)","plainCitation":"(Schulze et al. 2018)","noteIndex":0},"citationItems":[{"id":784,"uris":["http://zotero.org/users/878981/items/SNVLICL8"],"itemData":{"id":784,"type":"article-journal","container-title":"Conservation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D."}],"issued":{"date-parts":[["2018"]]}}}],"schema":"https://github.com/citation-style-language/schema/raw/master/csl-citation.json"} </w:delInstrText>
        </w:r>
        <w:r w:rsidR="0001246F">
          <w:rPr>
            <w:color w:val="000000"/>
            <w:sz w:val="24"/>
            <w:szCs w:val="24"/>
          </w:rPr>
          <w:fldChar w:fldCharType="separate"/>
        </w:r>
        <w:r w:rsidR="000F5AFD" w:rsidRPr="000F5AFD">
          <w:rPr>
            <w:sz w:val="24"/>
          </w:rPr>
          <w:delText>(Schulze et al. 2018)</w:delText>
        </w:r>
        <w:r w:rsidR="0001246F">
          <w:rPr>
            <w:color w:val="000000"/>
            <w:sz w:val="24"/>
            <w:szCs w:val="24"/>
          </w:rPr>
          <w:fldChar w:fldCharType="end"/>
        </w:r>
        <w:r w:rsidR="00D0362E">
          <w:rPr>
            <w:sz w:val="24"/>
            <w:szCs w:val="24"/>
          </w:rPr>
          <w:delText xml:space="preserve">, </w:delText>
        </w:r>
        <w:r w:rsidR="003A78D6">
          <w:rPr>
            <w:color w:val="000000"/>
            <w:sz w:val="24"/>
            <w:szCs w:val="24"/>
          </w:rPr>
          <w:delText>land use</w:delText>
        </w:r>
        <w:r w:rsidR="00D0362E">
          <w:rPr>
            <w:color w:val="000000"/>
            <w:sz w:val="24"/>
            <w:szCs w:val="24"/>
          </w:rPr>
          <w:delText xml:space="preserve"> intensification</w:delText>
        </w:r>
        <w:r w:rsidR="0001246F">
          <w:rPr>
            <w:color w:val="000000"/>
            <w:sz w:val="24"/>
            <w:szCs w:val="24"/>
          </w:rPr>
          <w:delText xml:space="preserve"> (e.g., deforestation and degazetting of parks;</w:delText>
        </w:r>
        <w:r w:rsidR="00F53852">
          <w:rPr>
            <w:color w:val="000000"/>
            <w:sz w:val="24"/>
            <w:szCs w:val="24"/>
          </w:rPr>
          <w:delText xml:space="preserve"> </w:delText>
        </w:r>
        <w:r w:rsidR="00F53852">
          <w:rPr>
            <w:color w:val="000000"/>
            <w:sz w:val="24"/>
            <w:szCs w:val="24"/>
          </w:rPr>
          <w:fldChar w:fldCharType="begin"/>
        </w:r>
        <w:r w:rsidR="00761CDC">
          <w:rPr>
            <w:color w:val="000000"/>
            <w:sz w:val="24"/>
            <w:szCs w:val="24"/>
          </w:rPr>
          <w:delInstrText xml:space="preserve"> ADDIN ZOTERO_ITEM CSL_CITATION {"citationID":"yoo02Exk","properties":{"formattedCitation":"(Tesfaw et al. 2018)","plainCitation":"(Tesfaw et al. 2018)","dontUpdate":true,"noteIndex":0},"citationItems":[{"id":788,"uris":["http://zotero.org/users/878981/items/TLMCALYG"],"itemData":{"id":788,"type":"article-journal","container-title":"Proceedings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B."}],"issued":{"date-parts":[["2018"]]}}}],"schema":"https://github.com/citation-style-language/schema/raw/master/csl-citation.json"} </w:delInstrText>
        </w:r>
        <w:r w:rsidR="00F53852">
          <w:rPr>
            <w:color w:val="000000"/>
            <w:sz w:val="24"/>
            <w:szCs w:val="24"/>
          </w:rPr>
          <w:fldChar w:fldCharType="separate"/>
        </w:r>
        <w:r w:rsidR="00F53852" w:rsidRPr="00F53852">
          <w:rPr>
            <w:sz w:val="24"/>
          </w:rPr>
          <w:delText>Tesfaw et al. 2018)</w:delText>
        </w:r>
        <w:r w:rsidR="00F53852">
          <w:rPr>
            <w:color w:val="000000"/>
            <w:sz w:val="24"/>
            <w:szCs w:val="24"/>
          </w:rPr>
          <w:fldChar w:fldCharType="end"/>
        </w:r>
        <w:r w:rsidR="00D0362E">
          <w:rPr>
            <w:color w:val="000000"/>
            <w:sz w:val="24"/>
            <w:szCs w:val="24"/>
          </w:rPr>
          <w:delText xml:space="preserve">, and </w:delText>
        </w:r>
        <w:r w:rsidR="00D0362E">
          <w:rPr>
            <w:sz w:val="24"/>
            <w:szCs w:val="24"/>
          </w:rPr>
          <w:delText>c</w:delText>
        </w:r>
        <w:r w:rsidR="00D0362E">
          <w:rPr>
            <w:color w:val="000000"/>
            <w:sz w:val="24"/>
            <w:szCs w:val="24"/>
          </w:rPr>
          <w:delText>limate change</w:delText>
        </w:r>
        <w:r w:rsidR="0001246F">
          <w:rPr>
            <w:color w:val="000000"/>
            <w:sz w:val="24"/>
            <w:szCs w:val="24"/>
          </w:rPr>
          <w:delText xml:space="preserve"> (e.g., extreme weather events;</w:delText>
        </w:r>
        <w:r w:rsidR="0001246F" w:rsidRPr="0001246F">
          <w:rPr>
            <w:sz w:val="24"/>
          </w:rPr>
          <w:delText xml:space="preserve"> </w:delText>
        </w:r>
        <w:r w:rsidR="00026878">
          <w:rPr>
            <w:sz w:val="24"/>
          </w:rPr>
          <w:fldChar w:fldCharType="begin"/>
        </w:r>
        <w:r w:rsidR="00761CDC">
          <w:rPr>
            <w:sz w:val="24"/>
          </w:rPr>
          <w:delInstrText xml:space="preserve"> ADDIN ZOTERO_ITEM CSL_CITATION {"citationID":"CRXOqYpb","properties":{"formattedCitation":"(Maxwell et al. 2019)","plainCitation":"(Maxwell et al. 2019)","dontUpdate":true,"noteIndex":0},"citationItems":[{"id":732,"uris":["http://zotero.org/users/878981/items/B9RRAI3Q"],"itemData":{"id":732,"type":"article-journal","abstract":"Aim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delInstrText>
        </w:r>
        <w:r w:rsidR="00026878">
          <w:rPr>
            <w:sz w:val="24"/>
          </w:rPr>
          <w:fldChar w:fldCharType="separate"/>
        </w:r>
        <w:r w:rsidR="00026878" w:rsidRPr="00026878">
          <w:rPr>
            <w:sz w:val="24"/>
          </w:rPr>
          <w:delText>Maxwell et al. 2019)</w:delText>
        </w:r>
        <w:r w:rsidR="00026878">
          <w:rPr>
            <w:sz w:val="24"/>
          </w:rPr>
          <w:fldChar w:fldCharType="end"/>
        </w:r>
        <w:r w:rsidR="00321BD9">
          <w:rPr>
            <w:sz w:val="24"/>
          </w:rPr>
          <w:delText xml:space="preserve">, few plans have explicitly considered </w:delText>
        </w:r>
        <w:r w:rsidR="00D0362E">
          <w:rPr>
            <w:color w:val="000000"/>
            <w:sz w:val="24"/>
            <w:szCs w:val="24"/>
          </w:rPr>
          <w:delText>these risks</w:delText>
        </w:r>
        <w:r w:rsidR="00A215CF">
          <w:rPr>
            <w:sz w:val="24"/>
            <w:szCs w:val="24"/>
          </w:rPr>
          <w:delText xml:space="preserve"> </w:delText>
        </w:r>
        <w:r w:rsidR="00DD7205">
          <w:rPr>
            <w:sz w:val="24"/>
            <w:szCs w:val="24"/>
          </w:rPr>
          <w:fldChar w:fldCharType="begin"/>
        </w:r>
        <w:r w:rsidR="00227070">
          <w:rPr>
            <w:sz w:val="24"/>
            <w:szCs w:val="24"/>
          </w:rPr>
          <w:delInstrText xml:space="preserve"> ADDIN ZOTERO_ITEM CSL_CITATION {"citationID":"aiq03n0M","properties":{"formattedCitation":"(McBride et al. 2007; Alagador et al. 2014)","plainCitation":"(McBride et al. 2007; Alagador et al. 2014)","noteIndex":0},"citationItems":[{"id":1058,"uris":["http://zotero.org/users/878981/items/LM9WKTT8"],"itemData":{"id":1058,"type":"article-journal","container-title":"Conservation Biology","issue":"6","note":"publisher: Wiley Online Library\nCitation Key: mcbride2007incorporating","page":"1463-1474","title":"Incorporating the effects of socioeconomic uncertainty into priority setting for conservation investment","volume":"21","author":[{"family":"McBride","given":"Marissa F"},{"family":"Wilson","given":"Kerrie A"},{"family":"Bode","given":"Michael"},{"family":"Possingham","given":"Hugh P"}],"issued":{"date-parts":[["2007"]]}}},{"id":758,"uris":["http://zotero.org/users/878981/items/MRLAXNU6"],"itemData":{"id":758,"type":"article-journal","container-title":"Journal of applied ecology","issue":"3","note":"publisher: Wiley Online Library","page":"703–713","source":"Google Scholar","title":"Shifting protected areas: scheduling spatial priorities under climate change","title-short":"Shifting protected areas","volume":"51","author":[{"family":"Alagador","given":"Diogo"},{"family":"Cerdeira","given":"Jorge Orestes"},{"family":"Araújo","given":"Miguel Bastos"}],"issued":{"date-parts":[["2014"]]}}}],"schema":"https://github.com/citation-style-language/schema/raw/master/csl-citation.json"} </w:delInstrText>
        </w:r>
        <w:r w:rsidR="00DD7205">
          <w:rPr>
            <w:sz w:val="24"/>
            <w:szCs w:val="24"/>
          </w:rPr>
          <w:fldChar w:fldCharType="separate"/>
        </w:r>
        <w:r w:rsidR="000F5AFD" w:rsidRPr="000F5AFD">
          <w:rPr>
            <w:sz w:val="24"/>
          </w:rPr>
          <w:delText>(McBride et al. 2007; Alagador et al. 2014)</w:delText>
        </w:r>
        <w:r w:rsidR="00DD7205">
          <w:rPr>
            <w:sz w:val="24"/>
            <w:szCs w:val="24"/>
          </w:rPr>
          <w:fldChar w:fldCharType="end"/>
        </w:r>
        <w:r w:rsidR="00D0362E">
          <w:rPr>
            <w:color w:val="000000"/>
            <w:sz w:val="24"/>
            <w:szCs w:val="24"/>
          </w:rPr>
          <w:delText xml:space="preserve">. </w:delText>
        </w:r>
        <w:r w:rsidR="006673C8">
          <w:rPr>
            <w:color w:val="000000"/>
            <w:sz w:val="24"/>
            <w:szCs w:val="24"/>
          </w:rPr>
          <w:delText xml:space="preserve"> </w:delText>
        </w:r>
        <w:r w:rsidR="003F64F4" w:rsidRPr="003F64F4">
          <w:rPr>
            <w:color w:val="000000"/>
            <w:sz w:val="24"/>
            <w:szCs w:val="24"/>
          </w:rPr>
          <w:delText>Here we demonstrate how we can expand the planning lens to include risks as well as ecological value, with the goal of improving the resilience and performance of protected areas</w:delText>
        </w:r>
        <w:r w:rsidR="00956AF4">
          <w:rPr>
            <w:color w:val="000000"/>
            <w:sz w:val="24"/>
            <w:szCs w:val="24"/>
          </w:rPr>
          <w:delText>.</w:delText>
        </w:r>
      </w:del>
    </w:p>
    <w:p w14:paraId="631E80B0" w14:textId="77777777" w:rsidR="00C1706F" w:rsidRDefault="00D0362E" w:rsidP="002E3D5D">
      <w:pPr>
        <w:spacing w:line="480" w:lineRule="auto"/>
        <w:ind w:firstLine="720"/>
        <w:rPr>
          <w:del w:id="5" w:author="RS" w:date="2022-10-15T05:47:00Z"/>
          <w:sz w:val="24"/>
          <w:szCs w:val="24"/>
        </w:rPr>
      </w:pPr>
      <w:del w:id="6" w:author="RS" w:date="2022-10-15T05:47:00Z">
        <w:r>
          <w:rPr>
            <w:sz w:val="24"/>
            <w:szCs w:val="24"/>
          </w:rPr>
          <w:delText xml:space="preserve">We </w:delText>
        </w:r>
        <w:r w:rsidR="00306644">
          <w:rPr>
            <w:sz w:val="24"/>
            <w:szCs w:val="24"/>
          </w:rPr>
          <w:delText xml:space="preserve">considered </w:delText>
        </w:r>
        <w:r>
          <w:rPr>
            <w:sz w:val="24"/>
            <w:szCs w:val="24"/>
          </w:rPr>
          <w:delText>the following three broad categories of risk, which we</w:delText>
        </w:r>
        <w:r w:rsidR="00306644">
          <w:rPr>
            <w:sz w:val="24"/>
            <w:szCs w:val="24"/>
          </w:rPr>
          <w:delText xml:space="preserve"> defined</w:delText>
        </w:r>
        <w:r>
          <w:rPr>
            <w:sz w:val="24"/>
            <w:szCs w:val="24"/>
          </w:rPr>
          <w:delText xml:space="preserve"> </w:delText>
        </w:r>
        <w:r w:rsidR="00881AD6">
          <w:rPr>
            <w:sz w:val="24"/>
            <w:szCs w:val="24"/>
          </w:rPr>
          <w:delText>as</w:delText>
        </w:r>
        <w:r>
          <w:rPr>
            <w:sz w:val="24"/>
            <w:szCs w:val="24"/>
          </w:rPr>
          <w:delText xml:space="preserve"> factors likely to diminish the long-term effectiveness of protected areas: (i) governance, (ii) </w:delText>
        </w:r>
        <w:r w:rsidR="003A78D6">
          <w:rPr>
            <w:sz w:val="24"/>
            <w:szCs w:val="24"/>
          </w:rPr>
          <w:delText>land use</w:delText>
        </w:r>
        <w:r>
          <w:rPr>
            <w:sz w:val="24"/>
            <w:szCs w:val="24"/>
          </w:rPr>
          <w:delText xml:space="preserve">, and (iii) climate. </w:delText>
        </w:r>
        <w:r w:rsidR="00965AD4" w:rsidRPr="002C3F8A">
          <w:rPr>
            <w:sz w:val="24"/>
            <w:szCs w:val="24"/>
          </w:rPr>
          <w:delText xml:space="preserve">We then generated plans for establishing protected areas (“prioritizations”) based on scenarios for different risk factors. Our framework provides a flexible approach for incorporating </w:delText>
        </w:r>
        <w:r w:rsidR="008950A4">
          <w:rPr>
            <w:sz w:val="24"/>
            <w:szCs w:val="24"/>
          </w:rPr>
          <w:delText xml:space="preserve">multiple </w:delText>
        </w:r>
        <w:r w:rsidR="00965AD4" w:rsidRPr="002C3F8A">
          <w:rPr>
            <w:sz w:val="24"/>
            <w:szCs w:val="24"/>
          </w:rPr>
          <w:delText>risk metrics into conservation decision making</w:delText>
        </w:r>
        <w:r>
          <w:rPr>
            <w:sz w:val="24"/>
            <w:szCs w:val="24"/>
          </w:rPr>
          <w:delText>.</w:delText>
        </w:r>
      </w:del>
    </w:p>
    <w:p w14:paraId="243BD9B3" w14:textId="77777777" w:rsidR="00303099" w:rsidRDefault="00303099" w:rsidP="002E3D5D">
      <w:pPr>
        <w:spacing w:line="480" w:lineRule="auto"/>
        <w:rPr>
          <w:del w:id="7" w:author="RS" w:date="2022-10-15T05:47:00Z"/>
          <w:sz w:val="24"/>
          <w:szCs w:val="24"/>
        </w:rPr>
      </w:pPr>
    </w:p>
    <w:p w14:paraId="271B61E0" w14:textId="77777777" w:rsidR="00303099" w:rsidRPr="00B124D4" w:rsidRDefault="00303099" w:rsidP="002E3D5D">
      <w:pPr>
        <w:spacing w:line="480" w:lineRule="auto"/>
        <w:rPr>
          <w:del w:id="8" w:author="RS" w:date="2022-10-15T05:47:00Z"/>
          <w:b/>
          <w:sz w:val="24"/>
          <w:szCs w:val="24"/>
        </w:rPr>
      </w:pPr>
      <w:del w:id="9" w:author="RS" w:date="2022-10-15T05:47:00Z">
        <w:r w:rsidRPr="00B124D4">
          <w:rPr>
            <w:b/>
            <w:sz w:val="24"/>
            <w:szCs w:val="24"/>
          </w:rPr>
          <w:delText>Methods</w:delText>
        </w:r>
      </w:del>
    </w:p>
    <w:p w14:paraId="00000005" w14:textId="0EC92D42" w:rsidR="003415FF" w:rsidRDefault="00000000">
      <w:pPr>
        <w:spacing w:line="480" w:lineRule="auto"/>
        <w:ind w:firstLine="720"/>
        <w:rPr>
          <w:ins w:id="10" w:author="RS" w:date="2022-10-15T05:47:00Z"/>
          <w:color w:val="000000"/>
          <w:sz w:val="24"/>
          <w:szCs w:val="24"/>
        </w:rPr>
      </w:pPr>
      <w:ins w:id="11" w:author="RS" w:date="2022-10-15T05:47:00Z">
        <w:r>
          <w:rPr>
            <w:sz w:val="24"/>
            <w:szCs w:val="24"/>
          </w:rPr>
          <w:t>P</w:t>
        </w:r>
        <w:r>
          <w:rPr>
            <w:color w:val="000000"/>
            <w:sz w:val="24"/>
            <w:szCs w:val="24"/>
          </w:rPr>
          <w:t xml:space="preserve">rotecting land is one of the best strategies to stem the biodiversity crisis </w:t>
        </w:r>
        <w:r>
          <w:rPr>
            <w:sz w:val="24"/>
            <w:szCs w:val="24"/>
          </w:rPr>
          <w:t>(Watson et al. 2014)</w:t>
        </w:r>
        <w:r>
          <w:rPr>
            <w:color w:val="000000"/>
            <w:sz w:val="24"/>
            <w:szCs w:val="24"/>
          </w:rPr>
          <w:t xml:space="preserve"> and a cornerstone of international agreements to safeguard biodiversity </w:t>
        </w:r>
        <w:r>
          <w:rPr>
            <w:sz w:val="24"/>
            <w:szCs w:val="24"/>
          </w:rPr>
          <w:t>(Convention on Biological Diversity (CBD) 2017; CBD 2020)</w:t>
        </w:r>
        <w:r>
          <w:rPr>
            <w:i/>
            <w:sz w:val="24"/>
            <w:szCs w:val="24"/>
          </w:rPr>
          <w:t>.</w:t>
        </w:r>
        <w:r>
          <w:rPr>
            <w:sz w:val="24"/>
            <w:szCs w:val="24"/>
          </w:rPr>
          <w:t xml:space="preserve">  The effectiveness of a global network of protected areas depends upon the identification of areas that will both meet the needs of species and provide the greatest return on conservation investments.  Yet most spatial planning efforts base decisions heavily upon the estimated ecological value of land (Brooks et al. 2006; Venter et al. 2014; CBD 2017; CBD 2020) and carry the tacit, but often incorrect, assumption that protection will be enforced, effective, and permanent.  However, there is strong evidence that protected areas are subject to risks associated with weak governance (e.g., political instability and corruption; Schulze et al. 2018), </w:t>
        </w:r>
        <w:r>
          <w:rPr>
            <w:color w:val="000000"/>
            <w:sz w:val="24"/>
            <w:szCs w:val="24"/>
          </w:rPr>
          <w:t xml:space="preserve">land use intensification (e.g., deforestation and degazetting of parks; </w:t>
        </w:r>
        <w:proofErr w:type="spellStart"/>
        <w:r>
          <w:rPr>
            <w:sz w:val="24"/>
            <w:szCs w:val="24"/>
          </w:rPr>
          <w:t>Tesfaw</w:t>
        </w:r>
        <w:proofErr w:type="spellEnd"/>
        <w:r>
          <w:rPr>
            <w:sz w:val="24"/>
            <w:szCs w:val="24"/>
          </w:rPr>
          <w:t xml:space="preserve"> et al. 2018)</w:t>
        </w:r>
        <w:r>
          <w:rPr>
            <w:color w:val="000000"/>
            <w:sz w:val="24"/>
            <w:szCs w:val="24"/>
          </w:rPr>
          <w:t xml:space="preserve">, and </w:t>
        </w:r>
        <w:r>
          <w:rPr>
            <w:sz w:val="24"/>
            <w:szCs w:val="24"/>
          </w:rPr>
          <w:t>c</w:t>
        </w:r>
        <w:r>
          <w:rPr>
            <w:color w:val="000000"/>
            <w:sz w:val="24"/>
            <w:szCs w:val="24"/>
          </w:rPr>
          <w:t>limate change (e.g., extreme weather events;</w:t>
        </w:r>
        <w:r>
          <w:rPr>
            <w:sz w:val="24"/>
            <w:szCs w:val="24"/>
          </w:rPr>
          <w:t xml:space="preserve"> Maxwell et al. 2019). There is also evidence that patterns in protected area vulnerability vary spatially, with some regions and jurisdictions being more vulnerable to protected area </w:t>
        </w:r>
        <w:proofErr w:type="spellStart"/>
        <w:r>
          <w:rPr>
            <w:sz w:val="24"/>
            <w:szCs w:val="24"/>
          </w:rPr>
          <w:t>degazettement</w:t>
        </w:r>
        <w:proofErr w:type="spellEnd"/>
        <w:r>
          <w:rPr>
            <w:sz w:val="24"/>
            <w:szCs w:val="24"/>
          </w:rPr>
          <w:t xml:space="preserve"> or degradation than others (</w:t>
        </w:r>
        <w:proofErr w:type="spellStart"/>
        <w:r>
          <w:rPr>
            <w:sz w:val="24"/>
            <w:szCs w:val="24"/>
          </w:rPr>
          <w:t>Mascia</w:t>
        </w:r>
        <w:proofErr w:type="spellEnd"/>
        <w:r>
          <w:rPr>
            <w:sz w:val="24"/>
            <w:szCs w:val="24"/>
          </w:rPr>
          <w:t xml:space="preserve"> &amp; </w:t>
        </w:r>
        <w:proofErr w:type="spellStart"/>
        <w:r>
          <w:rPr>
            <w:sz w:val="24"/>
            <w:szCs w:val="24"/>
          </w:rPr>
          <w:t>Pailler</w:t>
        </w:r>
        <w:proofErr w:type="spellEnd"/>
        <w:r>
          <w:rPr>
            <w:sz w:val="24"/>
            <w:szCs w:val="24"/>
          </w:rPr>
          <w:t xml:space="preserve"> 2011; </w:t>
        </w:r>
        <w:proofErr w:type="spellStart"/>
        <w:r>
          <w:rPr>
            <w:sz w:val="24"/>
            <w:szCs w:val="24"/>
          </w:rPr>
          <w:t>Leberger</w:t>
        </w:r>
        <w:proofErr w:type="spellEnd"/>
        <w:r>
          <w:rPr>
            <w:sz w:val="24"/>
            <w:szCs w:val="24"/>
          </w:rPr>
          <w:t xml:space="preserve"> et al. 2020). Few conservation plans have explicitly considered </w:t>
        </w:r>
        <w:r>
          <w:rPr>
            <w:color w:val="000000"/>
            <w:sz w:val="24"/>
            <w:szCs w:val="24"/>
          </w:rPr>
          <w:t>these risks</w:t>
        </w:r>
        <w:r>
          <w:rPr>
            <w:sz w:val="24"/>
            <w:szCs w:val="24"/>
          </w:rPr>
          <w:t xml:space="preserve"> (McBride et al. 2007; </w:t>
        </w:r>
        <w:proofErr w:type="spellStart"/>
        <w:r>
          <w:rPr>
            <w:sz w:val="24"/>
            <w:szCs w:val="24"/>
          </w:rPr>
          <w:t>Alagador</w:t>
        </w:r>
        <w:proofErr w:type="spellEnd"/>
        <w:r>
          <w:rPr>
            <w:sz w:val="24"/>
            <w:szCs w:val="24"/>
          </w:rPr>
          <w:t xml:space="preserve"> et al. 2014)</w:t>
        </w:r>
        <w:r>
          <w:rPr>
            <w:color w:val="000000"/>
            <w:sz w:val="24"/>
            <w:szCs w:val="24"/>
          </w:rPr>
          <w:t>.  Here we demonstrate how we can expand the planning lens to include risks as well as ecological value, with the goal of improving the resilience and performance of protected areas.</w:t>
        </w:r>
      </w:ins>
    </w:p>
    <w:p w14:paraId="00000006" w14:textId="77777777" w:rsidR="003415FF" w:rsidRDefault="00000000">
      <w:pPr>
        <w:spacing w:line="480" w:lineRule="auto"/>
        <w:ind w:firstLine="720"/>
        <w:rPr>
          <w:ins w:id="12" w:author="RS" w:date="2022-10-15T05:47:00Z"/>
          <w:sz w:val="24"/>
          <w:szCs w:val="24"/>
        </w:rPr>
      </w:pPr>
      <w:ins w:id="13" w:author="RS" w:date="2022-10-15T05:47:00Z">
        <w:r>
          <w:rPr>
            <w:sz w:val="24"/>
            <w:szCs w:val="24"/>
          </w:rPr>
          <w:t>We considered the following three broad categories of risk, which we defined as factors likely to diminish the long-term effectiveness of protected areas: (</w:t>
        </w:r>
        <w:proofErr w:type="spellStart"/>
        <w:r>
          <w:rPr>
            <w:sz w:val="24"/>
            <w:szCs w:val="24"/>
          </w:rPr>
          <w:t>i</w:t>
        </w:r>
        <w:proofErr w:type="spellEnd"/>
        <w:r>
          <w:rPr>
            <w:sz w:val="24"/>
            <w:szCs w:val="24"/>
          </w:rPr>
          <w:t>) governance, (ii) land use, and (iii) climate. We then generated plans for establishing protected areas (“prioritizations”) based on scenarios for different risk factors. Our framework provides a flexible approach for incorporating multiple risk metrics into conservation decision making.</w:t>
        </w:r>
      </w:ins>
    </w:p>
    <w:p w14:paraId="00000007" w14:textId="77777777" w:rsidR="003415FF" w:rsidRDefault="003415FF">
      <w:pPr>
        <w:spacing w:line="480" w:lineRule="auto"/>
        <w:rPr>
          <w:ins w:id="14" w:author="RS" w:date="2022-10-15T05:47:00Z"/>
          <w:sz w:val="24"/>
          <w:szCs w:val="24"/>
        </w:rPr>
      </w:pPr>
    </w:p>
    <w:p w14:paraId="00000008" w14:textId="77777777" w:rsidR="003415FF" w:rsidRDefault="00000000">
      <w:pPr>
        <w:spacing w:line="480" w:lineRule="auto"/>
        <w:rPr>
          <w:ins w:id="15" w:author="RS" w:date="2022-10-15T05:47:00Z"/>
          <w:b/>
          <w:sz w:val="24"/>
          <w:szCs w:val="24"/>
        </w:rPr>
      </w:pPr>
      <w:ins w:id="16" w:author="RS" w:date="2022-10-15T05:47:00Z">
        <w:r>
          <w:rPr>
            <w:b/>
            <w:sz w:val="24"/>
            <w:szCs w:val="24"/>
          </w:rPr>
          <w:t>Methods</w:t>
        </w:r>
      </w:ins>
    </w:p>
    <w:p w14:paraId="00000009" w14:textId="08DC6E5C" w:rsidR="003415FF" w:rsidRDefault="00000000">
      <w:pPr>
        <w:spacing w:line="480" w:lineRule="auto"/>
        <w:ind w:firstLine="720"/>
        <w:rPr>
          <w:sz w:val="24"/>
          <w:szCs w:val="24"/>
        </w:rPr>
      </w:pPr>
      <w:r>
        <w:rPr>
          <w:sz w:val="24"/>
          <w:szCs w:val="24"/>
        </w:rPr>
        <w:t xml:space="preserve">We considered the influence of risk categories on allocating protection decisions at a global scale in suitable habitat for all 29,350 vertebrate species from the IUCN Red List of Threatened Species </w:t>
      </w:r>
      <w:del w:id="17" w:author="RS" w:date="2022-10-15T05:47:00Z">
        <w:r w:rsidR="00303099">
          <w:rPr>
            <w:sz w:val="24"/>
            <w:szCs w:val="24"/>
          </w:rPr>
          <w:fldChar w:fldCharType="begin"/>
        </w:r>
        <w:r w:rsidR="00227070">
          <w:rPr>
            <w:sz w:val="24"/>
            <w:szCs w:val="24"/>
          </w:rPr>
          <w:delInstrText xml:space="preserve"> ADDIN ZOTERO_ITEM CSL_CITATION {"citationID":"Tcq6gaKa","properties":{"formattedCitation":"(IUCN 2019)","plainCitation":"(IUCN 2019)","noteIndex":0},"citationItems":[{"id":760,"uris":["http://zotero.org/users/878981/items/MVE7WELB"],"itemData":{"id":760,"type":"document","title":"The IUCN Red List of Threatened Species. version 1.18","URL":"https://www.iucnredlist.org/","author":[{"family":"IUCN","given":""}],"accessed":{"date-parts":[["2019",10,10]]},"issued":{"date-parts":[["2019"]]}}}],"schema":"https://github.com/citation-style-language/schema/raw/master/csl-citation.json"} </w:delInstrText>
        </w:r>
        <w:r w:rsidR="00303099">
          <w:rPr>
            <w:sz w:val="24"/>
            <w:szCs w:val="24"/>
          </w:rPr>
          <w:fldChar w:fldCharType="separate"/>
        </w:r>
        <w:r w:rsidR="000F5AFD" w:rsidRPr="000F5AFD">
          <w:rPr>
            <w:sz w:val="24"/>
          </w:rPr>
          <w:delText>(IUCN 2019)</w:delText>
        </w:r>
        <w:r w:rsidR="00303099">
          <w:rPr>
            <w:sz w:val="24"/>
            <w:szCs w:val="24"/>
          </w:rPr>
          <w:fldChar w:fldCharType="end"/>
        </w:r>
      </w:del>
      <w:ins w:id="18" w:author="RS" w:date="2022-10-15T05:47:00Z">
        <w:r>
          <w:rPr>
            <w:sz w:val="24"/>
            <w:szCs w:val="24"/>
          </w:rPr>
          <w:t>(IUCN 2019)</w:t>
        </w:r>
      </w:ins>
      <w:r>
        <w:rPr>
          <w:sz w:val="24"/>
          <w:szCs w:val="24"/>
        </w:rPr>
        <w:t xml:space="preserve"> using a multi-objective optimization approach. To incorporate risk categories, we built on the minimum set problem, where the objective is to reach species distribution protection targets while accounting for one constraint such as land cost or area </w:t>
      </w:r>
      <w:del w:id="19" w:author="RS" w:date="2022-10-15T05:47:00Z">
        <w:r w:rsidR="00303099">
          <w:rPr>
            <w:sz w:val="24"/>
            <w:szCs w:val="24"/>
          </w:rPr>
          <w:fldChar w:fldCharType="begin"/>
        </w:r>
        <w:r w:rsidR="00676B33">
          <w:rPr>
            <w:sz w:val="24"/>
            <w:szCs w:val="24"/>
          </w:rPr>
          <w:delInstrText xml:space="preserve"> ADDIN ZOTERO_ITEM CSL_CITATION {"citationID":"UmkBDY1l","properties":{"formattedCitation":"(Margules &amp; Pressey 2000; Moilanen et al. 2009)","plainCitation":"(Margules &amp; Pressey 2000; Moilanen et al. 2009)","noteIndex":0},"citationItems":[{"id":349,"uris":["http://zotero.org/users/878981/items/4PNTRNFR"],"itemData":{"id":349,"type":"article-journal","abstract":"The realization of conservation goals requires strategies for managing whole landscapes including areas allocated to both production and protection. Reserves alone are not adequate for nature conservation but they are the cornerstone on which regional strategies are built. Reserves have two main roles. They should sample or represent the biodiversity of each region and they should separate this biodiversity from processes that threaten its persistence. Existing reserve systems throughout the world contain a biased sample of biodiversity, usually that of remote places and other areas that are unsuitable for commercial activities. A more systematic approach to locating and designing reserves has been evolving and this approach will need to be implemented if a large proportion of today's biodiversity is to exist in a future of increasing numbers of people and their demands on natural resources.","container-title":"Nature","DOI":"10.1038/35012251","ISSN":"0028-0836","issue":"6783","note":"PMID: 10821285\nCitation Key: Margules2000","page":"243-53","title":"Systematic conservation planning.","volume":"405","author":[{"family":"Margules","given":"C R"},{"family":"Pressey","given":"R L"}],"issued":{"date-parts":[["2000",5]]}}},{"id":782,"uris":["http://zotero.org/users/878981/items/GQQSSC7Z"],"itemData":{"id":782,"type":"book","publisher":"Oxford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delInstrText>
        </w:r>
        <w:r w:rsidR="00303099">
          <w:rPr>
            <w:sz w:val="24"/>
            <w:szCs w:val="24"/>
          </w:rPr>
          <w:fldChar w:fldCharType="separate"/>
        </w:r>
        <w:r w:rsidR="000F5AFD" w:rsidRPr="000F5AFD">
          <w:rPr>
            <w:sz w:val="24"/>
          </w:rPr>
          <w:delText>(Margules &amp; Pressey 2000; Moilanen et al. 2009)</w:delText>
        </w:r>
        <w:r w:rsidR="00303099">
          <w:rPr>
            <w:sz w:val="24"/>
            <w:szCs w:val="24"/>
          </w:rPr>
          <w:fldChar w:fldCharType="end"/>
        </w:r>
        <w:r w:rsidR="00303099">
          <w:rPr>
            <w:sz w:val="24"/>
            <w:szCs w:val="24"/>
          </w:rPr>
          <w:delText>.</w:delText>
        </w:r>
      </w:del>
      <w:ins w:id="20" w:author="RS" w:date="2022-10-15T05:47:00Z">
        <w:r>
          <w:rPr>
            <w:sz w:val="24"/>
            <w:szCs w:val="24"/>
          </w:rPr>
          <w:t>(</w:t>
        </w:r>
        <w:proofErr w:type="spellStart"/>
        <w:r>
          <w:rPr>
            <w:sz w:val="24"/>
            <w:szCs w:val="24"/>
          </w:rPr>
          <w:t>Margules</w:t>
        </w:r>
        <w:proofErr w:type="spellEnd"/>
        <w:r>
          <w:rPr>
            <w:sz w:val="24"/>
            <w:szCs w:val="24"/>
          </w:rPr>
          <w:t xml:space="preserve"> &amp; Pressey 2000; </w:t>
        </w:r>
        <w:proofErr w:type="spellStart"/>
        <w:r>
          <w:rPr>
            <w:sz w:val="24"/>
            <w:szCs w:val="24"/>
          </w:rPr>
          <w:t>Moilanen</w:t>
        </w:r>
        <w:proofErr w:type="spellEnd"/>
        <w:r>
          <w:rPr>
            <w:sz w:val="24"/>
            <w:szCs w:val="24"/>
          </w:rPr>
          <w:t xml:space="preserve"> et al. 2009).</w:t>
        </w:r>
      </w:ins>
      <w:r>
        <w:rPr>
          <w:sz w:val="24"/>
          <w:szCs w:val="24"/>
        </w:rPr>
        <w:t xml:space="preserve"> We expanded this approach to include multiple objectives accounting for risk in the problem formulation, by treating each risk layer as a separate objective in the problem formulation </w:t>
      </w:r>
      <w:del w:id="21" w:author="RS" w:date="2022-10-15T05:47:00Z">
        <w:r w:rsidR="00303099">
          <w:rPr>
            <w:sz w:val="24"/>
            <w:szCs w:val="24"/>
          </w:rPr>
          <w:fldChar w:fldCharType="begin"/>
        </w:r>
        <w:r w:rsidR="00227070">
          <w:rPr>
            <w:sz w:val="24"/>
            <w:szCs w:val="24"/>
          </w:rPr>
          <w:delInstrText xml:space="preserve"> ADDIN ZOTERO_ITEM CSL_CITATION {"citationID":"lwrp3oUy","properties":{"formattedCitation":"(Deb 2014)","plainCitation":"(Deb 2014)","noteIndex":0},"citationItems":[{"id":781,"uris":["http://zotero.org/users/878981/items/2LYR7F43"],"itemData":{"id":781,"type":"chapter","container-title":"Search methodologies","page":"403–449","publisher":"Springer","source":"Google Scholar","title":"Multi-objective optimization","author":[{"family":"Deb","given":"Kalyanmoy"}],"issued":{"date-parts":[["2014"]]}}}],"schema":"https://github.com/citation-style-language/schema/raw/master/csl-citation.json"} </w:delInstrText>
        </w:r>
        <w:r w:rsidR="00303099">
          <w:rPr>
            <w:sz w:val="24"/>
            <w:szCs w:val="24"/>
          </w:rPr>
          <w:fldChar w:fldCharType="separate"/>
        </w:r>
        <w:r w:rsidR="000F5AFD" w:rsidRPr="000F5AFD">
          <w:rPr>
            <w:sz w:val="24"/>
          </w:rPr>
          <w:delText>(Deb 2014)</w:delText>
        </w:r>
        <w:r w:rsidR="00303099">
          <w:rPr>
            <w:sz w:val="24"/>
            <w:szCs w:val="24"/>
          </w:rPr>
          <w:fldChar w:fldCharType="end"/>
        </w:r>
        <w:r w:rsidR="00303099">
          <w:rPr>
            <w:sz w:val="24"/>
            <w:szCs w:val="24"/>
          </w:rPr>
          <w:delText>.</w:delText>
        </w:r>
      </w:del>
      <w:ins w:id="22" w:author="RS" w:date="2022-10-15T05:47:00Z">
        <w:r>
          <w:rPr>
            <w:sz w:val="24"/>
            <w:szCs w:val="24"/>
          </w:rPr>
          <w:t>(Deb 2014).</w:t>
        </w:r>
      </w:ins>
      <w:r>
        <w:rPr>
          <w:sz w:val="24"/>
          <w:szCs w:val="24"/>
        </w:rPr>
        <w:tab/>
      </w:r>
    </w:p>
    <w:p w14:paraId="0000000A" w14:textId="77777777" w:rsidR="003415FF" w:rsidRDefault="003415FF">
      <w:pPr>
        <w:spacing w:line="480" w:lineRule="auto"/>
        <w:rPr>
          <w:color w:val="000000"/>
          <w:sz w:val="24"/>
          <w:szCs w:val="24"/>
        </w:rPr>
      </w:pPr>
    </w:p>
    <w:p w14:paraId="0000000B" w14:textId="77777777" w:rsidR="003415FF" w:rsidRDefault="00000000">
      <w:pPr>
        <w:pBdr>
          <w:top w:val="nil"/>
          <w:left w:val="nil"/>
          <w:bottom w:val="nil"/>
          <w:right w:val="nil"/>
          <w:between w:val="nil"/>
        </w:pBdr>
        <w:spacing w:line="480" w:lineRule="auto"/>
        <w:rPr>
          <w:color w:val="000000"/>
          <w:sz w:val="24"/>
          <w:u w:val="single"/>
          <w:rPrChange w:id="23" w:author="RS" w:date="2022-10-15T05:47:00Z">
            <w:rPr>
              <w:u w:val="single"/>
            </w:rPr>
          </w:rPrChange>
        </w:rPr>
        <w:pPrChange w:id="24" w:author="RS" w:date="2022-10-15T05:47:00Z">
          <w:pPr>
            <w:pStyle w:val="NormalWeb"/>
            <w:spacing w:before="0" w:beforeAutospacing="0" w:after="0" w:afterAutospacing="0" w:line="480" w:lineRule="auto"/>
          </w:pPr>
        </w:pPrChange>
      </w:pPr>
      <w:r>
        <w:rPr>
          <w:color w:val="000000"/>
          <w:sz w:val="24"/>
          <w:u w:val="single"/>
          <w:rPrChange w:id="25" w:author="RS" w:date="2022-10-15T05:47:00Z">
            <w:rPr>
              <w:color w:val="000000"/>
              <w:u w:val="single"/>
            </w:rPr>
          </w:rPrChange>
        </w:rPr>
        <w:t>Biodiversity Data </w:t>
      </w:r>
    </w:p>
    <w:p w14:paraId="0000000C" w14:textId="0B826C62" w:rsidR="003415FF" w:rsidRDefault="00000000">
      <w:pPr>
        <w:pBdr>
          <w:top w:val="nil"/>
          <w:left w:val="nil"/>
          <w:bottom w:val="nil"/>
          <w:right w:val="nil"/>
          <w:between w:val="nil"/>
        </w:pBdr>
        <w:spacing w:line="480" w:lineRule="auto"/>
        <w:ind w:firstLine="720"/>
        <w:rPr>
          <w:color w:val="000000"/>
          <w:sz w:val="24"/>
          <w:rPrChange w:id="26" w:author="RS" w:date="2022-10-15T05:47:00Z">
            <w:rPr>
              <w:color w:val="000000"/>
            </w:rPr>
          </w:rPrChange>
        </w:rPr>
        <w:pPrChange w:id="27" w:author="RS" w:date="2022-10-15T05:47:00Z">
          <w:pPr>
            <w:pStyle w:val="NormalWeb"/>
            <w:spacing w:before="0" w:beforeAutospacing="0" w:after="0" w:afterAutospacing="0" w:line="480" w:lineRule="auto"/>
            <w:ind w:firstLine="720"/>
          </w:pPr>
        </w:pPrChange>
      </w:pPr>
      <w:r>
        <w:rPr>
          <w:color w:val="000000"/>
          <w:sz w:val="24"/>
          <w:rPrChange w:id="28" w:author="RS" w:date="2022-10-15T05:47:00Z">
            <w:rPr>
              <w:color w:val="000000"/>
            </w:rPr>
          </w:rPrChange>
        </w:rPr>
        <w:t xml:space="preserve">We produced area of habitat (AOH) estimates for 10,774 species of birds, 5,219 mammals, 4,462 reptiles and 6,254 amphibians with available IUCN range polygon data following the procedure outlined in </w:t>
      </w:r>
      <w:del w:id="29" w:author="RS" w:date="2022-10-15T05:47:00Z">
        <w:r w:rsidR="00303099" w:rsidRPr="00092722">
          <w:rPr>
            <w:color w:val="000000"/>
          </w:rPr>
          <w:fldChar w:fldCharType="begin"/>
        </w:r>
        <w:r w:rsidR="00227070">
          <w:rPr>
            <w:color w:val="000000"/>
          </w:rPr>
          <w:delInstrText xml:space="preserve"> ADDIN ZOTERO_ITEM CSL_CITATION {"citationID":"CRjbfzpW","properties":{"formattedCitation":"(Brooks et al. 2019)","plainCitation":"(Brooks et al. 2019)","noteIndex":0},"citationItems":[{"id":759,"uris":["http://zotero.org/users/878981/items/VXXB5VF6"],"itemData":{"id":759,"type":"article-journal","abstract":"The International Union for Conservation of Nature (IUCN) Red List of Threatened Species includes assessment of extinction risk for 98 512 species, plus documentation of their range, habitat, elevation, and other factors. These range, habitat and elevation data can be matched with terrestrial land cover and elevation datasets to map the species’ area of habitat (AOH; also known as extent of suitable habitat; ESH). This differs from the two spatial metrics used for assessing extinction risk in the IUCN Red List criteria: extent of occurrence (EOO) and area of occupancy (AOO). AOH can guide conservation, for example, through targeting areas for field surveys, assessing proportions of species’ habitat within protected areas, and monitoring habitat loss and fragmentation. We recommend that IUCN Red List assessments document AOH wherever practical.","container-title":"Trends in Ecology &amp; Evolution","DOI":"10.1016/j.tree.2019.06.009","ISSN":"0169-5347","issue":"11","journalAbbreviation":"Trends in Ecology &amp; Evolution","language":"en","page":"977-986","source":"ScienceDirect","title":"Measuring Terrestrial Area of Habitat (AOH) and Its Utility for the IUCN Red List","volume":"34","author":[{"family":"Brooks","given":"Thomas M."},{"family":"Pimm","given":"Stuart L."},{"family":"Akçakaya","given":"H. Resit"},{"family":"Buchanan","given":"Graeme M."},{"family":"Butchart","given":"Stuart H. M."},{"family":"Foden","given":"Wendy"},{"family":"Hilton-Taylor","given":"Craig"},{"family":"Hoffmann","given":"Michael"},{"family":"Jenkins","given":"Clinton N."},{"family":"Joppa","given":"Lucas"},{"family":"Li","given":"Binbin V."},{"family":"Menon","given":"Vivek"},{"family":"Ocampo-Peñuela","given":"Natalia"},{"family":"Rondinini","given":"Carlo"}],"issued":{"date-parts":[["2019",11,1]]}}}],"schema":"https://github.com/citation-style-language/schema/raw/master/csl-citation.json"} </w:delInstrText>
        </w:r>
        <w:r w:rsidR="00303099" w:rsidRPr="00092722">
          <w:rPr>
            <w:color w:val="000000"/>
          </w:rPr>
          <w:fldChar w:fldCharType="separate"/>
        </w:r>
        <w:r w:rsidR="000F5AFD" w:rsidRPr="000F5AFD">
          <w:delText>(Brooks et al. 2019)</w:delText>
        </w:r>
        <w:r w:rsidR="00303099" w:rsidRPr="00092722">
          <w:rPr>
            <w:color w:val="000000"/>
          </w:rPr>
          <w:fldChar w:fldCharType="end"/>
        </w:r>
        <w:r w:rsidR="00303099" w:rsidRPr="00092722">
          <w:rPr>
            <w:color w:val="000000"/>
          </w:rPr>
          <w:delText>. Species range polygons obtained from the IUCN Red List spatial data (</w:delText>
        </w:r>
        <w:r>
          <w:fldChar w:fldCharType="begin"/>
        </w:r>
        <w:r>
          <w:delInstrText xml:space="preserve"> HYPERLINK "https://www.iucnredlist.org/" </w:delInstrText>
        </w:r>
        <w:r>
          <w:fldChar w:fldCharType="separate"/>
        </w:r>
        <w:r w:rsidR="00303099" w:rsidRPr="00092722">
          <w:rPr>
            <w:rStyle w:val="Hyperlink"/>
          </w:rPr>
          <w:delText>https://www.iucnredlist.org/</w:delText>
        </w:r>
        <w:r>
          <w:rPr>
            <w:rStyle w:val="Hyperlink"/>
          </w:rPr>
          <w:fldChar w:fldCharType="end"/>
        </w:r>
        <w:r w:rsidR="00303099" w:rsidRPr="00092722">
          <w:rPr>
            <w:color w:val="000000"/>
          </w:rPr>
          <w:delText>) and Birdlife International (</w:delText>
        </w:r>
        <w:r>
          <w:fldChar w:fldCharType="begin"/>
        </w:r>
        <w:r>
          <w:delInstrText xml:space="preserve"> HYPERLINK "http://datazone.birdlife.org/species/requestdis" </w:delInstrText>
        </w:r>
        <w:r>
          <w:fldChar w:fldCharType="separate"/>
        </w:r>
        <w:r w:rsidR="00303099" w:rsidRPr="00092722">
          <w:rPr>
            <w:rStyle w:val="Hyperlink"/>
          </w:rPr>
          <w:delText>http://datazone.birdlife.org/species/requestdis</w:delText>
        </w:r>
        <w:r>
          <w:rPr>
            <w:rStyle w:val="Hyperlink"/>
          </w:rPr>
          <w:fldChar w:fldCharType="end"/>
        </w:r>
        <w:r w:rsidR="00303099" w:rsidRPr="00092722">
          <w:rPr>
            <w:color w:val="000000"/>
          </w:rPr>
          <w:delText>) were first filtered for ‘extant’ range then rasterized to a global 1 km grid in the Eckert IV equal area projection. Individual</w:delText>
        </w:r>
        <w:r w:rsidR="00303099" w:rsidRPr="00B124D4">
          <w:rPr>
            <w:color w:val="000000"/>
          </w:rPr>
          <w:delText xml:space="preserve">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w:delText>
        </w:r>
        <w:r w:rsidR="00303099">
          <w:rPr>
            <w:color w:val="000000"/>
          </w:rPr>
          <w:fldChar w:fldCharType="begin"/>
        </w:r>
        <w:r w:rsidR="00761CDC">
          <w:rPr>
            <w:color w:val="000000"/>
          </w:rPr>
          <w:delInstrText xml:space="preserve"> ADDIN ZOTERO_ITEM CSL_CITATION {"citationID":"zY18I1gM","properties":{"formattedCitation":"(Santini et al. 2019)","plainCitation":"(Santini et al. 2019)","dontUpdate":true,"noteIndex":0},"citationItems":[{"id":2940,"uris":["http://zotero.org/users/878981/items/EPMJMK4N"],"itemData":{"id":2940,"type":"article-journal","abstract":"The IUCN (International Union for Conservation of Nature) Red List categories and criteria are the most widely used framework for assessing the relative extinction risk of species. The criteria are based on quantitative thresholds relating to the size, trends, and structure of species’ distributions and populations. However, data on these parameters are sparse and uncertain for many species and unavailable for others, potentially leading to their misclassification or classification as data deficient. We devised an approach that combines data on land-cover change, species-specific habitat preferences, population abundance, and dispersal distance to estimate key parameters (extent of occurrence, maximum area of occupancy, population size and trend, and degree of fragmentation) and hence predict IUCN Red List categories for species. We applied our approach to nonpelagic birds and terrestrial mammals globally (</w:delInstrText>
        </w:r>
        <w:r w:rsidR="00761CDC">
          <w:rPr>
            <w:rFonts w:ascii="Cambria Math" w:hAnsi="Cambria Math" w:cs="Cambria Math"/>
            <w:color w:val="000000"/>
          </w:rPr>
          <w:delInstrText>∼</w:delInstrText>
        </w:r>
        <w:r w:rsidR="00761CDC">
          <w:rPr>
            <w:color w:val="000000"/>
          </w:rPr>
          <w:delInstrText xml:space="preserve">15,000 species). The predicted categories were fairly consistent with published IUCN Red List assessments, but more optimistic overall. We predicted 4.2% of species (467 birds and 143 mammals) to be more threatened than currently assessed and 20.2% of data deficient species (10 birds and 114 mammals) to be at risk of extinction. Incorporating the habitat fragmentation subcriterion reduced these predictions 1.5–2.3% and 6.4–14.9% (depending on the quantitative definition of fragmentation) for threatened and data deficient species, respectively, highlighting the need for improved guidance for IUCN Red List assessors on the application of this aspect of the IUCN Red List criteria. Our approach complements traditional methods of estimating parameters for IUCN Red List assessments. Furthermore, it readily provides an early-warning system to identify species potentially warranting changes in their extinction-risk category based on periodic updates of land-cover information. Given our method relies on optimistic assumptions about species distribution and abundance, all species predicted to be more at risk than currently evaluated should be prioritized for reassessment.","container-title":"Conservation Biology","DOI":"10.1111/cobi.13279","ISSN":"1523-1739","issue":"5","language":"en","note":"_eprint: https://onlinelibrary.wiley.com/doi/pdf/10.1111/cobi.13279","page":"1084-1093","source":"Wiley Online Library","title":"Applying habitat and population-density models to land-cover time series to inform IUCN Red List assessments","volume":"33","author":[{"family":"Santini","given":"Luca"},{"family":"Butchart","given":"Stuart H. M."},{"family":"Rondinini","given":"Carlo"},{"family":"Benítez-López","given":"Ana"},{"family":"Hilbers","given":"Jelle P."},{"family":"Schipper","given":"Aafke M."},{"family":"Cengic","given":"Mirza"},{"family":"Tobias","given":"Joseph A."},{"family":"Huijbregts","given":"Mark A. J."}],"issued":{"date-parts":[["2019"]]}}}],"schema":"https://github.com/citation-style-language/schema/raw/master/csl-citation.json"} </w:delInstrText>
        </w:r>
        <w:r w:rsidR="00303099">
          <w:rPr>
            <w:color w:val="000000"/>
          </w:rPr>
          <w:fldChar w:fldCharType="separate"/>
        </w:r>
        <w:r w:rsidR="00227070" w:rsidRPr="00227070">
          <w:delText>Santini et al. 2019</w:delText>
        </w:r>
        <w:r w:rsidR="00303099">
          <w:rPr>
            <w:color w:val="000000"/>
          </w:rPr>
          <w:fldChar w:fldCharType="end"/>
        </w:r>
        <w:r w:rsidR="00303099" w:rsidRPr="00B124D4">
          <w:rPr>
            <w:color w:val="000000"/>
          </w:rPr>
          <w:delText>. ESA land cover classification data was aggregated from 300 m resolution to match the global 1 km grid using a majority rule. Species ranges were additionally filtered so that only areas within a species</w:delText>
        </w:r>
        <w:r w:rsidR="00303099">
          <w:rPr>
            <w:color w:val="000000"/>
          </w:rPr>
          <w:delText>’</w:delText>
        </w:r>
        <w:r w:rsidR="00303099" w:rsidRPr="00B124D4">
          <w:rPr>
            <w:color w:val="000000"/>
          </w:rPr>
          <w:delText xml:space="preserve"> accepted elevational range were included. Global elevation data derived from SRTM was obtained from WorldClim v. 2 </w:delText>
        </w:r>
        <w:r w:rsidR="00303099">
          <w:rPr>
            <w:color w:val="000000"/>
          </w:rPr>
          <w:fldChar w:fldCharType="begin"/>
        </w:r>
        <w:r w:rsidR="00227070">
          <w:rPr>
            <w:color w:val="000000"/>
          </w:rPr>
          <w:delInstrText xml:space="preserve"> ADDIN ZOTERO_ITEM CSL_CITATION {"citationID":"3ZcuGV2Q","properties":{"formattedCitation":"(Fick &amp; Hijmans 2017)","plainCitation":"(Fick &amp; Hijmans 2017)","noteIndex":0},"citationItems":[{"id":2943,"uris":["http://zotero.org/users/878981/items/W34SAPJY"],"itemData":{"id":2943,"type":"article-journal","abstract":"We created a new dataset of spatially interpolated monthly climate data for global land areas at a very high spatial resolution (approximately 1 km2). We included monthly temperature (minimum, maximum and average), precipitation, solar radiation, vapour pressure and wind speed, aggregated across a target temporal range of 1970–2000, using data from between 9000 and 60 000 weather stations. Weather station data were interpolated using thin-plate splines with covariates including elevation, distance to the coast and three satellite-derived covariates: maximum and minimum land surface temperature as well as cloud cover, obtained with the MODIS satellite platform. Interpolation was done for 23 regions of varying size depending on station density. Satellite data improved prediction accuracy for temperature variables 5–15% (0.07–0.17 °C), particularly for areas with a low station density, although prediction error remained high in such regions for all climate variables. Contributions of satellite covariates were mostly negligible for the other variables, although their importance varied by region. In contrast to the common approach to use a single model formulation for the entire world, we constructed the final product by selecting the best performing model for each region and variable. Global cross-validation correlations were ≥ 0.99 for temperature and humidity, 0.86 for precipitation and 0.76 for wind speed. The fact that most of our climate surface estimates were only marginally improved by use of satellite covariates highlights the importance having a dense, high-quality network of climate station data.","container-title":"International Journal of Climatology","DOI":"10.1002/joc.5086","ISSN":"1097-0088","issue":"12","language":"en","note":"_eprint: https://onlinelibrary.wiley.com/doi/pdf/10.1002/joc.5086","page":"4302-4315","source":"Wiley Online Library","title":"WorldClim 2: new 1-km spatial resolution climate surfaces for global land areas","title-short":"WorldClim 2","volume":"37","author":[{"family":"Fick","given":"Stephen E."},{"family":"Hijmans","given":"Robert J."}],"issued":{"date-parts":[["2017"]]}}}],"schema":"https://github.com/citation-style-language/schema/raw/master/csl-citation.json"} </w:delInstrText>
        </w:r>
        <w:r w:rsidR="00303099">
          <w:rPr>
            <w:color w:val="000000"/>
          </w:rPr>
          <w:fldChar w:fldCharType="separate"/>
        </w:r>
        <w:r w:rsidR="000F5AFD" w:rsidRPr="000F5AFD">
          <w:delText>(Fick &amp; Hijmans 2017)</w:delText>
        </w:r>
        <w:r w:rsidR="00303099">
          <w:rPr>
            <w:color w:val="000000"/>
          </w:rPr>
          <w:fldChar w:fldCharType="end"/>
        </w:r>
        <w:r w:rsidR="00303099" w:rsidRPr="00B124D4">
          <w:rPr>
            <w:color w:val="000000"/>
          </w:rPr>
          <w:delText xml:space="preserve">. </w:delText>
        </w:r>
        <w:r w:rsidR="00B21B63" w:rsidRPr="00B21B63">
          <w:rPr>
            <w:color w:val="000000"/>
          </w:rPr>
          <w:delText>For bird species with multiple seasonal distributions, data for resident, breeding, and non-breeding ranges were processed separately</w:delText>
        </w:r>
        <w:r w:rsidR="00303099" w:rsidRPr="00B124D4">
          <w:rPr>
            <w:color w:val="000000"/>
          </w:rPr>
          <w:delText>. </w:delText>
        </w:r>
      </w:del>
      <w:ins w:id="30" w:author="RS" w:date="2022-10-15T05:47:00Z">
        <w:r>
          <w:rPr>
            <w:color w:val="000000"/>
            <w:sz w:val="24"/>
            <w:szCs w:val="24"/>
          </w:rPr>
          <w:t>Brooks et al. (2019). Species range polygons obtained from the IUCN Red List spatial data (</w:t>
        </w:r>
        <w:r>
          <w:fldChar w:fldCharType="begin"/>
        </w:r>
        <w:r>
          <w:instrText xml:space="preserve"> HYPERLINK "https://www.iucnredlist.org/" \h </w:instrText>
        </w:r>
        <w:r>
          <w:fldChar w:fldCharType="separate"/>
        </w:r>
        <w:r>
          <w:rPr>
            <w:color w:val="0000FF"/>
            <w:sz w:val="24"/>
            <w:szCs w:val="24"/>
            <w:u w:val="single"/>
          </w:rPr>
          <w:t>https://www.iucnredlist.org/</w:t>
        </w:r>
        <w:r>
          <w:rPr>
            <w:color w:val="0000FF"/>
            <w:sz w:val="24"/>
            <w:szCs w:val="24"/>
            <w:u w:val="single"/>
          </w:rPr>
          <w:fldChar w:fldCharType="end"/>
        </w:r>
        <w:r>
          <w:rPr>
            <w:color w:val="000000"/>
            <w:sz w:val="24"/>
            <w:szCs w:val="24"/>
          </w:rPr>
          <w:t>) and Birdlife International (</w:t>
        </w:r>
        <w:r>
          <w:fldChar w:fldCharType="begin"/>
        </w:r>
        <w:r>
          <w:instrText xml:space="preserve"> HYPERLINK "http://datazone.birdlife.org/species/requestdis" \h </w:instrText>
        </w:r>
        <w:r>
          <w:fldChar w:fldCharType="separate"/>
        </w:r>
        <w:r>
          <w:rPr>
            <w:color w:val="0000FF"/>
            <w:sz w:val="24"/>
            <w:szCs w:val="24"/>
            <w:u w:val="single"/>
          </w:rPr>
          <w:t>http://datazone.birdlife.org/species/requestdis</w:t>
        </w:r>
        <w:r>
          <w:rPr>
            <w:color w:val="0000FF"/>
            <w:sz w:val="24"/>
            <w:szCs w:val="24"/>
            <w:u w:val="single"/>
          </w:rPr>
          <w:fldChar w:fldCharType="end"/>
        </w:r>
        <w:r>
          <w:rPr>
            <w:color w:val="000000"/>
            <w:sz w:val="24"/>
            <w:szCs w:val="24"/>
          </w:rPr>
          <w:t xml:space="preserve">) were first filtered for ‘extant’ range then rasterized to a global 1 km grid in the Eckert IV equal area projection. Individual species range </w:t>
        </w:r>
        <w:proofErr w:type="spellStart"/>
        <w:r>
          <w:rPr>
            <w:color w:val="000000"/>
            <w:sz w:val="24"/>
            <w:szCs w:val="24"/>
          </w:rPr>
          <w:t>rasters</w:t>
        </w:r>
        <w:proofErr w:type="spellEnd"/>
        <w:r>
          <w:rPr>
            <w:color w:val="000000"/>
            <w:sz w:val="24"/>
            <w:szCs w:val="24"/>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Santini et al. (2019). ESA land cover classification data was aggregated from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Pr>
            <w:color w:val="000000"/>
            <w:sz w:val="24"/>
            <w:szCs w:val="24"/>
          </w:rPr>
          <w:t>WorldClim</w:t>
        </w:r>
        <w:proofErr w:type="spellEnd"/>
        <w:r>
          <w:rPr>
            <w:color w:val="000000"/>
            <w:sz w:val="24"/>
            <w:szCs w:val="24"/>
          </w:rPr>
          <w:t xml:space="preserve"> v. 2 (Fick &amp; </w:t>
        </w:r>
        <w:proofErr w:type="spellStart"/>
        <w:r>
          <w:rPr>
            <w:color w:val="000000"/>
            <w:sz w:val="24"/>
            <w:szCs w:val="24"/>
          </w:rPr>
          <w:t>Hijmans</w:t>
        </w:r>
        <w:proofErr w:type="spellEnd"/>
        <w:r>
          <w:rPr>
            <w:color w:val="000000"/>
            <w:sz w:val="24"/>
            <w:szCs w:val="24"/>
          </w:rPr>
          <w:t xml:space="preserve"> 2017). For bird species with multiple seasonal distributions, data for resident, breeding, and non-breeding ranges were processed separately. For each AOH dataset, we then calculated the proportion of suitable habitat at a 10 x 10 km resolution which was the resolution used in the optimization analyses. </w:t>
        </w:r>
      </w:ins>
    </w:p>
    <w:p w14:paraId="25849E7B" w14:textId="77777777" w:rsidR="00C97210" w:rsidRPr="00B21B63" w:rsidRDefault="00C97210" w:rsidP="002E3D5D">
      <w:pPr>
        <w:pStyle w:val="NormalWeb"/>
        <w:spacing w:before="0" w:beforeAutospacing="0" w:after="0" w:afterAutospacing="0" w:line="480" w:lineRule="auto"/>
        <w:rPr>
          <w:del w:id="31" w:author="RS" w:date="2022-10-15T05:47:00Z"/>
          <w:lang w:val="en-US"/>
        </w:rPr>
      </w:pPr>
    </w:p>
    <w:p w14:paraId="6BC094F8" w14:textId="77777777" w:rsidR="00303099" w:rsidRPr="00B124D4" w:rsidRDefault="00303099" w:rsidP="002E3D5D">
      <w:pPr>
        <w:spacing w:line="480" w:lineRule="auto"/>
        <w:rPr>
          <w:del w:id="32" w:author="RS" w:date="2022-10-15T05:47:00Z"/>
          <w:sz w:val="24"/>
          <w:szCs w:val="24"/>
          <w:u w:val="single"/>
        </w:rPr>
      </w:pPr>
      <w:del w:id="33" w:author="RS" w:date="2022-10-15T05:47:00Z">
        <w:r w:rsidRPr="00B124D4">
          <w:rPr>
            <w:sz w:val="24"/>
            <w:szCs w:val="24"/>
            <w:u w:val="single"/>
          </w:rPr>
          <w:delText>Basic administrative delineations</w:delText>
        </w:r>
      </w:del>
    </w:p>
    <w:p w14:paraId="561FE873" w14:textId="77777777" w:rsidR="00303099" w:rsidRDefault="00303099" w:rsidP="002E3D5D">
      <w:pPr>
        <w:spacing w:line="480" w:lineRule="auto"/>
        <w:ind w:firstLine="720"/>
        <w:rPr>
          <w:del w:id="34" w:author="RS" w:date="2022-10-15T05:47:00Z"/>
          <w:color w:val="000000"/>
          <w:sz w:val="24"/>
          <w:szCs w:val="24"/>
        </w:rPr>
      </w:pPr>
      <w:del w:id="35" w:author="RS" w:date="2022-10-15T05:47:00Z">
        <w:r w:rsidRPr="00B124D4">
          <w:rPr>
            <w:color w:val="000000"/>
            <w:sz w:val="24"/>
            <w:szCs w:val="24"/>
          </w:rPr>
          <w:delText xml:space="preserve">National boundaries were derived from the Global Administrative Areas </w:delText>
        </w:r>
        <w:r w:rsidRPr="00FB11EC">
          <w:rPr>
            <w:color w:val="000000"/>
            <w:sz w:val="24"/>
            <w:szCs w:val="24"/>
          </w:rPr>
          <w:delText>database (</w:delText>
        </w:r>
        <w:r w:rsidRPr="00FB11EC">
          <w:rPr>
            <w:iCs/>
            <w:color w:val="000000"/>
            <w:sz w:val="24"/>
            <w:szCs w:val="24"/>
          </w:rPr>
          <w:delText>http://gadm.org</w:delText>
        </w:r>
        <w:r w:rsidRPr="00FB11EC">
          <w:rPr>
            <w:color w:val="000000"/>
            <w:sz w:val="24"/>
            <w:szCs w:val="24"/>
          </w:rPr>
          <w:delText>).</w:delText>
        </w:r>
        <w:r w:rsidRPr="00B124D4">
          <w:rPr>
            <w:color w:val="000000"/>
            <w:sz w:val="24"/>
            <w:szCs w:val="24"/>
          </w:rPr>
          <w:delText xml:space="preserve"> We obtained protected area boundaries from the World Database on Protected Areas </w:delText>
        </w:r>
        <w:r w:rsidRPr="002D1F49">
          <w:rPr>
            <w:color w:val="000000"/>
            <w:sz w:val="24"/>
            <w:szCs w:val="24"/>
          </w:rPr>
          <w:delText xml:space="preserve">(https://www.protectedplanet.net). Following standard procedures for cleaning the protected area </w:delText>
        </w:r>
        <w:r w:rsidRPr="00B124D4">
          <w:rPr>
            <w:color w:val="000000"/>
            <w:sz w:val="24"/>
            <w:szCs w:val="24"/>
          </w:rPr>
          <w:delText>dataset</w:delText>
        </w:r>
        <w:r>
          <w:rPr>
            <w:color w:val="000000"/>
            <w:sz w:val="24"/>
            <w:szCs w:val="24"/>
          </w:rPr>
          <w:delText xml:space="preserve"> </w:delText>
        </w:r>
        <w:r>
          <w:rPr>
            <w:color w:val="000000"/>
            <w:sz w:val="24"/>
            <w:szCs w:val="24"/>
          </w:rPr>
          <w:fldChar w:fldCharType="begin"/>
        </w:r>
        <w:r w:rsidR="00227070">
          <w:rPr>
            <w:color w:val="000000"/>
            <w:sz w:val="24"/>
            <w:szCs w:val="24"/>
          </w:rPr>
          <w:delInstrText xml:space="preserve"> ADDIN ZOTERO_ITEM CSL_CITATION {"citationID":"HXntbHOH","properties":{"formattedCitation":"(Butchart et al. 2015)","plainCitation":"(Butchart et al. 2015)","noteIndex":0},"citationItems":[{"id":799,"uris":["http://zotero.org/users/878981/items/NHH6SA9P"],"itemData":{"id":799,"type":"article-journal","abstract":"Governments have committed to conserving ≥17% of terrestrial and ≥10% of marine environments globally, especially “areas of particular importance for biodiversity” through “ecologically representative” Protected Area (PA) systems or other “area-based conservation measures”, while individual countries have committed to conserve 3–50% of their land area. We estimate that PAs currently cover 14.6% of terrestrial and 2.8% of marine extent, but 59–68% of ecoregions, 77–78% of important sites for biodiversity, and 57% of 25,380 species have inadequate coverage. The existing 19.7 million km2 terrestrial PA network needs only 3.3 million km2 to be added to achieve 17% terrestrial coverage. However, it would require nearly doubling to achieve, cost-efficiently, coverage targets for all countries, ecoregions, important sites, and species. Poorer countries have the largest relative shortfalls. Such extensive and rapid expansion of formal PAs is unlikely to be achievable. Greater focus is therefore needed on alternative approaches, including community- and privately managed sites and other effective area-based conservation measures.","container-title":"Conservation Letters","DOI":"10.1111/conl.12158","ISSN":"1755-263X","issue":"5","language":"en","note":"_eprint: https://conbio.onlinelibrary.wiley.com/doi/pdf/10.1111/conl.12158","page":"329-337","source":"Wiley Online Library","title":"Shortfalls and Solutions for Meeting National and Global Conservation Area Targets","volume":"8","author":[{"family":"Butchart","given":"Stuart H. M."},{"family":"Clarke","given":"Martin"},{"family":"Smith","given":"Robert J."},{"family":"Sykes","given":"Rachel E."},{"family":"Scharlemann","given":"Jörn P. 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 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 M."},{"family":"Wood","given":"Louisa"},{"family":"Burgess","given":"Neil D."}],"issued":{"date-parts":[["2015"]]}}}],"schema":"https://github.com/citation-style-language/schema/raw/master/csl-citation.json"} </w:delInstrText>
        </w:r>
        <w:r>
          <w:rPr>
            <w:color w:val="000000"/>
            <w:sz w:val="24"/>
            <w:szCs w:val="24"/>
          </w:rPr>
          <w:fldChar w:fldCharType="separate"/>
        </w:r>
        <w:r w:rsidR="000F5AFD" w:rsidRPr="000F5AFD">
          <w:rPr>
            <w:sz w:val="24"/>
          </w:rPr>
          <w:delText>(Butchart et al. 2015)</w:delText>
        </w:r>
        <w:r>
          <w:rPr>
            <w:color w:val="000000"/>
            <w:sz w:val="24"/>
            <w:szCs w:val="24"/>
          </w:rPr>
          <w:fldChar w:fldCharType="end"/>
        </w:r>
        <w:r w:rsidRPr="00B124D4">
          <w:rPr>
            <w:color w:val="000000"/>
            <w:sz w:val="24"/>
            <w:szCs w:val="24"/>
          </w:rPr>
          <w:delText>, we (i) projected the data to an equal-area coordinate system (World Behrman), (ii) excluded reserves with unknown or proposed designations, (iii) excluded UNESCO Biosphere Reserves</w:delText>
        </w:r>
        <w:r w:rsidRPr="00B124D4">
          <w:rPr>
            <w:sz w:val="24"/>
            <w:szCs w:val="24"/>
          </w:rPr>
          <w:delText xml:space="preserve"> </w:delText>
        </w:r>
        <w:r>
          <w:rPr>
            <w:sz w:val="24"/>
            <w:szCs w:val="24"/>
          </w:rPr>
          <w:fldChar w:fldCharType="begin"/>
        </w:r>
        <w:r w:rsidR="00227070">
          <w:rPr>
            <w:sz w:val="24"/>
            <w:szCs w:val="24"/>
          </w:rPr>
          <w:delInstrText xml:space="preserve"> ADDIN ZOTERO_ITEM CSL_CITATION {"citationID":"5I34vRzQ","properties":{"formattedCitation":"(Coetzer et al. 2014)","plainCitation":"(Coetzer et al. 2014)","noteIndex":0},"citationItems":[{"id":2945,"uris":["http://zotero.org/users/878981/items/2CDEN3T8"],"itemData":{"id":2945,"type":"article-journal","abstract":"The Biosphere Reserve (BR) model of UNESCO's Man and the Biosphere Programme reflects a shift towards more accountable conservation. Biosphere Reserves attempt to reconcile environmental protection with sustainable development; they explicitly acknowledge humans, and human interests in the conservation landscape while still maintaining the ecological values of existing protected areas. Conceptually, this model is attractive, with 610 sites currently designated globally. Yet the practical reality of implementing dual ‘conservation’ and ‘development’ goals is challenging, with few examples successfully conforming to the model's full criteria. Here, we review the history of Biosphere Reserves from first inception in 1974 to the current status quo, and examine the suitability of the designation as an effective conservation model. We track the spatial expansion of Biosphere Reserves globally, assessing the influence of the Statutory Framework of the World Network of Biosphere Reserves and Seville strategy in 1995, when the BR concept refocused its core objectives on sustainable development. We use a comprehensive range of case studies to discuss conformity to the Programme, the social and ecological consequences associated with implementation of the designation, and challenges in aligning conservation and development. Given that the ‘Biosphere Reserve’ label is a relatively unknown designation in the public arena, this review also provides details on popularising the Biosphere Reserve brand, as well as prospects for further research, currently unexploited, but implicit in the designation.","container-title":"Biological Reviews","DOI":"10.1111/brv.12044","ISSN":"1469-185X","issue":"1","language":"en","note":"_eprint: https://onlinelibrary.wiley.com/doi/pdf/10.1111/brv.12044","page":"82-104","source":"Wiley Online Library","title":"Reviewing Biosphere Reserves globally: effective conservation action or bureaucratic label?","title-short":"Reviewing Biosphere Reserves globally","volume":"89","author":[{"family":"Coetzer","given":"Kaera L."},{"family":"Witkowski","given":"Edward T. F."},{"family":"Erasmus","given":"Barend F. N."}],"issued":{"date-parts":[["2014"]]}}}],"schema":"https://github.com/citation-style-language/schema/raw/master/csl-citation.json"} </w:delInstrText>
        </w:r>
        <w:r>
          <w:rPr>
            <w:sz w:val="24"/>
            <w:szCs w:val="24"/>
          </w:rPr>
          <w:fldChar w:fldCharType="separate"/>
        </w:r>
        <w:r w:rsidR="000F5AFD" w:rsidRPr="000F5AFD">
          <w:rPr>
            <w:sz w:val="24"/>
          </w:rPr>
          <w:delText>(Coetzer et al. 2014)</w:delText>
        </w:r>
        <w:r>
          <w:rPr>
            <w:sz w:val="24"/>
            <w:szCs w:val="24"/>
          </w:rPr>
          <w:fldChar w:fldCharType="end"/>
        </w:r>
        <w:r w:rsidRPr="00B124D4">
          <w:rPr>
            <w:color w:val="000000"/>
            <w:sz w:val="24"/>
            <w:szCs w:val="24"/>
          </w:rPr>
          <w:delText>, (iv) buffered sites represented as point localities to their reported area, (v) dissolved boundaries to prevent issues with overlapping areas, and (vi) removed slivers (code available at https://github.com/jeffreyhanson/global-protected-areas). After the protected area data were mod</w:delText>
        </w:r>
        <w:r w:rsidRPr="00B124D4">
          <w:rPr>
            <w:sz w:val="24"/>
            <w:szCs w:val="24"/>
          </w:rPr>
          <w:delText>ified as described above</w:delText>
        </w:r>
        <w:r w:rsidRPr="00B124D4">
          <w:rPr>
            <w:color w:val="000000"/>
            <w:sz w:val="24"/>
            <w:szCs w:val="24"/>
          </w:rPr>
          <w:delText xml:space="preserve">, we overlaid the protected area boundaries with a 10 x 10 km grid covering the Earth. These spatial data procedures were </w:delText>
        </w:r>
        <w:r w:rsidRPr="00B124D4">
          <w:rPr>
            <w:sz w:val="24"/>
            <w:szCs w:val="24"/>
          </w:rPr>
          <w:delText>implemented</w:delText>
        </w:r>
        <w:r w:rsidRPr="00B124D4">
          <w:rPr>
            <w:color w:val="000000"/>
            <w:sz w:val="24"/>
            <w:szCs w:val="24"/>
          </w:rPr>
          <w:delText xml:space="preserve"> using ArcMap (version 10.3.1) and python (version 2.7.8).</w:delText>
        </w:r>
      </w:del>
    </w:p>
    <w:p w14:paraId="21257572" w14:textId="77777777" w:rsidR="00C97210" w:rsidRPr="00B124D4" w:rsidRDefault="00C97210" w:rsidP="002E3D5D">
      <w:pPr>
        <w:spacing w:line="480" w:lineRule="auto"/>
        <w:rPr>
          <w:del w:id="36" w:author="RS" w:date="2022-10-15T05:47:00Z"/>
          <w:sz w:val="24"/>
          <w:szCs w:val="24"/>
        </w:rPr>
      </w:pPr>
    </w:p>
    <w:p w14:paraId="35175EF2" w14:textId="77777777" w:rsidR="00303099" w:rsidRPr="00B124D4" w:rsidRDefault="00303099" w:rsidP="002E3D5D">
      <w:pPr>
        <w:spacing w:line="480" w:lineRule="auto"/>
        <w:rPr>
          <w:del w:id="37" w:author="RS" w:date="2022-10-15T05:47:00Z"/>
          <w:sz w:val="24"/>
          <w:szCs w:val="24"/>
          <w:u w:val="single"/>
        </w:rPr>
      </w:pPr>
      <w:del w:id="38" w:author="RS" w:date="2022-10-15T05:47:00Z">
        <w:r w:rsidRPr="00B124D4">
          <w:rPr>
            <w:sz w:val="24"/>
            <w:szCs w:val="24"/>
            <w:u w:val="single"/>
          </w:rPr>
          <w:delText>Governance risk</w:delText>
        </w:r>
      </w:del>
    </w:p>
    <w:p w14:paraId="5CA23D28" w14:textId="77777777" w:rsidR="00303099" w:rsidRDefault="00303099" w:rsidP="002E3D5D">
      <w:pPr>
        <w:spacing w:line="480" w:lineRule="auto"/>
        <w:ind w:firstLine="720"/>
        <w:rPr>
          <w:del w:id="39" w:author="RS" w:date="2022-10-15T05:47:00Z"/>
          <w:sz w:val="24"/>
          <w:szCs w:val="24"/>
        </w:rPr>
      </w:pPr>
      <w:del w:id="40" w:author="RS" w:date="2022-10-15T05:47:00Z">
        <w:r w:rsidRPr="00B124D4">
          <w:rPr>
            <w:sz w:val="24"/>
            <w:szCs w:val="24"/>
          </w:rPr>
          <w:delText xml:space="preserve">We used worldwide governance indicators from the World Bank to capture </w:delText>
        </w:r>
        <w:r>
          <w:rPr>
            <w:sz w:val="24"/>
            <w:szCs w:val="24"/>
          </w:rPr>
          <w:delText>governance risk</w:delText>
        </w:r>
        <w:r w:rsidR="0060296B">
          <w:rPr>
            <w:sz w:val="24"/>
            <w:szCs w:val="24"/>
          </w:rPr>
          <w:delText xml:space="preserve"> </w:delText>
        </w:r>
        <w:r w:rsidR="0060296B">
          <w:rPr>
            <w:sz w:val="24"/>
            <w:szCs w:val="24"/>
          </w:rPr>
          <w:fldChar w:fldCharType="begin"/>
        </w:r>
        <w:r w:rsidR="0060296B">
          <w:rPr>
            <w:sz w:val="24"/>
            <w:szCs w:val="24"/>
          </w:rPr>
          <w:delInstrText xml:space="preserve"> ADDIN ZOTERO_ITEM CSL_CITATION {"citationID":"3jUpBG9D","properties":{"formattedCitation":"(Kaufmann et al. 2011)","plainCitation":"(Kaufmann et al. 2011)","noteIndex":0},"citationItems":[{"id":795,"uris":["http://zotero.org/users/878981/items/GVAE9FL5"],"itemData":{"id":795,"type":"article-journal","abstract":"This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delInstrText>
        </w:r>
        <w:r w:rsidR="0060296B">
          <w:rPr>
            <w:sz w:val="24"/>
            <w:szCs w:val="24"/>
          </w:rPr>
          <w:fldChar w:fldCharType="separate"/>
        </w:r>
        <w:r w:rsidR="000F5AFD" w:rsidRPr="000F5AFD">
          <w:rPr>
            <w:sz w:val="24"/>
          </w:rPr>
          <w:delText>(Kaufmann et al. 2011)</w:delText>
        </w:r>
        <w:r w:rsidR="0060296B">
          <w:rPr>
            <w:sz w:val="24"/>
            <w:szCs w:val="24"/>
          </w:rPr>
          <w:fldChar w:fldCharType="end"/>
        </w:r>
        <w:r w:rsidRPr="00B124D4">
          <w:rPr>
            <w:sz w:val="24"/>
            <w:szCs w:val="24"/>
          </w:rPr>
          <w:delText xml:space="preserve">. The indicators include six scaled measures: voice and accountability; political stability and absence of violence; government effectiveness; regulatory quality; rule of law; and control of corruption (see Table </w:delText>
        </w:r>
        <w:r w:rsidR="00C96048">
          <w:rPr>
            <w:sz w:val="24"/>
            <w:szCs w:val="24"/>
          </w:rPr>
          <w:delText>S</w:delText>
        </w:r>
        <w:r w:rsidRPr="00B124D4">
          <w:rPr>
            <w:sz w:val="24"/>
            <w:szCs w:val="24"/>
          </w:rPr>
          <w:delText>4 for definitions). We chose these indicators because evidence suggests that they reliably predict protected area effectiveness</w:delText>
        </w:r>
        <w:r>
          <w:rPr>
            <w:sz w:val="24"/>
            <w:szCs w:val="24"/>
          </w:rPr>
          <w:delText xml:space="preserve"> </w:delText>
        </w:r>
        <w:r>
          <w:rPr>
            <w:sz w:val="24"/>
            <w:szCs w:val="24"/>
          </w:rPr>
          <w:fldChar w:fldCharType="begin"/>
        </w:r>
        <w:r w:rsidR="00227070">
          <w:rPr>
            <w:sz w:val="24"/>
            <w:szCs w:val="24"/>
          </w:rPr>
          <w:delInstrText xml:space="preserve"> ADDIN ZOTERO_ITEM CSL_CITATION {"citationID":"gLv7kDcB","properties":{"formattedCitation":"(Barnes et al. 2016)","plainCitation":"(Barnes et al. 2016)","noteIndex":0},"citationItems":[{"id":796,"uris":["http://zotero.org/users/878981/items/PGC3HQEK"],"itemData":{"id":796,"type":"article-journal","abstract":"Ensuring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delInstrText>
        </w:r>
        <w:r>
          <w:rPr>
            <w:sz w:val="24"/>
            <w:szCs w:val="24"/>
          </w:rPr>
          <w:fldChar w:fldCharType="separate"/>
        </w:r>
        <w:r w:rsidR="000F5AFD" w:rsidRPr="000F5AFD">
          <w:rPr>
            <w:sz w:val="24"/>
          </w:rPr>
          <w:delText>(Barnes et al. 2016)</w:delText>
        </w:r>
        <w:r>
          <w:rPr>
            <w:sz w:val="24"/>
            <w:szCs w:val="24"/>
          </w:rPr>
          <w:fldChar w:fldCharType="end"/>
        </w:r>
        <w:r w:rsidRPr="00B124D4">
          <w:rPr>
            <w:sz w:val="24"/>
            <w:szCs w:val="24"/>
          </w:rPr>
          <w:delText xml:space="preserve"> and state investment and efforts for biodiversity conservation </w:delText>
        </w:r>
        <w:r>
          <w:rPr>
            <w:sz w:val="24"/>
            <w:szCs w:val="24"/>
          </w:rPr>
          <w:fldChar w:fldCharType="begin"/>
        </w:r>
        <w:r w:rsidR="00227070">
          <w:rPr>
            <w:sz w:val="24"/>
            <w:szCs w:val="24"/>
          </w:rPr>
          <w:delInstrText xml:space="preserve"> ADDIN ZOTERO_ITEM CSL_CITATION {"citationID":"39XOQjOR","properties":{"formattedCitation":"(Coetzer et al. 2014)","plainCitation":"(Coetzer et al. 2014)","noteIndex":0},"citationItems":[{"id":2945,"uris":["http://zotero.org/users/878981/items/2CDEN3T8"],"itemData":{"id":2945,"type":"article-journal","abstract":"The Biosphere Reserve (BR) model of UNESCO's Man and the Biosphere Programme reflects a shift towards more accountable conservation. Biosphere Reserves attempt to reconcile environmental protection with sustainable development; they explicitly acknowledge humans, and human interests in the conservation landscape while still maintaining the ecological values of existing protected areas. Conceptually, this model is attractive, with 610 sites currently designated globally. Yet the practical reality of implementing dual ‘conservation’ and ‘development’ goals is challenging, with few examples successfully conforming to the model's full criteria. Here, we review the history of Biosphere Reserves from first inception in 1974 to the current status quo, and examine the suitability of the designation as an effective conservation model. We track the spatial expansion of Biosphere Reserves globally, assessing the influence of the Statutory Framework of the World Network of Biosphere Reserves and Seville strategy in 1995, when the BR concept refocused its core objectives on sustainable development. We use a comprehensive range of case studies to discuss conformity to the Programme, the social and ecological consequences associated with implementation of the designation, and challenges in aligning conservation and development. Given that the ‘Biosphere Reserve’ label is a relatively unknown designation in the public arena, this review also provides details on popularising the Biosphere Reserve brand, as well as prospects for further research, currently unexploited, but implicit in the designation.","container-title":"Biological Reviews","DOI":"10.1111/brv.12044","ISSN":"1469-185X","issue":"1","language":"en","note":"_eprint: https://onlinelibrary.wiley.com/doi/pdf/10.1111/brv.12044","page":"82-104","source":"Wiley Online Library","title":"Reviewing Biosphere Reserves globally: effective conservation action or bureaucratic label?","title-short":"Reviewing Biosphere Reserves globally","volume":"89","author":[{"family":"Coetzer","given":"Kaera L."},{"family":"Witkowski","given":"Edward T. F."},{"family":"Erasmus","given":"Barend F. N."}],"issued":{"date-parts":[["2014"]]}}}],"schema":"https://github.com/citation-style-language/schema/raw/master/csl-citation.json"} </w:delInstrText>
        </w:r>
        <w:r>
          <w:rPr>
            <w:sz w:val="24"/>
            <w:szCs w:val="24"/>
          </w:rPr>
          <w:fldChar w:fldCharType="separate"/>
        </w:r>
        <w:r w:rsidR="000F5AFD" w:rsidRPr="000F5AFD">
          <w:rPr>
            <w:sz w:val="24"/>
          </w:rPr>
          <w:delText>(Coetzer et al. 2014)</w:delText>
        </w:r>
        <w:r>
          <w:rPr>
            <w:sz w:val="24"/>
            <w:szCs w:val="24"/>
          </w:rPr>
          <w:fldChar w:fldCharType="end"/>
        </w:r>
        <w:r w:rsidRPr="00B124D4">
          <w:rPr>
            <w:sz w:val="24"/>
            <w:szCs w:val="24"/>
          </w:rPr>
          <w:delText xml:space="preserve">.  For each country, we used a mean of annual averages of all six measures </w:delText>
        </w:r>
        <w:r>
          <w:rPr>
            <w:sz w:val="24"/>
            <w:szCs w:val="24"/>
          </w:rPr>
          <w:fldChar w:fldCharType="begin"/>
        </w:r>
        <w:r w:rsidR="00227070">
          <w:rPr>
            <w:sz w:val="24"/>
            <w:szCs w:val="24"/>
          </w:rPr>
          <w:delInstrText xml:space="preserve"> ADDIN ZOTERO_ITEM CSL_CITATION {"citationID":"yOLCAGsX","properties":{"formattedCitation":"(Baynham-Herd et al. 2018)","plainCitation":"(Baynham-Herd et al. 2018)","noteIndex":0},"citationItems":[{"id":786,"uris":["http://zotero.org/users/878981/items/PI9T6SWC"],"itemData":{"id":786,"type":"article-journal","container-title":"Environmental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delInstrText>
        </w:r>
        <w:r>
          <w:rPr>
            <w:sz w:val="24"/>
            <w:szCs w:val="24"/>
          </w:rPr>
          <w:fldChar w:fldCharType="separate"/>
        </w:r>
        <w:r w:rsidR="000F5AFD" w:rsidRPr="000F5AFD">
          <w:rPr>
            <w:sz w:val="24"/>
          </w:rPr>
          <w:delText>(Baynham-Herd et al. 2018)</w:delText>
        </w:r>
        <w:r>
          <w:rPr>
            <w:sz w:val="24"/>
            <w:szCs w:val="24"/>
          </w:rPr>
          <w:fldChar w:fldCharType="end"/>
        </w:r>
        <w:r w:rsidRPr="00B124D4">
          <w:rPr>
            <w:sz w:val="24"/>
            <w:szCs w:val="24"/>
          </w:rPr>
          <w:delText xml:space="preserve"> (Fig</w:delText>
        </w:r>
        <w:r>
          <w:rPr>
            <w:sz w:val="24"/>
            <w:szCs w:val="24"/>
          </w:rPr>
          <w:delText>ure</w:delText>
        </w:r>
        <w:r w:rsidRPr="00B124D4">
          <w:rPr>
            <w:sz w:val="24"/>
            <w:szCs w:val="24"/>
          </w:rPr>
          <w:delText xml:space="preserve"> </w:delText>
        </w:r>
        <w:r w:rsidR="00C96048">
          <w:rPr>
            <w:sz w:val="24"/>
            <w:szCs w:val="24"/>
          </w:rPr>
          <w:delText>S</w:delText>
        </w:r>
        <w:r w:rsidRPr="00B124D4">
          <w:rPr>
            <w:sz w:val="24"/>
            <w:szCs w:val="24"/>
          </w:rPr>
          <w:delText>1).</w:delText>
        </w:r>
      </w:del>
    </w:p>
    <w:p w14:paraId="0000000D" w14:textId="77777777" w:rsidR="003415FF" w:rsidRDefault="003415FF">
      <w:pPr>
        <w:pBdr>
          <w:top w:val="nil"/>
          <w:left w:val="nil"/>
          <w:bottom w:val="nil"/>
          <w:right w:val="nil"/>
          <w:between w:val="nil"/>
        </w:pBdr>
        <w:spacing w:line="480" w:lineRule="auto"/>
        <w:rPr>
          <w:ins w:id="41" w:author="RS" w:date="2022-10-15T05:47:00Z"/>
          <w:color w:val="000000"/>
          <w:sz w:val="24"/>
          <w:szCs w:val="24"/>
        </w:rPr>
      </w:pPr>
    </w:p>
    <w:p w14:paraId="0000000E" w14:textId="77777777" w:rsidR="003415FF" w:rsidRDefault="00000000">
      <w:pPr>
        <w:spacing w:line="480" w:lineRule="auto"/>
        <w:rPr>
          <w:ins w:id="42" w:author="RS" w:date="2022-10-15T05:47:00Z"/>
          <w:sz w:val="24"/>
          <w:szCs w:val="24"/>
          <w:u w:val="single"/>
        </w:rPr>
      </w:pPr>
      <w:ins w:id="43" w:author="RS" w:date="2022-10-15T05:47:00Z">
        <w:r>
          <w:rPr>
            <w:sz w:val="24"/>
            <w:szCs w:val="24"/>
            <w:u w:val="single"/>
          </w:rPr>
          <w:t>Basic administrative delineations</w:t>
        </w:r>
      </w:ins>
    </w:p>
    <w:p w14:paraId="0000000F" w14:textId="77F92D4C" w:rsidR="003415FF" w:rsidRDefault="00000000">
      <w:pPr>
        <w:spacing w:line="480" w:lineRule="auto"/>
        <w:ind w:firstLine="720"/>
        <w:rPr>
          <w:ins w:id="44" w:author="RS" w:date="2022-10-15T05:47:00Z"/>
          <w:color w:val="000000"/>
          <w:sz w:val="24"/>
          <w:szCs w:val="24"/>
        </w:rPr>
      </w:pPr>
      <w:ins w:id="45" w:author="RS" w:date="2022-10-15T05:47:00Z">
        <w:r>
          <w:rPr>
            <w:color w:val="000000"/>
            <w:sz w:val="24"/>
            <w:szCs w:val="24"/>
          </w:rPr>
          <w:t>National boundaries were derived from the Global Administrative Areas database (http://gadm.org). We obtained protected area boundaries from the World Database on Protected Areas (</w:t>
        </w:r>
        <w:r>
          <w:fldChar w:fldCharType="begin"/>
        </w:r>
        <w:r>
          <w:instrText xml:space="preserve"> HYPERLINK "https://www.protectedplanet.net" </w:instrText>
        </w:r>
        <w:r>
          <w:fldChar w:fldCharType="separate"/>
        </w:r>
        <w:r>
          <w:rPr>
            <w:color w:val="1155CC"/>
            <w:sz w:val="24"/>
            <w:szCs w:val="24"/>
            <w:u w:val="single"/>
          </w:rPr>
          <w:t>https://www.protectedplanet.net</w:t>
        </w:r>
        <w:r>
          <w:rPr>
            <w:color w:val="1155CC"/>
            <w:sz w:val="24"/>
            <w:szCs w:val="24"/>
            <w:u w:val="single"/>
          </w:rPr>
          <w:fldChar w:fldCharType="end"/>
        </w:r>
        <w:r>
          <w:rPr>
            <w:color w:val="000000"/>
            <w:sz w:val="24"/>
            <w:szCs w:val="24"/>
          </w:rPr>
          <w:t>; UNEP-WCMC and IUCN [</w:t>
        </w:r>
        <w:r w:rsidR="00E16E67">
          <w:rPr>
            <w:color w:val="000000"/>
            <w:sz w:val="24"/>
            <w:szCs w:val="24"/>
          </w:rPr>
          <w:t>2020</w:t>
        </w:r>
        <w:r>
          <w:rPr>
            <w:color w:val="000000"/>
            <w:sz w:val="24"/>
            <w:szCs w:val="24"/>
          </w:rPr>
          <w:t xml:space="preserve">]). Following standard procedures for cleaning the protected area dataset </w:t>
        </w:r>
        <w:r>
          <w:rPr>
            <w:sz w:val="24"/>
            <w:szCs w:val="24"/>
          </w:rPr>
          <w:t>(Butchart et al. 2015)</w:t>
        </w:r>
        <w:r>
          <w:rPr>
            <w:color w:val="000000"/>
            <w:sz w:val="24"/>
            <w:szCs w:val="24"/>
          </w:rPr>
          <w:t>, we (</w:t>
        </w:r>
        <w:proofErr w:type="spellStart"/>
        <w:r>
          <w:rPr>
            <w:color w:val="000000"/>
            <w:sz w:val="24"/>
            <w:szCs w:val="24"/>
          </w:rPr>
          <w:t>i</w:t>
        </w:r>
        <w:proofErr w:type="spellEnd"/>
        <w:r>
          <w:rPr>
            <w:color w:val="000000"/>
            <w:sz w:val="24"/>
            <w:szCs w:val="24"/>
          </w:rPr>
          <w:t>) projected the data to an equal-area coordinate system (World Behrman), (ii) excluded reserves with unknown or proposed designations, (iii) excluded UNESCO Biosphere Reserves</w:t>
        </w:r>
        <w:r>
          <w:rPr>
            <w:sz w:val="24"/>
            <w:szCs w:val="24"/>
          </w:rPr>
          <w:t xml:space="preserve"> (</w:t>
        </w:r>
        <w:proofErr w:type="spellStart"/>
        <w:r>
          <w:rPr>
            <w:sz w:val="24"/>
            <w:szCs w:val="24"/>
          </w:rPr>
          <w:t>Coetzer</w:t>
        </w:r>
        <w:proofErr w:type="spellEnd"/>
        <w:r>
          <w:rPr>
            <w:sz w:val="24"/>
            <w:szCs w:val="24"/>
          </w:rPr>
          <w:t xml:space="preserve"> et al. 2014)</w:t>
        </w:r>
        <w:r>
          <w:rPr>
            <w:color w:val="000000"/>
            <w:sz w:val="24"/>
            <w:szCs w:val="24"/>
          </w:rPr>
          <w:t>, (iv) buffered sites represented as point localities according to their reported area in the database (see UNEP-WCMC and IUCN [</w:t>
        </w:r>
        <w:r w:rsidR="00D3582E">
          <w:rPr>
            <w:color w:val="000000"/>
            <w:sz w:val="24"/>
            <w:szCs w:val="24"/>
          </w:rPr>
          <w:t>2020</w:t>
        </w:r>
        <w:r>
          <w:rPr>
            <w:color w:val="000000"/>
            <w:sz w:val="24"/>
            <w:szCs w:val="24"/>
          </w:rPr>
          <w:t>] for buffer sizes), (v) dissolved boundaries to prevent issues with overlapping areas, and (vi) removed slivers (code available at https://github.com/jeffreyhanson/global-protected-areas). After the protected area data were mod</w:t>
        </w:r>
        <w:r>
          <w:rPr>
            <w:sz w:val="24"/>
            <w:szCs w:val="24"/>
          </w:rPr>
          <w:t>ified as described above</w:t>
        </w:r>
        <w:r>
          <w:rPr>
            <w:color w:val="000000"/>
            <w:sz w:val="24"/>
            <w:szCs w:val="24"/>
          </w:rPr>
          <w:t>, we overlaid the protected area boundaries with a 10 x 10 km grid covering the Earth and coded grid cells as protected if the protected area covered &gt;50% of the cell following common practice (</w:t>
        </w:r>
        <w:proofErr w:type="gramStart"/>
        <w:r>
          <w:rPr>
            <w:color w:val="000000"/>
            <w:sz w:val="24"/>
            <w:szCs w:val="24"/>
          </w:rPr>
          <w:t>e.g.</w:t>
        </w:r>
        <w:proofErr w:type="gramEnd"/>
        <w:r>
          <w:rPr>
            <w:color w:val="000000"/>
            <w:sz w:val="24"/>
            <w:szCs w:val="24"/>
          </w:rPr>
          <w:t xml:space="preserve"> Hanson et al. 2020). These spatial data procedures were </w:t>
        </w:r>
        <w:r>
          <w:rPr>
            <w:sz w:val="24"/>
            <w:szCs w:val="24"/>
          </w:rPr>
          <w:t>implemented</w:t>
        </w:r>
        <w:r>
          <w:rPr>
            <w:color w:val="000000"/>
            <w:sz w:val="24"/>
            <w:szCs w:val="24"/>
          </w:rPr>
          <w:t xml:space="preserve"> using ArcMap (version 10.3.1) and python (version 2.7.8).</w:t>
        </w:r>
      </w:ins>
    </w:p>
    <w:p w14:paraId="00000010" w14:textId="77777777" w:rsidR="003415FF" w:rsidRDefault="003415FF">
      <w:pPr>
        <w:spacing w:line="480" w:lineRule="auto"/>
        <w:rPr>
          <w:ins w:id="46" w:author="RS" w:date="2022-10-15T05:47:00Z"/>
          <w:sz w:val="24"/>
          <w:szCs w:val="24"/>
        </w:rPr>
      </w:pPr>
    </w:p>
    <w:p w14:paraId="00000011" w14:textId="77777777" w:rsidR="003415FF" w:rsidRDefault="00000000">
      <w:pPr>
        <w:spacing w:line="480" w:lineRule="auto"/>
        <w:rPr>
          <w:ins w:id="47" w:author="RS" w:date="2022-10-15T05:47:00Z"/>
          <w:sz w:val="24"/>
          <w:szCs w:val="24"/>
          <w:u w:val="single"/>
        </w:rPr>
      </w:pPr>
      <w:ins w:id="48" w:author="RS" w:date="2022-10-15T05:47:00Z">
        <w:r>
          <w:rPr>
            <w:sz w:val="24"/>
            <w:szCs w:val="24"/>
            <w:u w:val="single"/>
          </w:rPr>
          <w:t>Governance risk</w:t>
        </w:r>
      </w:ins>
    </w:p>
    <w:p w14:paraId="00000012" w14:textId="7A01459C" w:rsidR="003415FF" w:rsidRDefault="00000000">
      <w:pPr>
        <w:spacing w:line="480" w:lineRule="auto"/>
        <w:ind w:firstLine="720"/>
        <w:rPr>
          <w:ins w:id="49" w:author="RS" w:date="2022-10-15T05:47:00Z"/>
          <w:sz w:val="24"/>
          <w:szCs w:val="24"/>
        </w:rPr>
      </w:pPr>
      <w:ins w:id="50" w:author="RS" w:date="2022-10-15T05:47:00Z">
        <w:r>
          <w:rPr>
            <w:sz w:val="24"/>
            <w:szCs w:val="24"/>
          </w:rPr>
          <w:t>We used worldwide governance indicators from the World Bank to capture governance risk (Kaufmann et al. 2011). The indicators include six scaled measures: voice and accountability; political stability and absence of violence; government effectiveness; regulatory quality; rule of law; and control of corruption (see Table S</w:t>
        </w:r>
        <w:r w:rsidR="003A40D5">
          <w:rPr>
            <w:sz w:val="24"/>
            <w:szCs w:val="24"/>
          </w:rPr>
          <w:t>1</w:t>
        </w:r>
        <w:r>
          <w:rPr>
            <w:sz w:val="24"/>
            <w:szCs w:val="24"/>
          </w:rPr>
          <w:t xml:space="preserve"> for definitions). We chose these indicators because evidence suggests that they reliably predict protected area effectiveness (Barnes et al. 2016) and state investment and efforts for biodiversity conservation (</w:t>
        </w:r>
        <w:proofErr w:type="spellStart"/>
        <w:r>
          <w:rPr>
            <w:sz w:val="24"/>
            <w:szCs w:val="24"/>
          </w:rPr>
          <w:t>Coetzer</w:t>
        </w:r>
        <w:proofErr w:type="spellEnd"/>
        <w:r>
          <w:rPr>
            <w:sz w:val="24"/>
            <w:szCs w:val="24"/>
          </w:rPr>
          <w:t xml:space="preserve"> et al. 2014).  For each country, we used a mean of annual averages of all six measures (</w:t>
        </w:r>
        <w:proofErr w:type="spellStart"/>
        <w:r>
          <w:rPr>
            <w:sz w:val="24"/>
            <w:szCs w:val="24"/>
          </w:rPr>
          <w:t>Baynham</w:t>
        </w:r>
        <w:proofErr w:type="spellEnd"/>
        <w:r>
          <w:rPr>
            <w:sz w:val="24"/>
            <w:szCs w:val="24"/>
          </w:rPr>
          <w:t>-Herd et al. 2018) (Figure S1).</w:t>
        </w:r>
      </w:ins>
    </w:p>
    <w:p w14:paraId="00000013" w14:textId="77777777" w:rsidR="003415FF" w:rsidRDefault="003415FF">
      <w:pPr>
        <w:spacing w:line="480" w:lineRule="auto"/>
        <w:rPr>
          <w:sz w:val="24"/>
          <w:szCs w:val="24"/>
        </w:rPr>
      </w:pPr>
    </w:p>
    <w:p w14:paraId="00000014" w14:textId="77777777" w:rsidR="003415FF" w:rsidRDefault="00000000">
      <w:pPr>
        <w:spacing w:line="480" w:lineRule="auto"/>
        <w:rPr>
          <w:sz w:val="24"/>
          <w:szCs w:val="24"/>
          <w:u w:val="single"/>
        </w:rPr>
      </w:pPr>
      <w:r>
        <w:rPr>
          <w:sz w:val="24"/>
          <w:szCs w:val="24"/>
          <w:u w:val="single"/>
        </w:rPr>
        <w:t>Land use risk</w:t>
      </w:r>
    </w:p>
    <w:p w14:paraId="5711202A" w14:textId="77777777" w:rsidR="00303099" w:rsidRDefault="00303099" w:rsidP="002E3D5D">
      <w:pPr>
        <w:spacing w:line="480" w:lineRule="auto"/>
        <w:ind w:firstLine="720"/>
        <w:rPr>
          <w:del w:id="51" w:author="RS" w:date="2022-10-15T05:47:00Z"/>
          <w:sz w:val="24"/>
          <w:szCs w:val="24"/>
        </w:rPr>
      </w:pPr>
      <w:del w:id="52" w:author="RS" w:date="2022-10-15T05:47:00Z">
        <w:r w:rsidRPr="00B124D4">
          <w:rPr>
            <w:sz w:val="24"/>
            <w:szCs w:val="24"/>
          </w:rPr>
          <w:delText xml:space="preserve">We used a global land systems map produced by </w:delText>
        </w:r>
        <w:r>
          <w:rPr>
            <w:sz w:val="24"/>
            <w:szCs w:val="24"/>
          </w:rPr>
          <w:fldChar w:fldCharType="begin"/>
        </w:r>
        <w:r w:rsidR="00761CDC">
          <w:rPr>
            <w:sz w:val="24"/>
            <w:szCs w:val="24"/>
          </w:rPr>
          <w:delInstrText xml:space="preserve"> ADDIN ZOTERO_ITEM CSL_CITATION {"citationID":"kGx6Tj9L","properties":{"formattedCitation":"(Kehoe et al. 2017)","plainCitation":"(Kehoe et al. 2017)","dontUpdate":true,"noteIndex":0},"citationItems":[{"id":813,"uris":["http://zotero.org/users/878981/items/FH46N624"],"itemData":{"id":813,"type":"article-journal","abstract":"The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delInstrText>
        </w:r>
        <w:r>
          <w:rPr>
            <w:sz w:val="24"/>
            <w:szCs w:val="24"/>
          </w:rPr>
          <w:fldChar w:fldCharType="separate"/>
        </w:r>
        <w:r w:rsidR="00227070" w:rsidRPr="00227070">
          <w:rPr>
            <w:sz w:val="24"/>
          </w:rPr>
          <w:delText xml:space="preserve">Kehoe et al. </w:delText>
        </w:r>
        <w:r w:rsidR="00EA1A8D">
          <w:rPr>
            <w:sz w:val="24"/>
          </w:rPr>
          <w:delText>(</w:delText>
        </w:r>
        <w:r w:rsidR="00227070" w:rsidRPr="00227070">
          <w:rPr>
            <w:sz w:val="24"/>
          </w:rPr>
          <w:delText>2017</w:delText>
        </w:r>
        <w:r>
          <w:rPr>
            <w:sz w:val="24"/>
            <w:szCs w:val="24"/>
          </w:rPr>
          <w:fldChar w:fldCharType="end"/>
        </w:r>
        <w:r w:rsidR="00EA1A8D">
          <w:rPr>
            <w:sz w:val="24"/>
            <w:szCs w:val="24"/>
          </w:rPr>
          <w:delText>)</w:delText>
        </w:r>
        <w:r w:rsidRPr="00B124D4">
          <w:rPr>
            <w:sz w:val="24"/>
            <w:szCs w:val="24"/>
          </w:rPr>
          <w:delText xml:space="preserve"> to incorporate the risk of land</w:delText>
        </w:r>
        <w:r w:rsidR="004163AF">
          <w:rPr>
            <w:sz w:val="24"/>
            <w:szCs w:val="24"/>
          </w:rPr>
          <w:delText>-</w:delText>
        </w:r>
        <w:r w:rsidRPr="00B124D4">
          <w:rPr>
            <w:sz w:val="24"/>
            <w:szCs w:val="24"/>
          </w:rPr>
          <w:delText xml:space="preserve">use change. This map is based on a global land systems map for the year 2000 </w:delText>
        </w:r>
        <w:r>
          <w:rPr>
            <w:sz w:val="24"/>
            <w:szCs w:val="24"/>
          </w:rPr>
          <w:fldChar w:fldCharType="begin"/>
        </w:r>
        <w:r w:rsidR="00227070">
          <w:rPr>
            <w:sz w:val="24"/>
            <w:szCs w:val="24"/>
          </w:rPr>
          <w:delInstrText xml:space="preserve"> ADDIN ZOTERO_ITEM CSL_CITATION {"citationID":"1T53MCGO","properties":{"formattedCitation":"(Asselen &amp; Verburg 2012)","plainCitation":"(Asselen &amp; Verburg 2012)","noteIndex":0},"citationItems":[{"id":812,"uris":["http://zotero.org/users/878981/items/M7N9GLJK"],"itemData":{"id":812,"type":"article-journal","abstract":"Current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delInstrText>
        </w:r>
        <w:r>
          <w:rPr>
            <w:sz w:val="24"/>
            <w:szCs w:val="24"/>
          </w:rPr>
          <w:fldChar w:fldCharType="separate"/>
        </w:r>
        <w:r w:rsidR="000F5AFD" w:rsidRPr="000F5AFD">
          <w:rPr>
            <w:sz w:val="24"/>
          </w:rPr>
          <w:delText>(Asselen &amp; Verburg 2012)</w:delText>
        </w:r>
        <w:r>
          <w:rPr>
            <w:sz w:val="24"/>
            <w:szCs w:val="24"/>
          </w:rPr>
          <w:fldChar w:fldCharType="end"/>
        </w:r>
        <w:r w:rsidRPr="00B124D4">
          <w:rPr>
            <w:sz w:val="24"/>
            <w:szCs w:val="24"/>
          </w:rPr>
          <w:delText xml:space="preserve"> at a 9.25 km</w:delText>
        </w:r>
        <w:r w:rsidRPr="00B124D4">
          <w:rPr>
            <w:sz w:val="24"/>
            <w:szCs w:val="24"/>
            <w:vertAlign w:val="superscript"/>
          </w:rPr>
          <w:delText>2</w:delText>
        </w:r>
        <w:r w:rsidRPr="00B124D4">
          <w:rPr>
            <w:sz w:val="24"/>
            <w:szCs w:val="24"/>
          </w:rPr>
          <w:delText xml:space="preserve"> spatial resolution but is refined based on recent land-cover and land</w:delText>
        </w:r>
        <w:r w:rsidR="004163AF">
          <w:rPr>
            <w:sz w:val="24"/>
            <w:szCs w:val="24"/>
          </w:rPr>
          <w:delText>-</w:delText>
        </w:r>
        <w:r w:rsidRPr="00B124D4">
          <w:rPr>
            <w:sz w:val="24"/>
            <w:szCs w:val="24"/>
          </w:rPr>
          <w:delText>use datasets to a spatial resolution of 1 km</w:delText>
        </w:r>
        <w:r w:rsidRPr="00B124D4">
          <w:rPr>
            <w:sz w:val="24"/>
            <w:szCs w:val="24"/>
            <w:vertAlign w:val="superscript"/>
          </w:rPr>
          <w:delText>2</w:delText>
        </w:r>
        <w:r w:rsidRPr="00B124D4">
          <w:rPr>
            <w:sz w:val="24"/>
            <w:szCs w:val="24"/>
          </w:rPr>
          <w:delText xml:space="preserve">. </w:delText>
        </w:r>
        <w:r>
          <w:rPr>
            <w:sz w:val="24"/>
            <w:szCs w:val="24"/>
          </w:rPr>
          <w:fldChar w:fldCharType="begin"/>
        </w:r>
        <w:r w:rsidR="00761CDC">
          <w:rPr>
            <w:sz w:val="24"/>
            <w:szCs w:val="24"/>
          </w:rPr>
          <w:delInstrText xml:space="preserve"> ADDIN ZOTERO_ITEM CSL_CITATION {"citationID":"QGxaF5hZ","properties":{"formattedCitation":"(Kehoe et al. 2017)","plainCitation":"(Kehoe et al. 2017)","dontUpdate":true,"noteIndex":0},"citationItems":[{"id":813,"uris":["http://zotero.org/users/878981/items/FH46N624"],"itemData":{"id":813,"type":"article-journal","abstract":"The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delInstrText>
        </w:r>
        <w:r>
          <w:rPr>
            <w:sz w:val="24"/>
            <w:szCs w:val="24"/>
          </w:rPr>
          <w:fldChar w:fldCharType="separate"/>
        </w:r>
        <w:r w:rsidR="00227070" w:rsidRPr="00227070">
          <w:rPr>
            <w:sz w:val="24"/>
          </w:rPr>
          <w:delText xml:space="preserve">Kehoe et al. </w:delText>
        </w:r>
        <w:r w:rsidR="009828B7">
          <w:rPr>
            <w:sz w:val="24"/>
          </w:rPr>
          <w:delText>(</w:delText>
        </w:r>
        <w:r w:rsidR="00227070" w:rsidRPr="00227070">
          <w:rPr>
            <w:sz w:val="24"/>
          </w:rPr>
          <w:delText>2017</w:delText>
        </w:r>
        <w:r>
          <w:rPr>
            <w:sz w:val="24"/>
            <w:szCs w:val="24"/>
          </w:rPr>
          <w:fldChar w:fldCharType="end"/>
        </w:r>
        <w:r w:rsidR="009828B7">
          <w:rPr>
            <w:sz w:val="24"/>
            <w:szCs w:val="24"/>
          </w:rPr>
          <w:delText>)</w:delText>
        </w:r>
        <w:r w:rsidRPr="00B124D4">
          <w:rPr>
            <w:sz w:val="24"/>
            <w:szCs w:val="24"/>
          </w:rPr>
          <w:delText xml:space="preserve"> further estimated the impact of land use and land use intensity on biodiversity, with data originating from the PREDICTS project</w:delText>
        </w:r>
        <w:r>
          <w:rPr>
            <w:sz w:val="24"/>
            <w:szCs w:val="24"/>
          </w:rPr>
          <w:delText xml:space="preserve"> </w:delText>
        </w:r>
        <w:r>
          <w:rPr>
            <w:sz w:val="24"/>
            <w:szCs w:val="24"/>
          </w:rPr>
          <w:fldChar w:fldCharType="begin"/>
        </w:r>
        <w:r w:rsidR="00227070">
          <w:rPr>
            <w:sz w:val="24"/>
            <w:szCs w:val="24"/>
          </w:rPr>
          <w:delInstrText xml:space="preserve"> ADDIN ZOTERO_ITEM CSL_CITATION {"citationID":"ONtmRtqO","properties":{"formattedCitation":"(Hudson et al. 2014)","plainCitation":"(Hudson et al. 2014)","noteIndex":0},"citationItems":[{"id":924,"uris":["http://zotero.org/users/878981/items/W34RX56P"],"itemData":{"id":924,"type":"article-journal","container-title":"Ecology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delInstrText>
        </w:r>
        <w:r>
          <w:rPr>
            <w:sz w:val="24"/>
            <w:szCs w:val="24"/>
          </w:rPr>
          <w:fldChar w:fldCharType="separate"/>
        </w:r>
        <w:r w:rsidR="000F5AFD" w:rsidRPr="000F5AFD">
          <w:rPr>
            <w:sz w:val="24"/>
          </w:rPr>
          <w:delText>(Hudson et al. 2014)</w:delText>
        </w:r>
        <w:r>
          <w:rPr>
            <w:sz w:val="24"/>
            <w:szCs w:val="24"/>
          </w:rPr>
          <w:fldChar w:fldCharType="end"/>
        </w:r>
        <w:r w:rsidRPr="002256EF">
          <w:rPr>
            <w:sz w:val="24"/>
            <w:szCs w:val="24"/>
          </w:rPr>
          <w:delText>.</w:delText>
        </w:r>
        <w:r w:rsidRPr="00B124D4">
          <w:rPr>
            <w:sz w:val="24"/>
            <w:szCs w:val="24"/>
          </w:rPr>
          <w:delText xml:space="preserve"> They first matched their land-systems classes to varying intensity levels for each land use type (for detailed conversion table, see </w:delText>
        </w:r>
        <w:r>
          <w:rPr>
            <w:sz w:val="24"/>
            <w:szCs w:val="24"/>
          </w:rPr>
          <w:fldChar w:fldCharType="begin"/>
        </w:r>
        <w:r w:rsidR="00761CDC">
          <w:rPr>
            <w:sz w:val="24"/>
            <w:szCs w:val="24"/>
          </w:rPr>
          <w:delInstrText xml:space="preserve"> ADDIN ZOTERO_ITEM CSL_CITATION {"citationID":"4lEkWIOB","properties":{"formattedCitation":"(Asselen &amp; Verburg 2012)","plainCitation":"(Asselen &amp; Verburg 2012)","dontUpdate":true,"noteIndex":0},"citationItems":[{"id":812,"uris":["http://zotero.org/users/878981/items/M7N9GLJK"],"itemData":{"id":812,"type":"article-journal","abstract":"Current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delInstrText>
        </w:r>
        <w:r>
          <w:rPr>
            <w:sz w:val="24"/>
            <w:szCs w:val="24"/>
          </w:rPr>
          <w:fldChar w:fldCharType="separate"/>
        </w:r>
        <w:r w:rsidR="00227070" w:rsidRPr="00227070">
          <w:rPr>
            <w:sz w:val="24"/>
          </w:rPr>
          <w:delText>Asselen &amp; Verburg 2012)</w:delText>
        </w:r>
        <w:r>
          <w:rPr>
            <w:sz w:val="24"/>
            <w:szCs w:val="24"/>
          </w:rPr>
          <w:fldChar w:fldCharType="end"/>
        </w:r>
        <w:r w:rsidRPr="00B124D4">
          <w:rPr>
            <w:sz w:val="24"/>
            <w:szCs w:val="24"/>
          </w:rPr>
          <w:delText>. This allowed</w:delText>
        </w:r>
        <w:r>
          <w:rPr>
            <w:sz w:val="24"/>
            <w:szCs w:val="24"/>
          </w:rPr>
          <w:delText xml:space="preserve"> </w:delText>
        </w:r>
        <w:r>
          <w:rPr>
            <w:sz w:val="24"/>
            <w:szCs w:val="24"/>
          </w:rPr>
          <w:fldChar w:fldCharType="begin"/>
        </w:r>
        <w:r w:rsidR="00761CDC">
          <w:rPr>
            <w:sz w:val="24"/>
            <w:szCs w:val="24"/>
          </w:rPr>
          <w:delInstrText xml:space="preserve"> ADDIN ZOTERO_ITEM CSL_CITATION {"citationID":"Iqry4bWt","properties":{"formattedCitation":"(Kehoe et al. 2017)","plainCitation":"(Kehoe et al. 2017)","dontUpdate":true,"noteIndex":0},"citationItems":[{"id":813,"uris":["http://zotero.org/users/878981/items/FH46N624"],"itemData":{"id":813,"type":"article-journal","abstract":"The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delInstrText>
        </w:r>
        <w:r>
          <w:rPr>
            <w:sz w:val="24"/>
            <w:szCs w:val="24"/>
          </w:rPr>
          <w:fldChar w:fldCharType="separate"/>
        </w:r>
        <w:r w:rsidR="00227070" w:rsidRPr="00227070">
          <w:rPr>
            <w:sz w:val="24"/>
          </w:rPr>
          <w:delText xml:space="preserve">Kehoe et al. </w:delText>
        </w:r>
        <w:r w:rsidR="00B54825">
          <w:rPr>
            <w:sz w:val="24"/>
          </w:rPr>
          <w:delText>(</w:delText>
        </w:r>
        <w:r w:rsidR="00227070" w:rsidRPr="00227070">
          <w:rPr>
            <w:sz w:val="24"/>
          </w:rPr>
          <w:delText>2017)</w:delText>
        </w:r>
        <w:r>
          <w:rPr>
            <w:sz w:val="24"/>
            <w:szCs w:val="24"/>
          </w:rPr>
          <w:fldChar w:fldCharType="end"/>
        </w:r>
        <w:r w:rsidRPr="00B124D4">
          <w:rPr>
            <w:sz w:val="24"/>
            <w:szCs w:val="24"/>
          </w:rPr>
          <w:delText xml:space="preserve"> to calculate average biodiversity loss per land system (relative to an unimpacted baseline) by taking the mean model estimates of biodiversity loss per land use intensity class from previous work </w:delText>
        </w:r>
        <w:r>
          <w:rPr>
            <w:sz w:val="24"/>
            <w:szCs w:val="24"/>
          </w:rPr>
          <w:fldChar w:fldCharType="begin"/>
        </w:r>
        <w:r w:rsidR="00227070">
          <w:rPr>
            <w:sz w:val="24"/>
            <w:szCs w:val="24"/>
          </w:rPr>
          <w:delInstrText xml:space="preserve"> ADDIN ZOTERO_ITEM CSL_CITATION {"citationID":"MbUPjLvl","properties":{"formattedCitation":"(Hudson et al. 2014)","plainCitation":"(Hudson et al. 2014)","noteIndex":0},"citationItems":[{"id":924,"uris":["http://zotero.org/users/878981/items/W34RX56P"],"itemData":{"id":924,"type":"article-journal","container-title":"Ecology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delInstrText>
        </w:r>
        <w:r>
          <w:rPr>
            <w:sz w:val="24"/>
            <w:szCs w:val="24"/>
          </w:rPr>
          <w:fldChar w:fldCharType="separate"/>
        </w:r>
        <w:r w:rsidR="000F5AFD" w:rsidRPr="000F5AFD">
          <w:rPr>
            <w:sz w:val="24"/>
          </w:rPr>
          <w:delText>(Hudson et al. 2014)</w:delText>
        </w:r>
        <w:r>
          <w:rPr>
            <w:sz w:val="24"/>
            <w:szCs w:val="24"/>
          </w:rPr>
          <w:fldChar w:fldCharType="end"/>
        </w:r>
        <w:r w:rsidRPr="00B124D4">
          <w:rPr>
            <w:sz w:val="24"/>
            <w:szCs w:val="24"/>
          </w:rPr>
          <w:delText xml:space="preserve">. The result gives average relative biodiversity gain or loss per land-system class. Here, we used their modelled mean estimates (following </w:delText>
        </w:r>
        <w:r>
          <w:rPr>
            <w:sz w:val="24"/>
            <w:szCs w:val="24"/>
          </w:rPr>
          <w:fldChar w:fldCharType="begin"/>
        </w:r>
        <w:r w:rsidR="00761CDC">
          <w:rPr>
            <w:sz w:val="24"/>
            <w:szCs w:val="24"/>
          </w:rPr>
          <w:delInstrText xml:space="preserve"> ADDIN ZOTERO_ITEM CSL_CITATION {"citationID":"0s6x4ngd","properties":{"formattedCitation":"(Newbold et al. 2015)","plainCitation":"(Newbold et al. 2015)","dontUpdate":true,"noteIndex":0},"citationItems":[{"id":811,"uris":["http://zotero.org/users/878981/items/3U9VHLJ8"],"itemData":{"id":811,"type":"article-journal","abstract":"Analysis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delInstrText>
        </w:r>
        <w:r>
          <w:rPr>
            <w:sz w:val="24"/>
            <w:szCs w:val="24"/>
          </w:rPr>
          <w:fldChar w:fldCharType="separate"/>
        </w:r>
        <w:r w:rsidR="00227070" w:rsidRPr="00227070">
          <w:rPr>
            <w:sz w:val="24"/>
          </w:rPr>
          <w:delText xml:space="preserve">Newbold et al. </w:delText>
        </w:r>
        <w:r w:rsidR="00121C37">
          <w:rPr>
            <w:sz w:val="24"/>
          </w:rPr>
          <w:delText>(</w:delText>
        </w:r>
        <w:r w:rsidR="00227070" w:rsidRPr="00227070">
          <w:rPr>
            <w:sz w:val="24"/>
          </w:rPr>
          <w:delText>2015)</w:delText>
        </w:r>
        <w:r>
          <w:rPr>
            <w:sz w:val="24"/>
            <w:szCs w:val="24"/>
          </w:rPr>
          <w:fldChar w:fldCharType="end"/>
        </w:r>
        <w:r w:rsidRPr="00B124D4">
          <w:rPr>
            <w:sz w:val="24"/>
            <w:szCs w:val="24"/>
          </w:rPr>
          <w:delText>) of relative percent biodiversity change for each land-system class for species abundance as a measure of the land use pressure (Fig</w:delText>
        </w:r>
        <w:r>
          <w:rPr>
            <w:sz w:val="24"/>
            <w:szCs w:val="24"/>
          </w:rPr>
          <w:delText>ure</w:delText>
        </w:r>
        <w:r w:rsidRPr="00B124D4">
          <w:rPr>
            <w:sz w:val="24"/>
            <w:szCs w:val="24"/>
          </w:rPr>
          <w:delText xml:space="preserve"> </w:delText>
        </w:r>
        <w:r w:rsidR="00C96048">
          <w:rPr>
            <w:sz w:val="24"/>
            <w:szCs w:val="24"/>
          </w:rPr>
          <w:delText>S</w:delText>
        </w:r>
        <w:r w:rsidRPr="00B124D4">
          <w:rPr>
            <w:sz w:val="24"/>
            <w:szCs w:val="24"/>
          </w:rPr>
          <w:delText>2).</w:delText>
        </w:r>
      </w:del>
    </w:p>
    <w:p w14:paraId="470BD608" w14:textId="77777777" w:rsidR="0043506E" w:rsidRPr="00B124D4" w:rsidRDefault="0043506E" w:rsidP="002E3D5D">
      <w:pPr>
        <w:spacing w:line="480" w:lineRule="auto"/>
        <w:rPr>
          <w:del w:id="53" w:author="RS" w:date="2022-10-15T05:47:00Z"/>
          <w:sz w:val="24"/>
          <w:szCs w:val="24"/>
        </w:rPr>
      </w:pPr>
    </w:p>
    <w:p w14:paraId="2C1EC487" w14:textId="77777777" w:rsidR="00303099" w:rsidRPr="00B124D4" w:rsidRDefault="00303099" w:rsidP="002E3D5D">
      <w:pPr>
        <w:spacing w:line="480" w:lineRule="auto"/>
        <w:rPr>
          <w:del w:id="54" w:author="RS" w:date="2022-10-15T05:47:00Z"/>
          <w:sz w:val="24"/>
          <w:szCs w:val="24"/>
          <w:u w:val="single"/>
        </w:rPr>
      </w:pPr>
      <w:del w:id="55" w:author="RS" w:date="2022-10-15T05:47:00Z">
        <w:r w:rsidRPr="00B124D4">
          <w:rPr>
            <w:sz w:val="24"/>
            <w:szCs w:val="24"/>
            <w:u w:val="single"/>
          </w:rPr>
          <w:delText>Climate risk</w:delText>
        </w:r>
      </w:del>
    </w:p>
    <w:p w14:paraId="00000015" w14:textId="1E80A7CF" w:rsidR="003415FF" w:rsidRDefault="00000000">
      <w:pPr>
        <w:spacing w:line="480" w:lineRule="auto"/>
        <w:ind w:firstLine="720"/>
        <w:rPr>
          <w:ins w:id="56" w:author="RS" w:date="2022-10-15T05:47:00Z"/>
          <w:sz w:val="24"/>
          <w:szCs w:val="24"/>
        </w:rPr>
      </w:pPr>
      <w:ins w:id="57" w:author="RS" w:date="2022-10-15T05:47:00Z">
        <w:r>
          <w:rPr>
            <w:sz w:val="24"/>
            <w:szCs w:val="24"/>
          </w:rPr>
          <w:t xml:space="preserve">We used a global land systems map produced by Kehoe et al. (2017) to incorporate the risk of land-use change. This map is based on a </w:t>
        </w:r>
        <w:proofErr w:type="gramStart"/>
        <w:r>
          <w:rPr>
            <w:sz w:val="24"/>
            <w:szCs w:val="24"/>
          </w:rPr>
          <w:t>global land systems</w:t>
        </w:r>
        <w:proofErr w:type="gramEnd"/>
        <w:r>
          <w:rPr>
            <w:sz w:val="24"/>
            <w:szCs w:val="24"/>
          </w:rPr>
          <w:t xml:space="preserve"> map for the year 2000 (</w:t>
        </w:r>
        <w:proofErr w:type="spellStart"/>
        <w:r>
          <w:rPr>
            <w:sz w:val="24"/>
            <w:szCs w:val="24"/>
          </w:rPr>
          <w:t>Asselen</w:t>
        </w:r>
        <w:proofErr w:type="spellEnd"/>
        <w:r>
          <w:rPr>
            <w:sz w:val="24"/>
            <w:szCs w:val="24"/>
          </w:rPr>
          <w:t xml:space="preserve"> &amp; </w:t>
        </w:r>
        <w:proofErr w:type="spellStart"/>
        <w:r>
          <w:rPr>
            <w:sz w:val="24"/>
            <w:szCs w:val="24"/>
          </w:rPr>
          <w:t>Verburg</w:t>
        </w:r>
        <w:proofErr w:type="spellEnd"/>
        <w:r>
          <w:rPr>
            <w:sz w:val="24"/>
            <w:szCs w:val="24"/>
          </w:rPr>
          <w:t xml:space="preserve"> 2012) at a 9.25 km</w:t>
        </w:r>
        <w:r>
          <w:rPr>
            <w:sz w:val="24"/>
            <w:szCs w:val="24"/>
            <w:vertAlign w:val="superscript"/>
          </w:rPr>
          <w:t>2</w:t>
        </w:r>
        <w:r>
          <w:rPr>
            <w:sz w:val="24"/>
            <w:szCs w:val="24"/>
          </w:rPr>
          <w:t xml:space="preserve"> spatial resolution but is refined based on recent land-cover and land-use datasets to a spatial resolution of 1 km</w:t>
        </w:r>
        <w:r>
          <w:rPr>
            <w:sz w:val="24"/>
            <w:szCs w:val="24"/>
            <w:vertAlign w:val="superscript"/>
          </w:rPr>
          <w:t>2</w:t>
        </w:r>
        <w:r>
          <w:rPr>
            <w:sz w:val="24"/>
            <w:szCs w:val="24"/>
          </w:rPr>
          <w:t xml:space="preserve">. Kehoe et al. (2017) further estimated the impact of land use and land use intensity on biodiversity, with data originating from the PREDICTS project (Hudson et al. 2014). They first matched their land-systems classes to varying intensity levels for each land use type (for detailed conversion table, see </w:t>
        </w:r>
        <w:proofErr w:type="spellStart"/>
        <w:r>
          <w:rPr>
            <w:sz w:val="24"/>
            <w:szCs w:val="24"/>
          </w:rPr>
          <w:t>Asselen</w:t>
        </w:r>
        <w:proofErr w:type="spellEnd"/>
        <w:r>
          <w:rPr>
            <w:sz w:val="24"/>
            <w:szCs w:val="24"/>
          </w:rPr>
          <w:t xml:space="preserve"> &amp; </w:t>
        </w:r>
        <w:proofErr w:type="spellStart"/>
        <w:r>
          <w:rPr>
            <w:sz w:val="24"/>
            <w:szCs w:val="24"/>
          </w:rPr>
          <w:t>Verburg</w:t>
        </w:r>
        <w:proofErr w:type="spellEnd"/>
        <w:r>
          <w:rPr>
            <w:sz w:val="24"/>
            <w:szCs w:val="24"/>
          </w:rPr>
          <w:t xml:space="preserve"> 2012). This allowed Kehoe et al. (2017) to calculate average biodiversity loss per land system (relative to an unimpacted standard) by taking the mean model estimates of biodiversity loss per land use intensity class from previous work (Hudson et al. 2014). The result gives average relative biodiversity gain or loss per land-system class. Here, we used their modelled mean estimates (following Newbold et al. (2015)) of relative percent biodiversity change for each land-system class for species abundance as a measure of the land use pressure (Figure S2).</w:t>
        </w:r>
      </w:ins>
    </w:p>
    <w:p w14:paraId="00000016" w14:textId="77777777" w:rsidR="003415FF" w:rsidRDefault="003415FF">
      <w:pPr>
        <w:spacing w:line="480" w:lineRule="auto"/>
        <w:rPr>
          <w:ins w:id="58" w:author="RS" w:date="2022-10-15T05:47:00Z"/>
          <w:sz w:val="24"/>
          <w:szCs w:val="24"/>
        </w:rPr>
      </w:pPr>
    </w:p>
    <w:p w14:paraId="00000017" w14:textId="77777777" w:rsidR="003415FF" w:rsidRDefault="00000000">
      <w:pPr>
        <w:spacing w:line="480" w:lineRule="auto"/>
        <w:rPr>
          <w:ins w:id="59" w:author="RS" w:date="2022-10-15T05:47:00Z"/>
          <w:sz w:val="24"/>
          <w:szCs w:val="24"/>
          <w:u w:val="single"/>
        </w:rPr>
      </w:pPr>
      <w:ins w:id="60" w:author="RS" w:date="2022-10-15T05:47:00Z">
        <w:r>
          <w:rPr>
            <w:sz w:val="24"/>
            <w:szCs w:val="24"/>
            <w:u w:val="single"/>
          </w:rPr>
          <w:t>Climate risk</w:t>
        </w:r>
      </w:ins>
    </w:p>
    <w:p w14:paraId="0244DA15" w14:textId="77777777" w:rsidR="00303099" w:rsidRPr="00B124D4" w:rsidRDefault="00000000" w:rsidP="002E3D5D">
      <w:pPr>
        <w:spacing w:line="480" w:lineRule="auto"/>
        <w:ind w:firstLine="720"/>
        <w:rPr>
          <w:del w:id="61" w:author="RS" w:date="2022-10-15T05:47:00Z"/>
          <w:sz w:val="24"/>
          <w:szCs w:val="24"/>
        </w:rPr>
      </w:pPr>
      <w:r>
        <w:rPr>
          <w:sz w:val="24"/>
          <w:szCs w:val="24"/>
        </w:rPr>
        <w:t>We used</w:t>
      </w:r>
      <w:del w:id="62" w:author="RS" w:date="2022-10-15T05:47:00Z">
        <w:r w:rsidR="00303099">
          <w:rPr>
            <w:sz w:val="24"/>
            <w:szCs w:val="24"/>
          </w:rPr>
          <w:delText>,</w:delText>
        </w:r>
      </w:del>
      <w:r>
        <w:rPr>
          <w:sz w:val="24"/>
          <w:szCs w:val="24"/>
        </w:rPr>
        <w:t xml:space="preserve"> velocity of climate change, which is an instantaneous measurement of how projected temperature increases translate to horizontal climate velocity on the landscape </w:t>
      </w:r>
      <w:del w:id="63" w:author="RS" w:date="2022-10-15T05:47:00Z">
        <w:r w:rsidR="00303099">
          <w:rPr>
            <w:sz w:val="24"/>
            <w:szCs w:val="24"/>
          </w:rPr>
          <w:fldChar w:fldCharType="begin"/>
        </w:r>
        <w:r w:rsidR="00227070">
          <w:rPr>
            <w:sz w:val="24"/>
            <w:szCs w:val="24"/>
          </w:rPr>
          <w:delInstrText xml:space="preserve"> ADDIN ZOTERO_ITEM CSL_CITATION {"citationID":"M4fOaf4G","properties":{"formattedCitation":"(Loarie et al. 2009)","plainCitation":"(Loarie et al. 2009)","noteIndex":0},"citationItems":[{"id":2930,"uris":["http://zotero.org/users/878981/items/BSA7L8I7"],"itemData":{"id":2930,"type":"article-journal","abstract":"In the event of climate change, species have to move if they are to remain in an area with the same average temperature: their chances of survival therefore depend on the ability to keep pace with a moving climate as well as on the extent of change in temperature and other climate factors. To put this pressure on species into context, a novel index designed to quantify climate change in the coming century has been developed. Its value gives the local velocity along the Earth's surface needed to maintain constant temperatures, and is derived from temperature gradients scaled by distance (°C per km) and time (°C per year). The index provides a quantitative view of the role of topography in buffering climate change as it would affect plants and animals: on the IPCC's A1B emission scenario the index has a global mean of 0.42 km per year, compared to extremes of 0.08 and 1.26 km per year for mountains forest biomes and flooded grasslands, respectively. Climate change velocity, it turns out, is large relative to species migration speeds and the sizes of protected habitats. The data suggest that, in some ecosystems, helping species to relocate more rapidly via habitat corridors or new reserves could be an important contribution to conservation.","container-title":"Nature","DOI":"10.1038/nature08649","ISSN":"1476-4687","issue":"7276","language":"en","note":"Bandiera_abtest: a\nCg_type: Nature Research Journals\nnumber: 7276\nPrimary_atype: Research\npublisher: Nature Publishing Group","page":"1052-1055","source":"www.nature.com","title":"The velocity of climate change","volume":"462","author":[{"family":"Loarie","given":"Scott R."},{"family":"Duffy","given":"Philip B."},{"family":"Hamilton","given":"Healy"},{"family":"Asner","given":"Gregory P."},{"family":"Field","given":"Christopher B."},{"family":"Ackerly","given":"David D."}],"issued":{"date-parts":[["2009",12]]}}}],"schema":"https://github.com/citation-style-language/schema/raw/master/csl-citation.json"} </w:delInstrText>
        </w:r>
        <w:r w:rsidR="00303099">
          <w:rPr>
            <w:sz w:val="24"/>
            <w:szCs w:val="24"/>
          </w:rPr>
          <w:fldChar w:fldCharType="separate"/>
        </w:r>
        <w:r w:rsidR="000F5AFD" w:rsidRPr="000F5AFD">
          <w:rPr>
            <w:sz w:val="24"/>
          </w:rPr>
          <w:delText>(Loarie et al. 2009)</w:delText>
        </w:r>
        <w:r w:rsidR="00303099">
          <w:rPr>
            <w:sz w:val="24"/>
            <w:szCs w:val="24"/>
          </w:rPr>
          <w:fldChar w:fldCharType="end"/>
        </w:r>
        <w:r w:rsidR="00303099" w:rsidRPr="00B124D4">
          <w:rPr>
            <w:sz w:val="24"/>
            <w:szCs w:val="24"/>
          </w:rPr>
          <w:delText>.</w:delText>
        </w:r>
      </w:del>
      <w:ins w:id="64" w:author="RS" w:date="2022-10-15T05:47:00Z">
        <w:r>
          <w:rPr>
            <w:sz w:val="24"/>
            <w:szCs w:val="24"/>
          </w:rPr>
          <w:t>(</w:t>
        </w:r>
        <w:proofErr w:type="spellStart"/>
        <w:r>
          <w:rPr>
            <w:sz w:val="24"/>
            <w:szCs w:val="24"/>
          </w:rPr>
          <w:t>Loarie</w:t>
        </w:r>
        <w:proofErr w:type="spellEnd"/>
        <w:r>
          <w:rPr>
            <w:sz w:val="24"/>
            <w:szCs w:val="24"/>
          </w:rPr>
          <w:t xml:space="preserve"> et al. 2009).</w:t>
        </w:r>
      </w:ins>
      <w:r>
        <w:rPr>
          <w:sz w:val="24"/>
          <w:szCs w:val="24"/>
        </w:rPr>
        <w:t xml:space="preserve">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w:t>
      </w:r>
      <w:proofErr w:type="gramStart"/>
      <w:r>
        <w:rPr>
          <w:sz w:val="24"/>
          <w:szCs w:val="24"/>
        </w:rPr>
        <w:t>e.g.</w:t>
      </w:r>
      <w:proofErr w:type="gramEnd"/>
      <w:r>
        <w:rPr>
          <w:sz w:val="24"/>
          <w:szCs w:val="24"/>
        </w:rPr>
        <w:t xml:space="preserve"> 10s or 100s of meters) upslope or downslope. By contrast, keeping pace with preferred climate under the same magnitude of temperature rise in the plains may require much larger dispersal distances – 100s or 1000s of kilometers. Velocity of future temperature change used here follows the method of </w:t>
      </w:r>
      <w:del w:id="65" w:author="RS" w:date="2022-10-15T05:47:00Z">
        <w:r w:rsidR="00303099">
          <w:rPr>
            <w:sz w:val="24"/>
            <w:szCs w:val="24"/>
          </w:rPr>
          <w:fldChar w:fldCharType="begin"/>
        </w:r>
        <w:r w:rsidR="00761CDC">
          <w:rPr>
            <w:sz w:val="24"/>
            <w:szCs w:val="24"/>
          </w:rPr>
          <w:delInstrText xml:space="preserve"> ADDIN ZOTERO_ITEM CSL_CITATION {"citationID":"F04fXZNg","properties":{"formattedCitation":"(Loarie et al. 2009)","plainCitation":"(Loarie et al. 2009)","dontUpdate":true,"noteIndex":0},"citationItems":[{"id":2930,"uris":["http://zotero.org/users/878981/items/BSA7L8I7"],"itemData":{"id":2930,"type":"article-journal","abstract":"In the event of climate change, species have to move if they are to remain in an area with the same average temperature: their chances of survival therefore depend on the ability to keep pace with a moving climate as well as on the extent of change in temperature and other climate factors. To put this pressure on species into context, a novel index designed to quantify climate change in the coming century has been developed. Its value gives the local velocity along the Earth's surface needed to maintain constant temperatures, and is derived from temperature gradients scaled by distance (°C per km) and time (°C per year). The index provides a quantitative view of the role of topography in buffering climate change as it would affect plants and animals: on the IPCC's A1B emission scenario the index has a global mean of 0.42 km per year, compared to extremes of 0.08 and 1.26 km per year for mountains forest biomes and flooded grasslands, respectively. Climate change velocity, it turns out, is large relative to species migration speeds and the sizes of protected habitats. The data suggest that, in some ecosystems, helping species to relocate more rapidly via habitat corridors or new reserves could be an important contribution to conservation.","container-title":"Nature","DOI":"10.1038/nature08649","ISSN":"1476-4687","issue":"7276","language":"en","note":"Bandiera_abtest: a\nCg_type: Nature Research Journals\nnumber: 7276\nPrimary_atype: Research\npublisher: Nature Publishing Group","page":"1052-1055","source":"www.nature.com","title":"The velocity of climate change","volume":"462","author":[{"family":"Loarie","given":"Scott R."},{"family":"Duffy","given":"Philip B."},{"family":"Hamilton","given":"Healy"},{"family":"Asner","given":"Gregory P."},{"family":"Field","given":"Christopher B."},{"family":"Ackerly","given":"David D."}],"issued":{"date-parts":[["2009",12]]}}}],"schema":"https://github.com/citation-style-language/schema/raw/master/csl-citation.json"} </w:delInstrText>
        </w:r>
        <w:r w:rsidR="00303099">
          <w:rPr>
            <w:sz w:val="24"/>
            <w:szCs w:val="24"/>
          </w:rPr>
          <w:fldChar w:fldCharType="separate"/>
        </w:r>
        <w:r w:rsidR="00227070" w:rsidRPr="00227070">
          <w:rPr>
            <w:sz w:val="24"/>
          </w:rPr>
          <w:delText xml:space="preserve">Loarie et al. </w:delText>
        </w:r>
        <w:r w:rsidR="00410A01">
          <w:rPr>
            <w:sz w:val="24"/>
          </w:rPr>
          <w:delText>(</w:delText>
        </w:r>
        <w:r w:rsidR="00227070" w:rsidRPr="00227070">
          <w:rPr>
            <w:sz w:val="24"/>
          </w:rPr>
          <w:delText>2009)</w:delText>
        </w:r>
        <w:r w:rsidR="00303099">
          <w:rPr>
            <w:sz w:val="24"/>
            <w:szCs w:val="24"/>
          </w:rPr>
          <w:fldChar w:fldCharType="end"/>
        </w:r>
        <w:r w:rsidR="00EA2F8E">
          <w:rPr>
            <w:sz w:val="24"/>
            <w:szCs w:val="24"/>
          </w:rPr>
          <w:delText>,</w:delText>
        </w:r>
      </w:del>
      <w:proofErr w:type="spellStart"/>
      <w:ins w:id="66" w:author="RS" w:date="2022-10-15T05:47:00Z">
        <w:r>
          <w:rPr>
            <w:sz w:val="24"/>
            <w:szCs w:val="24"/>
          </w:rPr>
          <w:t>Loarie</w:t>
        </w:r>
        <w:proofErr w:type="spellEnd"/>
        <w:r>
          <w:rPr>
            <w:sz w:val="24"/>
            <w:szCs w:val="24"/>
          </w:rPr>
          <w:t xml:space="preserve"> et al. (2009),</w:t>
        </w:r>
      </w:ins>
      <w:r>
        <w:rPr>
          <w:sz w:val="24"/>
          <w:szCs w:val="24"/>
        </w:rPr>
        <w:t xml:space="preserve"> and is essentially the ratio of the projected temporal rate of change (C/year) to the spatial rate of change (C/km). </w:t>
      </w:r>
      <w:bookmarkStart w:id="67" w:name="_Hlk82783034"/>
      <w:r>
        <w:rPr>
          <w:sz w:val="24"/>
          <w:szCs w:val="24"/>
        </w:rPr>
        <w:t xml:space="preserve">Projected temporal rate of change was based on the 20-year mean (2040-2060) projection for mean annual temperature from the HadGEM2-ES model (CMIP5) and the baseline (1960-1990) temperature available from </w:t>
      </w:r>
      <w:proofErr w:type="spellStart"/>
      <w:r>
        <w:rPr>
          <w:sz w:val="24"/>
          <w:szCs w:val="24"/>
        </w:rPr>
        <w:t>Worldclim</w:t>
      </w:r>
      <w:proofErr w:type="spellEnd"/>
      <w:r>
        <w:rPr>
          <w:sz w:val="24"/>
          <w:szCs w:val="24"/>
        </w:rPr>
        <w:t xml:space="preserve"> v1.4. </w:t>
      </w:r>
      <w:bookmarkEnd w:id="67"/>
      <w:r>
        <w:rPr>
          <w:sz w:val="24"/>
          <w:szCs w:val="24"/>
        </w:rPr>
        <w:t>Spatial rate of change was derived from 30 arc second elevation data and calculated with the ‘terrain’ function from the R ‘raster’ package.</w:t>
      </w:r>
    </w:p>
    <w:p w14:paraId="00000019" w14:textId="266F1A78" w:rsidR="003415FF" w:rsidRDefault="00000000">
      <w:pPr>
        <w:spacing w:line="480" w:lineRule="auto"/>
        <w:ind w:firstLine="720"/>
        <w:rPr>
          <w:sz w:val="24"/>
          <w:szCs w:val="24"/>
        </w:rPr>
      </w:pPr>
      <w:ins w:id="68" w:author="RS" w:date="2022-10-15T05:47:00Z">
        <w:r>
          <w:rPr>
            <w:sz w:val="24"/>
            <w:szCs w:val="24"/>
          </w:rPr>
          <w:t xml:space="preserve"> </w:t>
        </w:r>
      </w:ins>
      <w:bookmarkStart w:id="69" w:name="_heading=h.tyjcwt" w:colFirst="0" w:colLast="0"/>
      <w:bookmarkEnd w:id="69"/>
      <w:r>
        <w:rPr>
          <w:sz w:val="24"/>
          <w:szCs w:val="24"/>
        </w:rPr>
        <w:t>We also explored an alternative measure of climate risk: exposure to extreme events. Detailed methods and results for this alternative measure are provided in the online Supporting Information.</w:t>
      </w:r>
    </w:p>
    <w:p w14:paraId="0000001A" w14:textId="77777777" w:rsidR="003415FF" w:rsidRDefault="003415FF">
      <w:pPr>
        <w:spacing w:line="480" w:lineRule="auto"/>
        <w:rPr>
          <w:sz w:val="24"/>
          <w:szCs w:val="24"/>
        </w:rPr>
      </w:pPr>
    </w:p>
    <w:p w14:paraId="0000001B" w14:textId="77777777" w:rsidR="003415FF" w:rsidRDefault="00000000">
      <w:pPr>
        <w:spacing w:line="480" w:lineRule="auto"/>
        <w:rPr>
          <w:sz w:val="24"/>
          <w:szCs w:val="24"/>
          <w:u w:val="single"/>
        </w:rPr>
      </w:pPr>
      <w:bookmarkStart w:id="70" w:name="_heading=h.3dy6vkm" w:colFirst="0" w:colLast="0"/>
      <w:bookmarkStart w:id="71" w:name="_Hlk90976977"/>
      <w:bookmarkEnd w:id="70"/>
      <w:r>
        <w:rPr>
          <w:sz w:val="24"/>
          <w:szCs w:val="24"/>
          <w:u w:val="single"/>
        </w:rPr>
        <w:t>Multi-objective optimization of risk reduction</w:t>
      </w:r>
    </w:p>
    <w:bookmarkEnd w:id="71"/>
    <w:p w14:paraId="0000001C" w14:textId="69D53CFD" w:rsidR="003415FF" w:rsidRDefault="00000000">
      <w:pPr>
        <w:spacing w:line="480" w:lineRule="auto"/>
        <w:ind w:firstLine="720"/>
        <w:rPr>
          <w:sz w:val="24"/>
          <w:szCs w:val="24"/>
        </w:rPr>
      </w:pPr>
      <w:r>
        <w:rPr>
          <w:sz w:val="24"/>
          <w:szCs w:val="24"/>
        </w:rPr>
        <w:t xml:space="preserve">We created </w:t>
      </w:r>
      <w:del w:id="72" w:author="RS" w:date="2022-10-15T05:47:00Z">
        <w:r w:rsidR="00303099">
          <w:rPr>
            <w:sz w:val="24"/>
            <w:szCs w:val="24"/>
          </w:rPr>
          <w:delText>16</w:delText>
        </w:r>
      </w:del>
      <w:ins w:id="73" w:author="RS" w:date="2022-10-15T05:47:00Z">
        <w:r>
          <w:rPr>
            <w:sz w:val="24"/>
            <w:szCs w:val="24"/>
          </w:rPr>
          <w:t>15</w:t>
        </w:r>
      </w:ins>
      <w:r>
        <w:rPr>
          <w:sz w:val="24"/>
          <w:szCs w:val="24"/>
        </w:rPr>
        <w:t xml:space="preserve"> planning scenarios, such that solutions accounted for all possible combinations of risk categories within each hierarchical level (Table </w:t>
      </w:r>
      <w:del w:id="74" w:author="RS" w:date="2022-10-15T05:47:00Z">
        <w:r w:rsidR="00C96048">
          <w:rPr>
            <w:sz w:val="24"/>
            <w:szCs w:val="24"/>
          </w:rPr>
          <w:delText>S</w:delText>
        </w:r>
        <w:r w:rsidR="00303099">
          <w:rPr>
            <w:sz w:val="24"/>
            <w:szCs w:val="24"/>
          </w:rPr>
          <w:delText>1</w:delText>
        </w:r>
      </w:del>
      <w:ins w:id="75" w:author="RS" w:date="2022-10-15T05:47:00Z">
        <w:r>
          <w:rPr>
            <w:sz w:val="24"/>
            <w:szCs w:val="24"/>
          </w:rPr>
          <w:t>1</w:t>
        </w:r>
      </w:ins>
      <w:r>
        <w:rPr>
          <w:sz w:val="24"/>
          <w:szCs w:val="24"/>
        </w:rPr>
        <w:t xml:space="preserve">). We then compared these risk-based solutions to those produced with a </w:t>
      </w:r>
      <w:del w:id="76" w:author="RS" w:date="2022-10-15T05:47:00Z">
        <w:r w:rsidR="00303099">
          <w:rPr>
            <w:sz w:val="24"/>
            <w:szCs w:val="24"/>
          </w:rPr>
          <w:delText>null</w:delText>
        </w:r>
      </w:del>
      <w:ins w:id="77" w:author="RS" w:date="2022-10-15T05:47:00Z">
        <w:r>
          <w:rPr>
            <w:sz w:val="24"/>
            <w:szCs w:val="24"/>
          </w:rPr>
          <w:t>baseline</w:t>
        </w:r>
      </w:ins>
      <w:r>
        <w:rPr>
          <w:sz w:val="24"/>
          <w:szCs w:val="24"/>
        </w:rPr>
        <w:t xml:space="preserve"> scenario that adopted the traditional area-minimizing approach to optimization without considering risk. </w:t>
      </w:r>
    </w:p>
    <w:p w14:paraId="0000001D" w14:textId="713833D3" w:rsidR="003415FF" w:rsidRDefault="00000000">
      <w:pPr>
        <w:spacing w:line="480" w:lineRule="auto"/>
        <w:ind w:firstLine="720"/>
        <w:rPr>
          <w:sz w:val="24"/>
          <w:szCs w:val="24"/>
        </w:rPr>
      </w:pPr>
      <w:r>
        <w:rPr>
          <w:sz w:val="24"/>
          <w:szCs w:val="24"/>
        </w:rPr>
        <w:t>We processed all data described previously to a 10 x 10 km resolution and clipped data to the extent of land based on the global administrative areas database</w:t>
      </w:r>
      <w:del w:id="78" w:author="RS" w:date="2022-10-15T05:47:00Z">
        <w:r w:rsidR="00303099" w:rsidRPr="00B124D4">
          <w:rPr>
            <w:sz w:val="24"/>
            <w:szCs w:val="24"/>
          </w:rPr>
          <w:delText>.</w:delText>
        </w:r>
      </w:del>
      <w:ins w:id="79" w:author="RS" w:date="2022-10-15T05:47:00Z">
        <w:r>
          <w:rPr>
            <w:sz w:val="24"/>
            <w:szCs w:val="24"/>
          </w:rPr>
          <w:t xml:space="preserve"> to use as planning units in the optimization analyses. For biodiversity data, we calculated the proportion of suitable habitat in each 10 x 10 km pixel, for governance risk and land use risk we used the nearest neighbor approach, and for climate risk we calculated the mean. We used this resolution as a tradeoff between precision and computational feasibility.</w:t>
        </w:r>
      </w:ins>
      <w:r>
        <w:rPr>
          <w:sz w:val="24"/>
          <w:szCs w:val="24"/>
        </w:rPr>
        <w:t xml:space="preserve"> Our multi-objective approach uses a hierarchical (lexicographic) framework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Pr>
          <w:sz w:val="24"/>
          <w:szCs w:val="24"/>
        </w:rPr>
        <w:t>i</w:t>
      </w:r>
      <w:proofErr w:type="spellEnd"/>
      <w:r>
        <w:rPr>
          <w:sz w:val="24"/>
          <w:szCs w:val="24"/>
        </w:rPr>
        <w:t xml:space="preserve">) governance risk, ii) land use risk, and iii) climate risk. To compare different scenarios, we calculated solutions for each unique objective combination (n = 15), as well as one where we use a constant objective function as the </w:t>
      </w:r>
      <w:del w:id="80" w:author="RS" w:date="2022-10-15T05:47:00Z">
        <w:r w:rsidR="00303099" w:rsidRPr="00B124D4">
          <w:rPr>
            <w:sz w:val="24"/>
            <w:szCs w:val="24"/>
          </w:rPr>
          <w:delText>null</w:delText>
        </w:r>
      </w:del>
      <w:ins w:id="81" w:author="RS" w:date="2022-10-15T05:47:00Z">
        <w:r>
          <w:rPr>
            <w:sz w:val="24"/>
            <w:szCs w:val="24"/>
          </w:rPr>
          <w:t>baseline</w:t>
        </w:r>
      </w:ins>
      <w:r>
        <w:rPr>
          <w:sz w:val="24"/>
          <w:szCs w:val="24"/>
        </w:rPr>
        <w:t xml:space="preserve"> scenario, as the order of the hierarchy can influence the results</w:t>
      </w:r>
      <w:del w:id="82" w:author="RS" w:date="2022-10-15T05:47:00Z">
        <w:r w:rsidR="00303099" w:rsidRPr="00B124D4">
          <w:rPr>
            <w:sz w:val="24"/>
            <w:szCs w:val="24"/>
          </w:rPr>
          <w:delText>.</w:delText>
        </w:r>
      </w:del>
      <w:ins w:id="83" w:author="RS" w:date="2022-10-15T05:47:00Z">
        <w:r>
          <w:rPr>
            <w:sz w:val="24"/>
            <w:szCs w:val="24"/>
          </w:rPr>
          <w:t xml:space="preserve"> (See Table 1 for details).</w:t>
        </w:r>
      </w:ins>
      <w:r>
        <w:rPr>
          <w:sz w:val="24"/>
          <w:szCs w:val="24"/>
        </w:rPr>
        <w:t xml:space="preserve"> </w:t>
      </w:r>
    </w:p>
    <w:p w14:paraId="0000001E" w14:textId="77777777" w:rsidR="003415FF" w:rsidRDefault="00000000">
      <w:pPr>
        <w:spacing w:before="120" w:after="120" w:line="480" w:lineRule="auto"/>
        <w:ind w:firstLine="720"/>
        <w:rPr>
          <w:sz w:val="24"/>
          <w:szCs w:val="24"/>
        </w:rPr>
      </w:pPr>
      <w:r>
        <w:rPr>
          <w:sz w:val="24"/>
          <w:szCs w:val="24"/>
        </w:rPr>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w:t>
      </w:r>
      <w:proofErr w:type="gramStart"/>
      <w:r>
        <w:rPr>
          <w:sz w:val="24"/>
          <w:szCs w:val="24"/>
        </w:rPr>
        <w:t>all of</w:t>
      </w:r>
      <w:proofErr w:type="gramEnd"/>
      <w:r>
        <w:rPr>
          <w:sz w:val="24"/>
          <w:szCs w:val="24"/>
        </w:rPr>
        <w:t xml:space="preserve"> the conservation features, with minimal risk. </w:t>
      </w:r>
    </w:p>
    <w:p w14:paraId="0000001F" w14:textId="77777777" w:rsidR="003415FF" w:rsidRDefault="00000000">
      <w:pPr>
        <w:spacing w:before="120" w:after="120" w:line="480" w:lineRule="auto"/>
        <w:ind w:firstLine="720"/>
        <w:rPr>
          <w:sz w:val="24"/>
          <w:szCs w:val="24"/>
        </w:rPr>
      </w:pPr>
      <w:r>
        <w:rPr>
          <w:sz w:val="24"/>
          <w:szCs w:val="24"/>
        </w:rPr>
        <w:t xml:space="preserve">Let I denote the set of conservation features (indexed by </w:t>
      </w:r>
      <w:proofErr w:type="spellStart"/>
      <w:r>
        <w:rPr>
          <w:sz w:val="24"/>
          <w:szCs w:val="24"/>
          <w:u w:val="single"/>
        </w:rPr>
        <w:t>i</w:t>
      </w:r>
      <w:proofErr w:type="spellEnd"/>
      <w:r>
        <w:rPr>
          <w:sz w:val="24"/>
          <w:szCs w:val="24"/>
        </w:rPr>
        <w:t xml:space="preserve">), and J denote the set of planning units (indexed by j). To describe existing conservation efforts, let </w:t>
      </w:r>
      <w:proofErr w:type="spellStart"/>
      <w:r>
        <w:rPr>
          <w:sz w:val="24"/>
          <w:szCs w:val="24"/>
        </w:rPr>
        <w:t>p</w:t>
      </w:r>
      <w:r>
        <w:rPr>
          <w:sz w:val="24"/>
          <w:szCs w:val="24"/>
          <w:vertAlign w:val="subscript"/>
        </w:rPr>
        <w:t>j</w:t>
      </w:r>
      <w:proofErr w:type="spellEnd"/>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w:t>
      </w:r>
      <w:proofErr w:type="spellStart"/>
      <w:r>
        <w:rPr>
          <w:sz w:val="24"/>
          <w:szCs w:val="24"/>
        </w:rPr>
        <w:t>A</w:t>
      </w:r>
      <w:r>
        <w:rPr>
          <w:sz w:val="24"/>
          <w:szCs w:val="24"/>
          <w:vertAlign w:val="subscript"/>
        </w:rPr>
        <w:t>ij</w:t>
      </w:r>
      <w:proofErr w:type="spellEnd"/>
      <w:r>
        <w:rPr>
          <w:sz w:val="24"/>
          <w:szCs w:val="24"/>
        </w:rPr>
        <w:t xml:space="preserve"> denote (i.e., using zeros and ones) if each feature is present or absent from each planning unit. To ensure the features are adequately represented by the solution, let </w:t>
      </w:r>
      <w:proofErr w:type="spellStart"/>
      <w:r>
        <w:rPr>
          <w:sz w:val="24"/>
          <w:szCs w:val="24"/>
        </w:rPr>
        <w:t>t</w:t>
      </w:r>
      <w:r>
        <w:rPr>
          <w:sz w:val="24"/>
          <w:szCs w:val="24"/>
          <w:vertAlign w:val="subscript"/>
        </w:rPr>
        <w:t>i</w:t>
      </w:r>
      <w:proofErr w:type="spellEnd"/>
      <w:r>
        <w:rPr>
          <w:sz w:val="24"/>
          <w:szCs w:val="24"/>
        </w:rPr>
        <w:t xml:space="preserve"> denote the conservation target for each feature </w:t>
      </w:r>
      <w:proofErr w:type="spellStart"/>
      <w:r>
        <w:rPr>
          <w:sz w:val="24"/>
          <w:szCs w:val="24"/>
        </w:rPr>
        <w:t>i</w:t>
      </w:r>
      <w:proofErr w:type="spellEnd"/>
      <w:r>
        <w:rPr>
          <w:sz w:val="24"/>
          <w:szCs w:val="24"/>
        </w:rPr>
        <w:t xml:space="preserve"> </w:t>
      </w:r>
      <w:r>
        <w:rPr>
          <w:rFonts w:ascii="Cambria Math" w:eastAsia="Cambria Math" w:hAnsi="Cambria Math" w:cs="Cambria Math"/>
          <w:sz w:val="24"/>
          <w:szCs w:val="24"/>
        </w:rPr>
        <w:t>∈</w:t>
      </w:r>
      <w:r>
        <w:rPr>
          <w:sz w:val="24"/>
          <w:szCs w:val="24"/>
        </w:rPr>
        <w:t xml:space="preserve"> I. Next, let D denote the set of risk datasets (indexed by d). To describe the relative risk associated with each planning unit, let </w:t>
      </w:r>
      <w:proofErr w:type="spellStart"/>
      <w:r>
        <w:rPr>
          <w:sz w:val="24"/>
          <w:szCs w:val="24"/>
        </w:rPr>
        <w:t>R</w:t>
      </w:r>
      <w:r>
        <w:rPr>
          <w:sz w:val="24"/>
          <w:szCs w:val="24"/>
          <w:vertAlign w:val="subscript"/>
        </w:rPr>
        <w:t>dj</w:t>
      </w:r>
      <w:proofErr w:type="spellEnd"/>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20" w14:textId="14292123" w:rsidR="003415FF" w:rsidRDefault="00000000">
      <w:pPr>
        <w:spacing w:before="120" w:after="120" w:line="480" w:lineRule="auto"/>
        <w:rPr>
          <w:sz w:val="24"/>
          <w:szCs w:val="24"/>
        </w:rPr>
      </w:pPr>
      <w:r>
        <w:rPr>
          <w:sz w:val="24"/>
          <w:szCs w:val="24"/>
        </w:rPr>
        <w:t xml:space="preserve">The problem contains the binary decision variables </w:t>
      </w:r>
      <w:proofErr w:type="spellStart"/>
      <w:r>
        <w:rPr>
          <w:sz w:val="24"/>
          <w:szCs w:val="24"/>
        </w:rPr>
        <w:t>x</w:t>
      </w:r>
      <w:r>
        <w:rPr>
          <w:sz w:val="24"/>
          <w:szCs w:val="24"/>
          <w:vertAlign w:val="subscript"/>
        </w:rPr>
        <w:t>j</w:t>
      </w:r>
      <w:proofErr w:type="spellEnd"/>
      <w:r>
        <w:rPr>
          <w:sz w:val="24"/>
          <w:szCs w:val="24"/>
        </w:rPr>
        <w:t xml:space="preserve"> for planning units j </w:t>
      </w:r>
      <w:r>
        <w:rPr>
          <w:rFonts w:ascii="Cambria Math" w:eastAsia="Cambria Math" w:hAnsi="Cambria Math" w:cs="Cambria Math"/>
          <w:sz w:val="24"/>
          <w:szCs w:val="24"/>
        </w:rPr>
        <w:t>∈</w:t>
      </w:r>
      <w:r>
        <w:rPr>
          <w:sz w:val="24"/>
          <w:szCs w:val="24"/>
        </w:rPr>
        <w:t xml:space="preserve"> J.</w:t>
      </w:r>
      <w:del w:id="84" w:author="RS" w:date="2022-10-15T05:47:00Z">
        <w:r w:rsidR="00D33993">
          <w:rPr>
            <w:noProof/>
            <w:sz w:val="24"/>
            <w:szCs w:val="24"/>
          </w:rPr>
          <w:drawing>
            <wp:anchor distT="0" distB="0" distL="0" distR="0" simplePos="0" relativeHeight="251660288" behindDoc="0" locked="0" layoutInCell="1" allowOverlap="1" wp14:anchorId="08E8FC62" wp14:editId="6D26E5B5">
              <wp:simplePos x="0" y="0"/>
              <wp:positionH relativeFrom="margin">
                <wp:align>left</wp:align>
              </wp:positionH>
              <wp:positionV relativeFrom="paragraph">
                <wp:posOffset>212725</wp:posOffset>
              </wp:positionV>
              <wp:extent cx="5420995" cy="1264285"/>
              <wp:effectExtent l="0" t="0" r="0" b="0"/>
              <wp:wrapTopAndBottom/>
              <wp:docPr id="16"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pic:spPr>
                  </pic:pic>
                </a:graphicData>
              </a:graphic>
              <wp14:sizeRelH relativeFrom="page">
                <wp14:pctWidth>0</wp14:pctWidth>
              </wp14:sizeRelH>
              <wp14:sizeRelV relativeFrom="page">
                <wp14:pctHeight>0</wp14:pctHeight>
              </wp14:sizeRelV>
            </wp:anchor>
          </w:drawing>
        </w:r>
      </w:del>
      <w:ins w:id="85" w:author="RS" w:date="2022-10-15T05:47:00Z">
        <w:r>
          <w:rPr>
            <w:noProof/>
          </w:rPr>
          <w:drawing>
            <wp:anchor distT="0" distB="0" distL="0" distR="0" simplePos="0" relativeHeight="251658240" behindDoc="0" locked="0" layoutInCell="1" hidden="0" allowOverlap="1" wp14:anchorId="249C6172" wp14:editId="1E531A1F">
              <wp:simplePos x="0" y="0"/>
              <wp:positionH relativeFrom="column">
                <wp:posOffset>0</wp:posOffset>
              </wp:positionH>
              <wp:positionV relativeFrom="paragraph">
                <wp:posOffset>212725</wp:posOffset>
              </wp:positionV>
              <wp:extent cx="5420995" cy="1264285"/>
              <wp:effectExtent l="0" t="0" r="0" b="0"/>
              <wp:wrapTopAndBottom distT="0" distB="0"/>
              <wp:docPr id="18"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Text&#10;&#10;Description automatically generated"/>
                      <pic:cNvPicPr preferRelativeResize="0"/>
                    </pic:nvPicPr>
                    <pic:blipFill>
                      <a:blip r:embed="rId10"/>
                      <a:srcRect/>
                      <a:stretch>
                        <a:fillRect/>
                      </a:stretch>
                    </pic:blipFill>
                    <pic:spPr>
                      <a:xfrm>
                        <a:off x="0" y="0"/>
                        <a:ext cx="5420995" cy="1264285"/>
                      </a:xfrm>
                      <a:prstGeom prst="rect">
                        <a:avLst/>
                      </a:prstGeom>
                      <a:ln/>
                    </pic:spPr>
                  </pic:pic>
                </a:graphicData>
              </a:graphic>
            </wp:anchor>
          </w:drawing>
        </w:r>
      </w:ins>
    </w:p>
    <w:p w14:paraId="00000021" w14:textId="77777777" w:rsidR="003415FF" w:rsidRDefault="00000000">
      <w:pPr>
        <w:spacing w:before="120" w:after="120" w:line="480" w:lineRule="auto"/>
        <w:rPr>
          <w:sz w:val="24"/>
          <w:szCs w:val="24"/>
        </w:rPr>
      </w:pPr>
      <w:r>
        <w:rPr>
          <w:sz w:val="24"/>
          <w:szCs w:val="24"/>
        </w:rPr>
        <w:t>The reserve selection problem is formulated following:</w:t>
      </w:r>
    </w:p>
    <w:p w14:paraId="00000022" w14:textId="77777777" w:rsidR="003415FF" w:rsidRDefault="003415FF">
      <w:pPr>
        <w:spacing w:before="120" w:after="120" w:line="480" w:lineRule="auto"/>
        <w:rPr>
          <w:sz w:val="24"/>
          <w:szCs w:val="24"/>
        </w:rPr>
      </w:pPr>
    </w:p>
    <w:p w14:paraId="0847541B" w14:textId="77777777" w:rsidR="00D33993" w:rsidRPr="00B124D4" w:rsidRDefault="00D33993" w:rsidP="00D33993">
      <w:pPr>
        <w:spacing w:before="120" w:after="120" w:line="480" w:lineRule="auto"/>
        <w:rPr>
          <w:del w:id="86" w:author="RS" w:date="2022-10-15T05:47:00Z"/>
          <w:sz w:val="24"/>
          <w:szCs w:val="24"/>
        </w:rPr>
      </w:pPr>
      <w:del w:id="87" w:author="RS" w:date="2022-10-15T05:47:00Z">
        <w:r>
          <w:rPr>
            <w:noProof/>
            <w:sz w:val="24"/>
            <w:szCs w:val="24"/>
          </w:rPr>
          <w:drawing>
            <wp:inline distT="0" distB="0" distL="0" distR="0" wp14:anchorId="33725352" wp14:editId="43F33D84">
              <wp:extent cx="5486400" cy="2159000"/>
              <wp:effectExtent l="0" t="0" r="0" b="0"/>
              <wp:docPr id="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del>
    </w:p>
    <w:p w14:paraId="00000023" w14:textId="77777777" w:rsidR="003415FF" w:rsidRDefault="00000000">
      <w:pPr>
        <w:spacing w:before="120" w:after="120" w:line="480" w:lineRule="auto"/>
        <w:rPr>
          <w:ins w:id="88" w:author="RS" w:date="2022-10-15T05:47:00Z"/>
          <w:sz w:val="24"/>
          <w:szCs w:val="24"/>
        </w:rPr>
      </w:pPr>
      <w:ins w:id="89" w:author="RS" w:date="2022-10-15T05:47:00Z">
        <w:r>
          <w:rPr>
            <w:noProof/>
            <w:sz w:val="24"/>
            <w:szCs w:val="24"/>
          </w:rPr>
          <w:drawing>
            <wp:inline distT="0" distB="0" distL="0" distR="0" wp14:anchorId="751DEA94" wp14:editId="17BD2F5F">
              <wp:extent cx="5486400" cy="2159000"/>
              <wp:effectExtent l="0" t="0" r="0" b="0"/>
              <wp:docPr id="19" name="image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pic:cNvPicPr preferRelativeResize="0"/>
                    </pic:nvPicPr>
                    <pic:blipFill>
                      <a:blip r:embed="rId12"/>
                      <a:srcRect/>
                      <a:stretch>
                        <a:fillRect/>
                      </a:stretch>
                    </pic:blipFill>
                    <pic:spPr>
                      <a:xfrm>
                        <a:off x="0" y="0"/>
                        <a:ext cx="5486400" cy="2159000"/>
                      </a:xfrm>
                      <a:prstGeom prst="rect">
                        <a:avLst/>
                      </a:prstGeom>
                      <a:ln/>
                    </pic:spPr>
                  </pic:pic>
                </a:graphicData>
              </a:graphic>
            </wp:inline>
          </w:drawing>
        </w:r>
      </w:ins>
    </w:p>
    <w:p w14:paraId="00000024" w14:textId="77777777" w:rsidR="003415FF" w:rsidRDefault="00000000">
      <w:pPr>
        <w:spacing w:before="120" w:after="120" w:line="480" w:lineRule="auto"/>
        <w:ind w:firstLine="720"/>
        <w:rPr>
          <w:sz w:val="24"/>
          <w:szCs w:val="24"/>
        </w:rPr>
      </w:pPr>
      <w:r>
        <w:rPr>
          <w:sz w:val="24"/>
          <w:szCs w:val="24"/>
        </w:rPr>
        <w:t>The objective function (</w:t>
      </w:r>
      <w:proofErr w:type="spellStart"/>
      <w:r>
        <w:rPr>
          <w:sz w:val="24"/>
          <w:szCs w:val="24"/>
        </w:rPr>
        <w:t>eqn</w:t>
      </w:r>
      <w:proofErr w:type="spellEnd"/>
      <w:r>
        <w:rPr>
          <w:sz w:val="24"/>
          <w:szCs w:val="24"/>
        </w:rPr>
        <w:t xml:space="preserve"> 2a) is to hierarchically (lexicographically) minimize multiple functions. Constraints (</w:t>
      </w:r>
      <w:proofErr w:type="spellStart"/>
      <w:r>
        <w:rPr>
          <w:sz w:val="24"/>
          <w:szCs w:val="24"/>
        </w:rPr>
        <w:t>eqn</w:t>
      </w:r>
      <w:proofErr w:type="spellEnd"/>
      <w:r>
        <w:rPr>
          <w:sz w:val="24"/>
          <w:szCs w:val="24"/>
        </w:rPr>
        <w:t xml:space="preserve"> 2b) define each of these functions as the total risk encompassed by selected planning units given each risk dataset. Constraints (</w:t>
      </w:r>
      <w:proofErr w:type="spellStart"/>
      <w:r>
        <w:rPr>
          <w:sz w:val="24"/>
          <w:szCs w:val="24"/>
        </w:rPr>
        <w:t>eqn</w:t>
      </w:r>
      <w:proofErr w:type="spellEnd"/>
      <w:r>
        <w:rPr>
          <w:sz w:val="24"/>
          <w:szCs w:val="24"/>
        </w:rPr>
        <w:t xml:space="preserve"> 2c) ensure that the representation targets (</w:t>
      </w:r>
      <w:proofErr w:type="spellStart"/>
      <w:r>
        <w:rPr>
          <w:sz w:val="24"/>
          <w:szCs w:val="24"/>
        </w:rPr>
        <w:t>t</w:t>
      </w:r>
      <w:r>
        <w:rPr>
          <w:sz w:val="24"/>
          <w:szCs w:val="24"/>
          <w:vertAlign w:val="subscript"/>
        </w:rPr>
        <w:t>i</w:t>
      </w:r>
      <w:proofErr w:type="spellEnd"/>
      <w:r>
        <w:rPr>
          <w:sz w:val="24"/>
          <w:szCs w:val="24"/>
        </w:rPr>
        <w:t>) are met for all features. Constraints (</w:t>
      </w:r>
      <w:proofErr w:type="spellStart"/>
      <w:r>
        <w:rPr>
          <w:sz w:val="24"/>
          <w:szCs w:val="24"/>
        </w:rPr>
        <w:t>eqn</w:t>
      </w:r>
      <w:proofErr w:type="spellEnd"/>
      <w:r>
        <w:rPr>
          <w:sz w:val="24"/>
          <w:szCs w:val="24"/>
        </w:rPr>
        <w:t xml:space="preserve"> 2d) ensure that the existing protected areas are selected in the solution. Finally, constraints (</w:t>
      </w:r>
      <w:proofErr w:type="spellStart"/>
      <w:r>
        <w:rPr>
          <w:sz w:val="24"/>
          <w:szCs w:val="24"/>
        </w:rPr>
        <w:t>eqns</w:t>
      </w:r>
      <w:proofErr w:type="spellEnd"/>
      <w:r>
        <w:rPr>
          <w:sz w:val="24"/>
          <w:szCs w:val="24"/>
        </w:rPr>
        <w:t xml:space="preserve"> 2e) ensure that the decision variables </w:t>
      </w:r>
      <w:proofErr w:type="spellStart"/>
      <w:r>
        <w:rPr>
          <w:sz w:val="24"/>
          <w:szCs w:val="24"/>
        </w:rPr>
        <w:t>x</w:t>
      </w:r>
      <w:r>
        <w:rPr>
          <w:sz w:val="24"/>
          <w:szCs w:val="24"/>
          <w:vertAlign w:val="subscript"/>
        </w:rPr>
        <w:t>j</w:t>
      </w:r>
      <w:proofErr w:type="spellEnd"/>
      <w:r>
        <w:rPr>
          <w:sz w:val="24"/>
          <w:szCs w:val="24"/>
        </w:rPr>
        <w:t xml:space="preserve"> contain zeros or ones.</w:t>
      </w:r>
    </w:p>
    <w:p w14:paraId="00000025" w14:textId="4AB5C612" w:rsidR="003415FF" w:rsidRDefault="00000000">
      <w:pPr>
        <w:pBdr>
          <w:top w:val="nil"/>
          <w:left w:val="nil"/>
          <w:bottom w:val="nil"/>
          <w:right w:val="nil"/>
          <w:between w:val="nil"/>
        </w:pBdr>
        <w:spacing w:line="480" w:lineRule="auto"/>
        <w:ind w:firstLine="720"/>
        <w:rPr>
          <w:color w:val="000000"/>
          <w:sz w:val="24"/>
          <w:rPrChange w:id="90" w:author="RS" w:date="2022-10-15T05:47:00Z">
            <w:rPr/>
          </w:rPrChange>
        </w:rPr>
        <w:pPrChange w:id="91" w:author="RS" w:date="2022-10-15T05:47:00Z">
          <w:pPr>
            <w:pStyle w:val="SMText"/>
            <w:spacing w:line="480" w:lineRule="auto"/>
            <w:ind w:firstLine="720"/>
          </w:pPr>
        </w:pPrChange>
      </w:pPr>
      <w:r>
        <w:rPr>
          <w:color w:val="000000"/>
          <w:sz w:val="24"/>
          <w:rPrChange w:id="92" w:author="RS" w:date="2022-10-15T05:47:00Z">
            <w:rPr/>
          </w:rPrChange>
        </w:rPr>
        <w:t xml:space="preserve">For all scenarios we locked in current protected areas. </w:t>
      </w:r>
      <w:del w:id="93" w:author="RS" w:date="2022-10-15T05:47:00Z">
        <w:r w:rsidR="00303099" w:rsidRPr="00B124D4">
          <w:rPr>
            <w:szCs w:val="24"/>
          </w:rPr>
          <w:delText xml:space="preserve">Following </w:delText>
        </w:r>
        <w:r w:rsidR="00303099">
          <w:rPr>
            <w:szCs w:val="24"/>
          </w:rPr>
          <w:fldChar w:fldCharType="begin"/>
        </w:r>
        <w:r w:rsidR="00761CDC">
          <w:rPr>
            <w:szCs w:val="24"/>
          </w:rPr>
          <w:delInstrText xml:space="preserve"> ADDIN ZOTERO_ITEM CSL_CITATION {"citationID":"MBJXUs9K","properties":{"formattedCitation":"(Hanson et al. 2020)","plainCitation":"(Hanson et al. 2020)","dontUpdate":true,"noteIndex":0},"citationItems":[{"id":2935,"uris":["http://zotero.org/users/878981/items/UB8NATHX"],"itemData":{"id":2935,"type":"article-journal","abstract":"Environmental change is rapidly accelerating, and many species will need to adapt to survive1. Ensuring that protected areas cover populations across a broad range of environmental conditions could safeguard the processes that lead to such adaptations1–3. However, international conservation policies have largely neglected these considerations when setting targets for the expansion of protected areas4. Here we show that—of 19,937 vertebrate species globally5–8—the representation of environmental conditions across their habitats in protected areas (hereafter, niche representation) is inadequate for 4,836 (93.1%) amphibian, 8,653 (89.5%) bird and 4,608 (90.9%) terrestrial mammal species. Expanding existing protected areas to cover these gaps would encompass 33.8% of the total land surface—exceeding the current target of 17% that has been adopted by governments. Priority locations for expanding the system of protected areas to improve niche representation occur in global biodiversity hotspots9, including Colombia, Papua New Guinea, South Africa and southwest China, as well as across most of the major land masses of the Earth. Conversely, we also show that planning for the expansion of protected areas without explicitly considering environmental conditions would marginally reduce the land area required to 30.7%, but that this would lead to inadequate niche representation for 7,798 (39.1%) species. As the governments of the world prepare to renegotiate global conservation targets, policymakers have the opportunity to help to maintain the adaptive potential of species by considering niche representation within protected areas1,2.","container-title":"Nature","DOI":"10.1038/s41586-020-2138-7","ISSN":"1476-4687","issue":"7802","language":"en","note":"Bandiera_abtest: a\nCg_type: Nature Research Journals\nnumber: 7802\nPrimary_atype: Research\npublisher: Nature Publishing Group\nSubject_term: Biodiversity;Conservation biology;Evolutionary ecology\nSubject_term_id: biodiversity;conservation;evolutionary-ecology","page":"232-234","source":"www.nature.com","title":"Global conservation of species’ niches","volume":"580","author":[{"family":"Hanson","given":"Jeffrey O."},{"family":"Rhodes","given":"Jonathan R."},{"family":"Butchart","given":"Stuart H. M."},{"family":"Buchanan","given":"Graeme M."},{"family":"Rondinini","given":"Carlo"},{"family":"Ficetola","given":"Gentile F."},{"family":"Fuller","given":"Richard A."}],"issued":{"date-parts":[["2020",4]]}}}],"schema":"https://github.com/citation-style-language/schema/raw/master/csl-citation.json"} </w:delInstrText>
        </w:r>
        <w:r w:rsidR="00303099">
          <w:rPr>
            <w:szCs w:val="24"/>
          </w:rPr>
          <w:fldChar w:fldCharType="separate"/>
        </w:r>
        <w:r w:rsidR="00227070" w:rsidRPr="00227070">
          <w:delText xml:space="preserve">Hanson et al. </w:delText>
        </w:r>
        <w:r w:rsidR="0071099B">
          <w:delText>(</w:delText>
        </w:r>
        <w:r w:rsidR="00227070" w:rsidRPr="00227070">
          <w:delText>2020)</w:delText>
        </w:r>
        <w:r w:rsidR="00303099">
          <w:rPr>
            <w:szCs w:val="24"/>
          </w:rPr>
          <w:fldChar w:fldCharType="end"/>
        </w:r>
        <w:r w:rsidR="00303099" w:rsidRPr="00B124D4">
          <w:rPr>
            <w:szCs w:val="24"/>
          </w:rPr>
          <w:delText>,</w:delText>
        </w:r>
      </w:del>
      <w:ins w:id="94" w:author="RS" w:date="2022-10-15T05:47:00Z">
        <w:r>
          <w:rPr>
            <w:color w:val="000000"/>
            <w:sz w:val="24"/>
            <w:szCs w:val="24"/>
          </w:rPr>
          <w:t>Following Hanson et al. (2020),</w:t>
        </w:r>
      </w:ins>
      <w:r>
        <w:rPr>
          <w:color w:val="000000"/>
          <w:sz w:val="24"/>
          <w:rPrChange w:id="95" w:author="RS" w:date="2022-10-15T05:47:00Z">
            <w:rPr/>
          </w:rPrChange>
        </w:rPr>
        <w:t xml:space="preserve"> we used flexible targets for suitable habitat based on species’ ranges. Species with less than 1,000 km</w:t>
      </w:r>
      <w:r>
        <w:rPr>
          <w:color w:val="000000"/>
          <w:sz w:val="24"/>
          <w:vertAlign w:val="superscript"/>
          <w:rPrChange w:id="96" w:author="RS" w:date="2022-10-15T05:47:00Z">
            <w:rPr>
              <w:vertAlign w:val="superscript"/>
            </w:rPr>
          </w:rPrChange>
        </w:rPr>
        <w:t>2</w:t>
      </w:r>
      <w:r>
        <w:rPr>
          <w:color w:val="000000"/>
          <w:sz w:val="24"/>
          <w:rPrChange w:id="97" w:author="RS" w:date="2022-10-15T05:47:00Z">
            <w:rPr/>
          </w:rPrChange>
        </w:rPr>
        <w:t xml:space="preserve"> of suitable habitat were assigned a 100% target (1,802 amphibians, 893 avian</w:t>
      </w:r>
      <w:del w:id="98" w:author="RS" w:date="2022-10-15T05:47:00Z">
        <w:r w:rsidR="00303099" w:rsidRPr="00B124D4">
          <w:rPr>
            <w:szCs w:val="24"/>
          </w:rPr>
          <w:delText xml:space="preserve"> and</w:delText>
        </w:r>
      </w:del>
      <w:ins w:id="99" w:author="RS" w:date="2022-10-15T05:47:00Z">
        <w:r>
          <w:rPr>
            <w:color w:val="000000"/>
            <w:sz w:val="24"/>
            <w:szCs w:val="24"/>
          </w:rPr>
          <w:t>,</w:t>
        </w:r>
      </w:ins>
      <w:r>
        <w:rPr>
          <w:color w:val="000000"/>
          <w:sz w:val="24"/>
          <w:rPrChange w:id="100" w:author="RS" w:date="2022-10-15T05:47:00Z">
            <w:rPr/>
          </w:rPrChange>
        </w:rPr>
        <w:t xml:space="preserve"> 645 mammalian</w:t>
      </w:r>
      <w:ins w:id="101" w:author="RS" w:date="2022-10-15T05:47:00Z">
        <w:r>
          <w:rPr>
            <w:color w:val="000000"/>
            <w:sz w:val="24"/>
            <w:szCs w:val="24"/>
          </w:rPr>
          <w:t>, and 1,707 reptile</w:t>
        </w:r>
      </w:ins>
      <w:r>
        <w:rPr>
          <w:color w:val="000000"/>
          <w:sz w:val="24"/>
          <w:rPrChange w:id="102" w:author="RS" w:date="2022-10-15T05:47:00Z">
            <w:rPr/>
          </w:rPrChange>
        </w:rPr>
        <w:t xml:space="preserve"> species), species with more than 250,000 km2 of suitable habitat were assigned a 10% target (712 amphibians, 4,518 avian</w:t>
      </w:r>
      <w:del w:id="103" w:author="RS" w:date="2022-10-15T05:47:00Z">
        <w:r w:rsidR="00303099" w:rsidRPr="00B124D4">
          <w:rPr>
            <w:szCs w:val="24"/>
          </w:rPr>
          <w:delText xml:space="preserve"> and</w:delText>
        </w:r>
      </w:del>
      <w:ins w:id="104" w:author="RS" w:date="2022-10-15T05:47:00Z">
        <w:r>
          <w:rPr>
            <w:color w:val="000000"/>
            <w:sz w:val="24"/>
            <w:szCs w:val="24"/>
          </w:rPr>
          <w:t>,</w:t>
        </w:r>
      </w:ins>
      <w:r>
        <w:rPr>
          <w:color w:val="000000"/>
          <w:sz w:val="24"/>
          <w:rPrChange w:id="105" w:author="RS" w:date="2022-10-15T05:47:00Z">
            <w:rPr/>
          </w:rPrChange>
        </w:rPr>
        <w:t xml:space="preserve"> 1,868 mammalian</w:t>
      </w:r>
      <w:ins w:id="106" w:author="RS" w:date="2022-10-15T05:47:00Z">
        <w:r>
          <w:rPr>
            <w:color w:val="000000"/>
            <w:sz w:val="24"/>
            <w:szCs w:val="24"/>
          </w:rPr>
          <w:t>, and 595 reptile</w:t>
        </w:r>
      </w:ins>
      <w:r>
        <w:rPr>
          <w:color w:val="000000"/>
          <w:sz w:val="24"/>
          <w:rPrChange w:id="107" w:author="RS" w:date="2022-10-15T05:47:00Z">
            <w:rPr/>
          </w:rPrChange>
        </w:rPr>
        <w:t xml:space="preserve"> species) and species with an intermediate amount of suitable habitat were assigned a target by log-linearly interpolating values between the previous two thresholds (2,683 amphibians, 5,190 avian</w:t>
      </w:r>
      <w:del w:id="108" w:author="RS" w:date="2022-10-15T05:47:00Z">
        <w:r w:rsidR="00303099" w:rsidRPr="00B124D4">
          <w:rPr>
            <w:szCs w:val="24"/>
          </w:rPr>
          <w:delText xml:space="preserve"> and</w:delText>
        </w:r>
      </w:del>
      <w:ins w:id="109" w:author="RS" w:date="2022-10-15T05:47:00Z">
        <w:r>
          <w:rPr>
            <w:color w:val="000000"/>
            <w:sz w:val="24"/>
            <w:szCs w:val="24"/>
          </w:rPr>
          <w:t>,</w:t>
        </w:r>
      </w:ins>
      <w:r>
        <w:rPr>
          <w:color w:val="000000"/>
          <w:sz w:val="24"/>
          <w:rPrChange w:id="110" w:author="RS" w:date="2022-10-15T05:47:00Z">
            <w:rPr/>
          </w:rPrChange>
        </w:rPr>
        <w:t xml:space="preserve"> 2,557 mammalian</w:t>
      </w:r>
      <w:ins w:id="111" w:author="RS" w:date="2022-10-15T05:47:00Z">
        <w:r>
          <w:rPr>
            <w:color w:val="000000"/>
            <w:sz w:val="24"/>
            <w:szCs w:val="24"/>
          </w:rPr>
          <w:t>, and 2,160reptile</w:t>
        </w:r>
      </w:ins>
      <w:r>
        <w:rPr>
          <w:color w:val="000000"/>
          <w:sz w:val="24"/>
          <w:rPrChange w:id="112" w:author="RS" w:date="2022-10-15T05:47:00Z">
            <w:rPr/>
          </w:rPrChange>
        </w:rPr>
        <w:t xml:space="preserve">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Pr>
          <w:color w:val="000000"/>
          <w:sz w:val="24"/>
          <w:vertAlign w:val="superscript"/>
          <w:rPrChange w:id="113" w:author="RS" w:date="2022-10-15T05:47:00Z">
            <w:rPr>
              <w:vertAlign w:val="superscript"/>
            </w:rPr>
          </w:rPrChange>
        </w:rPr>
        <w:t>2</w:t>
      </w:r>
      <w:r>
        <w:rPr>
          <w:color w:val="000000"/>
          <w:sz w:val="24"/>
          <w:rPrChange w:id="114" w:author="RS" w:date="2022-10-15T05:47:00Z">
            <w:rPr/>
          </w:rPrChange>
        </w:rPr>
        <w:t xml:space="preserve"> were capped at 1,000,000 km</w:t>
      </w:r>
      <w:r>
        <w:rPr>
          <w:color w:val="000000"/>
          <w:sz w:val="24"/>
          <w:vertAlign w:val="superscript"/>
          <w:rPrChange w:id="115" w:author="RS" w:date="2022-10-15T05:47:00Z">
            <w:rPr>
              <w:vertAlign w:val="superscript"/>
            </w:rPr>
          </w:rPrChange>
        </w:rPr>
        <w:t>2</w:t>
      </w:r>
      <w:r>
        <w:rPr>
          <w:color w:val="000000"/>
          <w:sz w:val="24"/>
          <w:rPrChange w:id="116" w:author="RS" w:date="2022-10-15T05:47:00Z">
            <w:rPr/>
          </w:rPrChange>
        </w:rPr>
        <w:t xml:space="preserve">. This upper limit affected only 206 (1%) species, and sensitivity analyses </w:t>
      </w:r>
      <w:ins w:id="117" w:author="RS" w:date="2022-10-15T05:47:00Z">
        <w:r>
          <w:rPr>
            <w:color w:val="000000"/>
            <w:sz w:val="24"/>
            <w:szCs w:val="24"/>
          </w:rPr>
          <w:t xml:space="preserve">in a similar study </w:t>
        </w:r>
      </w:ins>
      <w:r>
        <w:rPr>
          <w:color w:val="000000"/>
          <w:sz w:val="24"/>
          <w:rPrChange w:id="118" w:author="RS" w:date="2022-10-15T05:47:00Z">
            <w:rPr/>
          </w:rPrChange>
        </w:rPr>
        <w:t xml:space="preserve">showed that it had </w:t>
      </w:r>
      <w:ins w:id="119" w:author="RS" w:date="2022-10-15T05:47:00Z">
        <w:r>
          <w:rPr>
            <w:color w:val="000000"/>
            <w:sz w:val="24"/>
            <w:szCs w:val="24"/>
          </w:rPr>
          <w:t xml:space="preserve">a </w:t>
        </w:r>
      </w:ins>
      <w:r>
        <w:rPr>
          <w:color w:val="000000"/>
          <w:sz w:val="24"/>
          <w:rPrChange w:id="120" w:author="RS" w:date="2022-10-15T05:47:00Z">
            <w:rPr/>
          </w:rPrChange>
        </w:rPr>
        <w:t xml:space="preserve">negligible effect on </w:t>
      </w:r>
      <w:del w:id="121" w:author="RS" w:date="2022-10-15T05:47:00Z">
        <w:r w:rsidR="00303099" w:rsidRPr="00B124D4">
          <w:rPr>
            <w:szCs w:val="24"/>
          </w:rPr>
          <w:delText xml:space="preserve">our </w:delText>
        </w:r>
      </w:del>
      <w:r>
        <w:rPr>
          <w:color w:val="000000"/>
          <w:sz w:val="24"/>
          <w:rPrChange w:id="122" w:author="RS" w:date="2022-10-15T05:47:00Z">
            <w:rPr/>
          </w:rPrChange>
        </w:rPr>
        <w:t>results</w:t>
      </w:r>
      <w:del w:id="123" w:author="RS" w:date="2022-10-15T05:47:00Z">
        <w:r w:rsidR="00303099" w:rsidRPr="00B124D4">
          <w:rPr>
            <w:szCs w:val="24"/>
          </w:rPr>
          <w:delText>.</w:delText>
        </w:r>
      </w:del>
      <w:ins w:id="124" w:author="RS" w:date="2022-10-15T05:47:00Z">
        <w:r>
          <w:rPr>
            <w:color w:val="000000"/>
            <w:sz w:val="24"/>
            <w:szCs w:val="24"/>
          </w:rPr>
          <w:t xml:space="preserve"> (Extended Data Fig. 1 in Hanson et al. 2020).</w:t>
        </w:r>
      </w:ins>
      <w:r>
        <w:rPr>
          <w:color w:val="000000"/>
          <w:sz w:val="24"/>
          <w:rPrChange w:id="125" w:author="RS" w:date="2022-10-15T05:47:00Z">
            <w:rPr/>
          </w:rPrChange>
        </w:rPr>
        <w:t xml:space="preserve"> We acknowledge that these targets are arbitrary; however, they are more precise than previous targets based on species’ ranges (which can contain a large amount of unsuitable habitat), and account for the increased vulnerability of species with smaller range sizes </w:t>
      </w:r>
      <w:del w:id="126" w:author="RS" w:date="2022-10-15T05:47:00Z">
        <w:r w:rsidR="00303099">
          <w:rPr>
            <w:szCs w:val="24"/>
          </w:rPr>
          <w:fldChar w:fldCharType="begin"/>
        </w:r>
        <w:r w:rsidR="00227070">
          <w:rPr>
            <w:szCs w:val="24"/>
          </w:rPr>
          <w:delInstrText xml:space="preserve"> ADDIN ZOTERO_ITEM CSL_CITATION {"citationID":"d2y2rHsl","properties":{"formattedCitation":"(Pimm &amp; Raven 2000)","plainCitation":"(Pimm &amp; Raven 2000)","noteIndex":0},"citationItems":[{"id":2948,"uris":["http://zotero.org/users/878981/items/RY7VRPSP"],"itemData":{"id":2948,"type":"article-journal","abstract":"Habitat destruction, especially of the humid forests in the tropics, is the main cause of the species extinctions happening now. New work documents the uneven, highly clumped distribution of vulnerable species on the Earth, and pinpoints 25 so-called ‘biodiversity hotspots’. Seventeen of them are tropical forest areas, and here reduction of natural habitat is disproportionately high. Nonetheless, identification of this pattern should enable resources for conservation to be better focused.","container-title":"Nature","DOI":"10.1038/35002708","ISSN":"1476-4687","issue":"6772","language":"en","note":"Bandiera_abtest: a\nCg_type: Nature Research Journals\nnumber: 6772\nPrimary_atype: News &amp; Views\npublisher: Nature Publishing Group","page":"843-845","source":"www.nature.com","title":"Extinction by numbers","volume":"403","author":[{"family":"Pimm","given":"Stuart L."},{"family":"Raven","given":"Peter"}],"issued":{"date-parts":[["2000",2]]}}}],"schema":"https://github.com/citation-style-language/schema/raw/master/csl-citation.json"} </w:delInstrText>
        </w:r>
        <w:r w:rsidR="00303099">
          <w:rPr>
            <w:szCs w:val="24"/>
          </w:rPr>
          <w:fldChar w:fldCharType="separate"/>
        </w:r>
        <w:r w:rsidR="000F5AFD" w:rsidRPr="000F5AFD">
          <w:delText>(Pimm &amp; Raven 2000)</w:delText>
        </w:r>
        <w:r w:rsidR="00303099">
          <w:rPr>
            <w:szCs w:val="24"/>
          </w:rPr>
          <w:fldChar w:fldCharType="end"/>
        </w:r>
        <w:r w:rsidR="00303099" w:rsidRPr="00B124D4">
          <w:rPr>
            <w:szCs w:val="24"/>
          </w:rPr>
          <w:delText>, as well as the difficulty in conserving all habitat for species that occur over large areas</w:delText>
        </w:r>
      </w:del>
      <w:ins w:id="127" w:author="RS" w:date="2022-10-15T05:47:00Z">
        <w:r>
          <w:rPr>
            <w:color w:val="000000"/>
            <w:sz w:val="24"/>
            <w:szCs w:val="24"/>
          </w:rPr>
          <w:t>(Pimm &amp; Raven 2000), as well as the difficulty in conserving all habitat for species that occur over large areas. We also acknowledge that we do not consider all sources of uncertainty, such as uncertainty in species distributions, or climate predictions. Rather, we focus on the risk categories identified above</w:t>
        </w:r>
      </w:ins>
      <w:r>
        <w:rPr>
          <w:color w:val="000000"/>
          <w:sz w:val="24"/>
          <w:rPrChange w:id="128" w:author="RS" w:date="2022-10-15T05:47:00Z">
            <w:rPr/>
          </w:rPrChange>
        </w:rPr>
        <w:t xml:space="preserve">. </w:t>
      </w:r>
    </w:p>
    <w:p w14:paraId="00000026" w14:textId="77777777" w:rsidR="003415FF" w:rsidRDefault="003415FF">
      <w:pPr>
        <w:pBdr>
          <w:top w:val="nil"/>
          <w:left w:val="nil"/>
          <w:bottom w:val="nil"/>
          <w:right w:val="nil"/>
          <w:between w:val="nil"/>
        </w:pBdr>
        <w:spacing w:line="480" w:lineRule="auto"/>
        <w:rPr>
          <w:color w:val="000000"/>
          <w:sz w:val="24"/>
          <w:rPrChange w:id="129" w:author="RS" w:date="2022-10-15T05:47:00Z">
            <w:rPr/>
          </w:rPrChange>
        </w:rPr>
        <w:pPrChange w:id="130" w:author="RS" w:date="2022-10-15T05:47:00Z">
          <w:pPr>
            <w:pStyle w:val="SMText"/>
            <w:spacing w:line="480" w:lineRule="auto"/>
            <w:ind w:firstLine="0"/>
          </w:pPr>
        </w:pPrChange>
      </w:pPr>
    </w:p>
    <w:p w14:paraId="00000027" w14:textId="77777777" w:rsidR="003415FF" w:rsidRDefault="00000000">
      <w:pPr>
        <w:spacing w:line="480" w:lineRule="auto"/>
        <w:rPr>
          <w:b/>
          <w:sz w:val="24"/>
          <w:szCs w:val="24"/>
        </w:rPr>
      </w:pPr>
      <w:r>
        <w:rPr>
          <w:b/>
          <w:sz w:val="24"/>
          <w:szCs w:val="24"/>
        </w:rPr>
        <w:t>Results</w:t>
      </w:r>
    </w:p>
    <w:p w14:paraId="00000028" w14:textId="45C1E1CC" w:rsidR="003415FF" w:rsidRDefault="00CB6C0D">
      <w:pPr>
        <w:spacing w:line="480" w:lineRule="auto"/>
        <w:ind w:firstLine="720"/>
        <w:rPr>
          <w:sz w:val="24"/>
          <w:szCs w:val="24"/>
        </w:rPr>
      </w:pPr>
      <w:del w:id="131" w:author="RS" w:date="2022-10-15T05:47:00Z">
        <w:r w:rsidRPr="00CB6C0D">
          <w:rPr>
            <w:sz w:val="24"/>
            <w:szCs w:val="24"/>
          </w:rPr>
          <w:delText>Surprisingly, scenarios</w:delText>
        </w:r>
      </w:del>
      <w:ins w:id="132" w:author="RS" w:date="2022-10-15T05:47:00Z">
        <w:r w:rsidR="00000000">
          <w:rPr>
            <w:sz w:val="24"/>
            <w:szCs w:val="24"/>
          </w:rPr>
          <w:t>Scenarios</w:t>
        </w:r>
      </w:ins>
      <w:r w:rsidR="00000000">
        <w:rPr>
          <w:sz w:val="24"/>
          <w:szCs w:val="24"/>
        </w:rPr>
        <w:t xml:space="preserve"> that incorporated combinations of the three risk categories increased the priority area by only 1.6% on average (0.08 – 2.52%) compared to the </w:t>
      </w:r>
      <w:del w:id="133" w:author="RS" w:date="2022-10-15T05:47:00Z">
        <w:r w:rsidRPr="00CB6C0D">
          <w:rPr>
            <w:sz w:val="24"/>
            <w:szCs w:val="24"/>
          </w:rPr>
          <w:delText>null</w:delText>
        </w:r>
      </w:del>
      <w:ins w:id="134" w:author="RS" w:date="2022-10-15T05:47:00Z">
        <w:r w:rsidR="00000000">
          <w:rPr>
            <w:sz w:val="24"/>
            <w:szCs w:val="24"/>
          </w:rPr>
          <w:t>baseline</w:t>
        </w:r>
      </w:ins>
      <w:r w:rsidR="00000000">
        <w:rPr>
          <w:sz w:val="24"/>
          <w:szCs w:val="24"/>
        </w:rPr>
        <w:t xml:space="preserve"> scenario based solely on ecological value to species. Among single-risk scenarios, accommodating risks due to climate change velocity required the greatest increase in global protected area, compared to scenarios including only governance or land use intensification risks (Table </w:t>
      </w:r>
      <w:del w:id="135" w:author="RS" w:date="2022-10-15T05:47:00Z">
        <w:r w:rsidR="00C96048">
          <w:rPr>
            <w:sz w:val="24"/>
            <w:szCs w:val="24"/>
          </w:rPr>
          <w:delText>S</w:delText>
        </w:r>
        <w:r w:rsidRPr="00CB6C0D">
          <w:rPr>
            <w:sz w:val="24"/>
            <w:szCs w:val="24"/>
          </w:rPr>
          <w:delText>1</w:delText>
        </w:r>
      </w:del>
      <w:ins w:id="136" w:author="RS" w:date="2022-10-15T05:47:00Z">
        <w:r w:rsidR="00000000">
          <w:rPr>
            <w:sz w:val="24"/>
            <w:szCs w:val="24"/>
          </w:rPr>
          <w:t>1</w:t>
        </w:r>
      </w:ins>
      <w:r w:rsidR="00000000">
        <w:rPr>
          <w:sz w:val="24"/>
          <w:szCs w:val="24"/>
        </w:rPr>
        <w:t>).</w:t>
      </w:r>
      <w:r w:rsidR="00000000">
        <w:rPr>
          <w:sz w:val="24"/>
          <w:szCs w:val="24"/>
        </w:rPr>
        <w:tab/>
      </w:r>
    </w:p>
    <w:p w14:paraId="00000029" w14:textId="430D80C0" w:rsidR="003415FF" w:rsidRDefault="00000000">
      <w:pPr>
        <w:spacing w:line="480" w:lineRule="auto"/>
        <w:ind w:firstLine="720"/>
        <w:rPr>
          <w:sz w:val="24"/>
          <w:szCs w:val="24"/>
        </w:rPr>
      </w:pPr>
      <w:r>
        <w:rPr>
          <w:sz w:val="24"/>
          <w:szCs w:val="24"/>
        </w:rPr>
        <w:t xml:space="preserve">Scenarios shared many overlapping spatial priorities, which can be considered as reliably good investments in terms of both ecological value and risk management.  Most notably, all 15 </w:t>
      </w:r>
      <w:ins w:id="137" w:author="RS" w:date="2022-10-15T05:47:00Z">
        <w:r>
          <w:rPr>
            <w:sz w:val="24"/>
            <w:szCs w:val="24"/>
          </w:rPr>
          <w:t xml:space="preserve">non-baseline </w:t>
        </w:r>
      </w:ins>
      <w:r>
        <w:rPr>
          <w:sz w:val="24"/>
          <w:szCs w:val="24"/>
        </w:rPr>
        <w:t>scenarios prioritized the same 8.5 million km</w:t>
      </w:r>
      <w:r>
        <w:rPr>
          <w:sz w:val="24"/>
          <w:szCs w:val="24"/>
          <w:vertAlign w:val="superscript"/>
        </w:rPr>
        <w:t xml:space="preserve">2 </w:t>
      </w:r>
      <w:r>
        <w:rPr>
          <w:sz w:val="24"/>
          <w:szCs w:val="24"/>
        </w:rPr>
        <w:t xml:space="preserve">(5.8% of global land area) (“no regrets” areas, Fig. 2), much of which was located in </w:t>
      </w:r>
      <w:del w:id="138" w:author="RS" w:date="2022-10-15T05:47:00Z">
        <w:r w:rsidR="00C44CE4">
          <w:rPr>
            <w:sz w:val="24"/>
            <w:szCs w:val="24"/>
          </w:rPr>
          <w:delText>Canada, Kenya</w:delText>
        </w:r>
      </w:del>
      <w:ins w:id="139" w:author="RS" w:date="2022-10-15T05:47:00Z">
        <w:r>
          <w:rPr>
            <w:sz w:val="24"/>
            <w:szCs w:val="24"/>
          </w:rPr>
          <w:t>western South America</w:t>
        </w:r>
      </w:ins>
      <w:r>
        <w:rPr>
          <w:sz w:val="24"/>
          <w:szCs w:val="24"/>
        </w:rPr>
        <w:t xml:space="preserve"> and </w:t>
      </w:r>
      <w:del w:id="140" w:author="RS" w:date="2022-10-15T05:47:00Z">
        <w:r w:rsidR="00C44CE4">
          <w:rPr>
            <w:sz w:val="24"/>
            <w:szCs w:val="24"/>
          </w:rPr>
          <w:delText>Peru</w:delText>
        </w:r>
      </w:del>
      <w:ins w:id="141" w:author="RS" w:date="2022-10-15T05:47:00Z">
        <w:r>
          <w:rPr>
            <w:sz w:val="24"/>
            <w:szCs w:val="24"/>
          </w:rPr>
          <w:t xml:space="preserve">southeast </w:t>
        </w:r>
        <w:proofErr w:type="gramStart"/>
        <w:r>
          <w:rPr>
            <w:sz w:val="24"/>
            <w:szCs w:val="24"/>
          </w:rPr>
          <w:t xml:space="preserve">Asia </w:t>
        </w:r>
      </w:ins>
      <w:r>
        <w:rPr>
          <w:sz w:val="24"/>
          <w:szCs w:val="24"/>
        </w:rPr>
        <w:t xml:space="preserve"> (</w:t>
      </w:r>
      <w:proofErr w:type="gramEnd"/>
      <w:r>
        <w:rPr>
          <w:sz w:val="24"/>
          <w:szCs w:val="24"/>
        </w:rPr>
        <w:t xml:space="preserve">Figure S4).  There </w:t>
      </w:r>
      <w:ins w:id="142" w:author="RS" w:date="2022-10-15T05:47:00Z">
        <w:r>
          <w:rPr>
            <w:sz w:val="24"/>
            <w:szCs w:val="24"/>
          </w:rPr>
          <w:t>was</w:t>
        </w:r>
        <w:r>
          <w:t xml:space="preserve"> </w:t>
        </w:r>
      </w:ins>
      <w:r>
        <w:rPr>
          <w:rPrChange w:id="143" w:author="RS" w:date="2022-10-15T05:47:00Z">
            <w:rPr>
              <w:sz w:val="24"/>
            </w:rPr>
          </w:rPrChange>
        </w:rPr>
        <w:t>also</w:t>
      </w:r>
      <w:del w:id="144" w:author="RS" w:date="2022-10-15T05:47:00Z">
        <w:r w:rsidR="002C1963">
          <w:rPr>
            <w:sz w:val="24"/>
            <w:szCs w:val="24"/>
          </w:rPr>
          <w:delText xml:space="preserve"> </w:delText>
        </w:r>
        <w:r w:rsidR="00D0362E">
          <w:rPr>
            <w:sz w:val="24"/>
            <w:szCs w:val="24"/>
          </w:rPr>
          <w:delText>was</w:delText>
        </w:r>
      </w:del>
      <w:r>
        <w:t xml:space="preserve"> </w:t>
      </w:r>
      <w:r>
        <w:rPr>
          <w:sz w:val="24"/>
          <w:szCs w:val="24"/>
        </w:rPr>
        <w:t xml:space="preserve">substantial overlap among the priorities across scenarios within Conservation International’s global biodiversity hotspots </w:t>
      </w:r>
      <w:del w:id="145" w:author="RS" w:date="2022-10-15T05:47:00Z">
        <w:r w:rsidR="003928AD">
          <w:rPr>
            <w:sz w:val="24"/>
            <w:szCs w:val="24"/>
          </w:rPr>
          <w:fldChar w:fldCharType="begin"/>
        </w:r>
        <w:r w:rsidR="00227070">
          <w:rPr>
            <w:sz w:val="24"/>
            <w:szCs w:val="24"/>
          </w:rPr>
          <w:delInstrText xml:space="preserve"> ADDIN ZOTERO_ITEM CSL_CITATION {"citationID":"LkUvQWj4","properties":{"formattedCitation":"(Myers et al. 2000)","plainCitation":"(Myers et al. 2000)","noteIndex":0},"citationItems":[{"id":803,"uris":["http://zotero.org/users/878981/items/5FSZ9YL2"],"itemData":{"id":803,"type":"article-journal","abstract":"Conservationists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risk.","container-title":"Nature","DOI":"10.1038/35002501","ISSN":"1476-4687","issue":"6772","language":"en","note":"number: 6772\npublisher: Nature Publishing Group","page":"853-858","source":"www.nature.com","title":"Biodiversity hotspots for conservation priorities","volume":"403","author":[{"family":"Myers","given":"Norman"},{"family":"Mittermeier","given":"Russell A."},{"family":"Mittermeier","given":"Cristina G."},{"family":"Fonseca","given":"Gustavo A. B.","non-dropping-particle":"da"},{"family":"Kent","given":"Jennifer"}],"issued":{"date-parts":[["2000",2]]}}}],"schema":"https://github.com/citation-style-language/schema/raw/master/csl-citation.json"} </w:delInstrText>
        </w:r>
        <w:r w:rsidR="003928AD">
          <w:rPr>
            <w:sz w:val="24"/>
            <w:szCs w:val="24"/>
          </w:rPr>
          <w:fldChar w:fldCharType="separate"/>
        </w:r>
        <w:r w:rsidR="000F5AFD" w:rsidRPr="000F5AFD">
          <w:rPr>
            <w:sz w:val="24"/>
          </w:rPr>
          <w:delText>(Myers et al. 2000)</w:delText>
        </w:r>
        <w:r w:rsidR="003928AD">
          <w:rPr>
            <w:sz w:val="24"/>
            <w:szCs w:val="24"/>
          </w:rPr>
          <w:fldChar w:fldCharType="end"/>
        </w:r>
        <w:r w:rsidR="00D0362E">
          <w:rPr>
            <w:sz w:val="24"/>
            <w:szCs w:val="24"/>
          </w:rPr>
          <w:delText>,</w:delText>
        </w:r>
      </w:del>
      <w:ins w:id="146" w:author="RS" w:date="2022-10-15T05:47:00Z">
        <w:r>
          <w:rPr>
            <w:sz w:val="24"/>
            <w:szCs w:val="24"/>
          </w:rPr>
          <w:t>(Myers et al. 2000),</w:t>
        </w:r>
      </w:ins>
      <w:r>
        <w:rPr>
          <w:sz w:val="24"/>
          <w:szCs w:val="24"/>
        </w:rPr>
        <w:t xml:space="preserve"> but many high overlap areas lie either outside of (53.3%) or in small areas within hotspots (Figure S5).</w:t>
      </w:r>
    </w:p>
    <w:p w14:paraId="0000002A" w14:textId="73EB3447" w:rsidR="003415FF" w:rsidRDefault="00000000">
      <w:pPr>
        <w:spacing w:line="480" w:lineRule="auto"/>
        <w:rPr>
          <w:sz w:val="24"/>
          <w:szCs w:val="24"/>
        </w:rPr>
      </w:pPr>
      <w:r>
        <w:rPr>
          <w:sz w:val="24"/>
          <w:szCs w:val="24"/>
        </w:rPr>
        <w:tab/>
        <w:t>At the same time, risk scenarios elicited several prominent shifts in spatial priorities among areas varying in risk exposure (Fig. 3; Table S</w:t>
      </w:r>
      <w:r w:rsidR="003A40D5">
        <w:rPr>
          <w:sz w:val="24"/>
          <w:szCs w:val="24"/>
        </w:rPr>
        <w:t>2</w:t>
      </w:r>
      <w:r>
        <w:rPr>
          <w:sz w:val="24"/>
          <w:szCs w:val="24"/>
        </w:rPr>
        <w:t xml:space="preserve">).  In some cases, high risks to protected areas in weakly-governed countries could be compensated by expanding protected areas in well-governed neighboring </w:t>
      </w:r>
      <w:del w:id="147" w:author="RS" w:date="2022-10-15T05:47:00Z">
        <w:r w:rsidR="00332606">
          <w:rPr>
            <w:sz w:val="24"/>
            <w:szCs w:val="24"/>
          </w:rPr>
          <w:delText>nations</w:delText>
        </w:r>
      </w:del>
      <w:ins w:id="148" w:author="RS" w:date="2022-10-15T05:47:00Z">
        <w:r>
          <w:rPr>
            <w:sz w:val="24"/>
            <w:szCs w:val="24"/>
          </w:rPr>
          <w:t>countries</w:t>
        </w:r>
      </w:ins>
      <w:r>
        <w:rPr>
          <w:sz w:val="24"/>
          <w:szCs w:val="24"/>
        </w:rPr>
        <w:t xml:space="preserve"> (Fig S6).  For example, challenges to the transborder conservation of the wide-ranging and IUCN-vulnerable caribou (</w:t>
      </w:r>
      <w:r>
        <w:rPr>
          <w:i/>
          <w:sz w:val="24"/>
          <w:szCs w:val="24"/>
        </w:rPr>
        <w:t>Rangifer tarandus</w:t>
      </w:r>
      <w:r>
        <w:rPr>
          <w:sz w:val="24"/>
          <w:szCs w:val="24"/>
        </w:rPr>
        <w:t>) due to weak governance in Russia (Table S</w:t>
      </w:r>
      <w:r w:rsidR="003A40D5">
        <w:rPr>
          <w:sz w:val="24"/>
          <w:szCs w:val="24"/>
        </w:rPr>
        <w:t>3</w:t>
      </w:r>
      <w:r>
        <w:rPr>
          <w:sz w:val="24"/>
          <w:szCs w:val="24"/>
        </w:rPr>
        <w:t xml:space="preserve">) were mitigated by increasing the land area protected by Finland from 16.2% to 36.4% (Fig. 4).  High exposure to risks from land use change could be offset in a similar fashion, such as by protecting more land in Liberia (32% </w:t>
      </w:r>
      <w:del w:id="149" w:author="RS" w:date="2022-10-15T05:47:00Z">
        <w:r w:rsidR="00511559">
          <w:rPr>
            <w:sz w:val="24"/>
            <w:szCs w:val="24"/>
          </w:rPr>
          <w:delText>rather than</w:delText>
        </w:r>
      </w:del>
      <w:ins w:id="150" w:author="RS" w:date="2022-10-15T05:47:00Z">
        <w:r>
          <w:rPr>
            <w:sz w:val="24"/>
            <w:szCs w:val="24"/>
          </w:rPr>
          <w:t>versus</w:t>
        </w:r>
      </w:ins>
      <w:r>
        <w:rPr>
          <w:sz w:val="24"/>
          <w:szCs w:val="24"/>
        </w:rPr>
        <w:t xml:space="preserve"> 22.5% in </w:t>
      </w:r>
      <w:del w:id="151" w:author="RS" w:date="2022-10-15T05:47:00Z">
        <w:r w:rsidR="00511559">
          <w:rPr>
            <w:sz w:val="24"/>
            <w:szCs w:val="24"/>
          </w:rPr>
          <w:delText>null</w:delText>
        </w:r>
      </w:del>
      <w:ins w:id="152" w:author="RS" w:date="2022-10-15T05:47:00Z">
        <w:r>
          <w:rPr>
            <w:sz w:val="24"/>
            <w:szCs w:val="24"/>
          </w:rPr>
          <w:t>the baseline</w:t>
        </w:r>
      </w:ins>
      <w:r>
        <w:rPr>
          <w:sz w:val="24"/>
          <w:szCs w:val="24"/>
        </w:rPr>
        <w:t xml:space="preserve"> scenario) than in the agriculturally intensifying nation of Sierra Leone (Fig. 4).  Likewise, climate-associated risks in Hungary and Serbia (Figure S3) might be tempered by protecting twice as much land (20.4% </w:t>
      </w:r>
      <w:del w:id="153" w:author="RS" w:date="2022-10-15T05:47:00Z">
        <w:r w:rsidR="00563136">
          <w:rPr>
            <w:sz w:val="24"/>
            <w:szCs w:val="24"/>
          </w:rPr>
          <w:delText>from</w:delText>
        </w:r>
      </w:del>
      <w:ins w:id="154" w:author="RS" w:date="2022-10-15T05:47:00Z">
        <w:r>
          <w:rPr>
            <w:sz w:val="24"/>
            <w:szCs w:val="24"/>
          </w:rPr>
          <w:t>versus</w:t>
        </w:r>
      </w:ins>
      <w:r>
        <w:rPr>
          <w:sz w:val="24"/>
          <w:szCs w:val="24"/>
        </w:rPr>
        <w:t xml:space="preserve"> 10.2% in </w:t>
      </w:r>
      <w:del w:id="155" w:author="RS" w:date="2022-10-15T05:47:00Z">
        <w:r w:rsidR="00563136">
          <w:rPr>
            <w:sz w:val="24"/>
            <w:szCs w:val="24"/>
          </w:rPr>
          <w:delText>null</w:delText>
        </w:r>
      </w:del>
      <w:ins w:id="156" w:author="RS" w:date="2022-10-15T05:47:00Z">
        <w:r>
          <w:rPr>
            <w:sz w:val="24"/>
            <w:szCs w:val="24"/>
          </w:rPr>
          <w:t>baseline</w:t>
        </w:r>
      </w:ins>
      <w:r>
        <w:rPr>
          <w:sz w:val="24"/>
          <w:szCs w:val="24"/>
        </w:rPr>
        <w:t xml:space="preserve">) in nearby Kosovo, which has lower predicted climate velocity (Fig. 4). Addressing risks from extreme weather events </w:t>
      </w:r>
      <w:del w:id="157" w:author="RS" w:date="2022-10-15T05:47:00Z">
        <w:r w:rsidR="00036FED">
          <w:rPr>
            <w:sz w:val="24"/>
            <w:szCs w:val="24"/>
          </w:rPr>
          <w:fldChar w:fldCharType="begin"/>
        </w:r>
        <w:r w:rsidR="00227070">
          <w:rPr>
            <w:sz w:val="24"/>
            <w:szCs w:val="24"/>
          </w:rPr>
          <w:delInstrText xml:space="preserve"> ADDIN ZOTERO_ITEM CSL_CITATION {"citationID":"6uBjev7q","properties":{"formattedCitation":"(La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delInstrText>
        </w:r>
        <w:r w:rsidR="00036FED">
          <w:rPr>
            <w:sz w:val="24"/>
            <w:szCs w:val="24"/>
          </w:rPr>
          <w:fldChar w:fldCharType="separate"/>
        </w:r>
        <w:r w:rsidR="000F5AFD" w:rsidRPr="000F5AFD">
          <w:rPr>
            <w:sz w:val="24"/>
          </w:rPr>
          <w:delText>(La Sorte et al. 2021)</w:delText>
        </w:r>
        <w:r w:rsidR="00036FED">
          <w:rPr>
            <w:sz w:val="24"/>
            <w:szCs w:val="24"/>
          </w:rPr>
          <w:fldChar w:fldCharType="end"/>
        </w:r>
      </w:del>
      <w:ins w:id="158" w:author="RS" w:date="2022-10-15T05:47:00Z">
        <w:r>
          <w:rPr>
            <w:sz w:val="24"/>
            <w:szCs w:val="24"/>
          </w:rPr>
          <w:t xml:space="preserve">(La </w:t>
        </w:r>
        <w:proofErr w:type="spellStart"/>
        <w:r>
          <w:rPr>
            <w:sz w:val="24"/>
            <w:szCs w:val="24"/>
          </w:rPr>
          <w:t>Sorte</w:t>
        </w:r>
        <w:proofErr w:type="spellEnd"/>
        <w:r>
          <w:rPr>
            <w:sz w:val="24"/>
            <w:szCs w:val="24"/>
          </w:rPr>
          <w:t xml:space="preserve"> et al. 2021)</w:t>
        </w:r>
      </w:ins>
      <w:r>
        <w:rPr>
          <w:sz w:val="24"/>
          <w:szCs w:val="24"/>
        </w:rPr>
        <w:t xml:space="preserve"> (Figures S7 – S9) also required shifting some priority areas to less climatically volatile locations. </w:t>
      </w:r>
      <w:ins w:id="159" w:author="RS" w:date="2022-10-15T05:47:00Z">
        <w:r>
          <w:rPr>
            <w:sz w:val="24"/>
            <w:szCs w:val="24"/>
          </w:rPr>
          <w:t>Combining both climate velocity and extreme weather events into one metric illustrates a somewhat smoothed response (Figures S10 - S12).</w:t>
        </w:r>
      </w:ins>
      <w:r>
        <w:rPr>
          <w:sz w:val="24"/>
          <w:szCs w:val="24"/>
        </w:rPr>
        <w:t xml:space="preserve"> </w:t>
      </w:r>
    </w:p>
    <w:p w14:paraId="0000002B" w14:textId="77777777" w:rsidR="003415FF" w:rsidRDefault="00000000">
      <w:pPr>
        <w:spacing w:line="480" w:lineRule="auto"/>
        <w:rPr>
          <w:sz w:val="24"/>
          <w:szCs w:val="24"/>
        </w:rPr>
      </w:pPr>
      <w:r>
        <w:rPr>
          <w:sz w:val="24"/>
          <w:szCs w:val="24"/>
        </w:rPr>
        <w:t xml:space="preserve"> </w:t>
      </w:r>
    </w:p>
    <w:p w14:paraId="0000002C" w14:textId="77777777" w:rsidR="003415FF" w:rsidRDefault="00000000">
      <w:pPr>
        <w:spacing w:line="480" w:lineRule="auto"/>
        <w:rPr>
          <w:b/>
          <w:sz w:val="24"/>
          <w:szCs w:val="24"/>
        </w:rPr>
      </w:pPr>
      <w:r>
        <w:rPr>
          <w:b/>
          <w:sz w:val="24"/>
          <w:szCs w:val="24"/>
        </w:rPr>
        <w:t>Discussion</w:t>
      </w:r>
    </w:p>
    <w:p w14:paraId="65C1213D" w14:textId="21417185" w:rsidR="00433B9A" w:rsidRDefault="00000000" w:rsidP="00433B9A">
      <w:pPr>
        <w:spacing w:line="480" w:lineRule="auto"/>
        <w:ind w:firstLine="720"/>
        <w:rPr>
          <w:rPrChange w:id="160" w:author="RS" w:date="2022-10-15T05:47:00Z">
            <w:rPr>
              <w:sz w:val="24"/>
            </w:rPr>
          </w:rPrChange>
        </w:rPr>
      </w:pPr>
      <w:r>
        <w:rPr>
          <w:sz w:val="24"/>
          <w:szCs w:val="24"/>
        </w:rPr>
        <w:t xml:space="preserve">Although a growing body of literature shows that protected areas are seldom effective if subject to unmitigated risks from land use change, weak governance and climate change </w:t>
      </w:r>
      <w:del w:id="161" w:author="RS" w:date="2022-10-15T05:47:00Z">
        <w:r w:rsidR="00F12711">
          <w:rPr>
            <w:color w:val="000000"/>
            <w:sz w:val="24"/>
            <w:szCs w:val="24"/>
          </w:rPr>
          <w:fldChar w:fldCharType="begin"/>
        </w:r>
        <w:r w:rsidR="004A1027">
          <w:rPr>
            <w:color w:val="000000"/>
            <w:sz w:val="24"/>
            <w:szCs w:val="24"/>
          </w:rPr>
          <w:delInstrText xml:space="preserve"> ADDIN ZOTERO_ITEM CSL_CITATION {"citationID":"Cz4PSFlu","properties":{"formattedCitation":"(Schulze et al. 2018; Tesfaw et al. 2018; Maxwell et al. 2019)","plainCitation":"(Schulze et al. 2018; Tesfaw et al. 2018; Maxwell et al. 2019)","noteIndex":0},"citationItems":[{"id":784,"uris":["http://zotero.org/users/878981/items/SNVLICL8"],"itemData":{"id":784,"type":"article-journal","container-title":"Conservation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D."}],"issued":{"date-parts":[["2018"]]}}},{"id":788,"uris":["http://zotero.org/users/878981/items/TLMCALYG"],"itemData":{"id":788,"type":"article-journal","container-title":"Proceedings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delInstrText>
        </w:r>
        <w:r w:rsidR="00F12711">
          <w:rPr>
            <w:color w:val="000000"/>
            <w:sz w:val="24"/>
            <w:szCs w:val="24"/>
          </w:rPr>
          <w:fldChar w:fldCharType="separate"/>
        </w:r>
        <w:r w:rsidR="000F5AFD" w:rsidRPr="000F5AFD">
          <w:rPr>
            <w:sz w:val="24"/>
          </w:rPr>
          <w:delText>(Schulze et al. 2018; Tesfaw et al. 2018; Maxwell et al. 2019)</w:delText>
        </w:r>
        <w:r w:rsidR="00F12711">
          <w:rPr>
            <w:color w:val="000000"/>
            <w:sz w:val="24"/>
            <w:szCs w:val="24"/>
          </w:rPr>
          <w:fldChar w:fldCharType="end"/>
        </w:r>
        <w:r w:rsidR="00892D5D">
          <w:rPr>
            <w:sz w:val="24"/>
            <w:szCs w:val="24"/>
          </w:rPr>
          <w:delText xml:space="preserve">, </w:delText>
        </w:r>
        <w:r w:rsidR="00544D4D" w:rsidRPr="00544D4D">
          <w:rPr>
            <w:sz w:val="24"/>
            <w:szCs w:val="24"/>
          </w:rPr>
          <w:delText>most systematic conservation planning efforts prioritize land based on ecological value and some measure of cost</w:delText>
        </w:r>
        <w:r w:rsidR="008B7C3E">
          <w:rPr>
            <w:sz w:val="24"/>
            <w:szCs w:val="24"/>
          </w:rPr>
          <w:delText>.</w:delText>
        </w:r>
        <w:r w:rsidR="00C460EF">
          <w:rPr>
            <w:sz w:val="24"/>
            <w:szCs w:val="24"/>
          </w:rPr>
          <w:delText xml:space="preserve"> </w:delText>
        </w:r>
        <w:r w:rsidR="00246B50">
          <w:rPr>
            <w:sz w:val="24"/>
            <w:szCs w:val="24"/>
          </w:rPr>
          <w:delText xml:space="preserve">We show </w:delText>
        </w:r>
        <w:r w:rsidR="00142091">
          <w:rPr>
            <w:sz w:val="24"/>
            <w:szCs w:val="24"/>
          </w:rPr>
          <w:delText>how</w:delText>
        </w:r>
        <w:r w:rsidR="005F7B4F">
          <w:rPr>
            <w:sz w:val="24"/>
            <w:szCs w:val="24"/>
          </w:rPr>
          <w:delText xml:space="preserve"> </w:delText>
        </w:r>
        <w:r w:rsidR="00246B50">
          <w:rPr>
            <w:sz w:val="24"/>
            <w:szCs w:val="24"/>
          </w:rPr>
          <w:delText>only small (1.6%) increases in land area</w:delText>
        </w:r>
        <w:r w:rsidR="0023706C">
          <w:rPr>
            <w:sz w:val="24"/>
            <w:szCs w:val="24"/>
          </w:rPr>
          <w:delText xml:space="preserve">, but importantly a change in the spatial configuration of where protected areas are places, </w:delText>
        </w:r>
        <w:r w:rsidR="00531AAB">
          <w:rPr>
            <w:sz w:val="24"/>
            <w:szCs w:val="24"/>
          </w:rPr>
          <w:delText>may reduce the vulnerability of</w:delText>
        </w:r>
        <w:r w:rsidR="00246B50">
          <w:rPr>
            <w:sz w:val="24"/>
            <w:szCs w:val="24"/>
          </w:rPr>
          <w:delText xml:space="preserve"> protected areas</w:delText>
        </w:r>
        <w:r w:rsidR="00531AAB">
          <w:rPr>
            <w:sz w:val="24"/>
            <w:szCs w:val="24"/>
          </w:rPr>
          <w:delText xml:space="preserve"> to future threats</w:delText>
        </w:r>
        <w:r w:rsidR="00246B50">
          <w:rPr>
            <w:sz w:val="24"/>
            <w:szCs w:val="24"/>
          </w:rPr>
          <w:delText xml:space="preserve"> if risk are explicitly considered during planning stages</w:delText>
        </w:r>
        <w:r w:rsidR="00142091">
          <w:rPr>
            <w:sz w:val="24"/>
            <w:szCs w:val="24"/>
          </w:rPr>
          <w:delText xml:space="preserve"> </w:delText>
        </w:r>
        <w:r w:rsidR="006508C2" w:rsidRPr="00CB6C0D">
          <w:rPr>
            <w:sz w:val="24"/>
            <w:szCs w:val="24"/>
          </w:rPr>
          <w:delText>(Fig</w:delText>
        </w:r>
        <w:r w:rsidR="006508C2">
          <w:rPr>
            <w:sz w:val="24"/>
            <w:szCs w:val="24"/>
          </w:rPr>
          <w:delText>.</w:delText>
        </w:r>
        <w:r w:rsidR="006508C2" w:rsidRPr="00CB6C0D">
          <w:rPr>
            <w:sz w:val="24"/>
            <w:szCs w:val="24"/>
          </w:rPr>
          <w:delText xml:space="preserve"> 1).</w:delText>
        </w:r>
        <w:r w:rsidR="00EA5CA0">
          <w:rPr>
            <w:sz w:val="24"/>
            <w:szCs w:val="24"/>
          </w:rPr>
          <w:delText xml:space="preserve"> </w:delText>
        </w:r>
        <w:r w:rsidR="00EA4184">
          <w:rPr>
            <w:sz w:val="24"/>
            <w:szCs w:val="24"/>
          </w:rPr>
          <w:delText>Across all planning scenarios, we identified 8.5 million km</w:delText>
        </w:r>
        <w:r w:rsidR="00EA4184">
          <w:rPr>
            <w:sz w:val="24"/>
            <w:szCs w:val="24"/>
            <w:vertAlign w:val="superscript"/>
          </w:rPr>
          <w:delText xml:space="preserve">2 </w:delText>
        </w:r>
        <w:r w:rsidR="00EA4184">
          <w:rPr>
            <w:sz w:val="24"/>
            <w:szCs w:val="24"/>
          </w:rPr>
          <w:delText>of priority lands that either uniquely contributed to conservation targets (e.g., high endemism) or were resilient to</w:delText>
        </w:r>
        <w:r w:rsidR="00341B30">
          <w:rPr>
            <w:sz w:val="24"/>
            <w:szCs w:val="24"/>
          </w:rPr>
          <w:delText xml:space="preserve"> the</w:delText>
        </w:r>
        <w:r w:rsidR="00EA4184">
          <w:rPr>
            <w:sz w:val="24"/>
            <w:szCs w:val="24"/>
          </w:rPr>
          <w:delText xml:space="preserve"> risks </w:delText>
        </w:r>
        <w:r w:rsidR="00341B30">
          <w:rPr>
            <w:sz w:val="24"/>
            <w:szCs w:val="24"/>
          </w:rPr>
          <w:delText xml:space="preserve">we </w:delText>
        </w:r>
        <w:r w:rsidR="00EA4184">
          <w:rPr>
            <w:sz w:val="24"/>
            <w:szCs w:val="24"/>
          </w:rPr>
          <w:delText xml:space="preserve">modeled.  </w:delText>
        </w:r>
        <w:r w:rsidR="00341B30">
          <w:rPr>
            <w:sz w:val="24"/>
            <w:szCs w:val="24"/>
          </w:rPr>
          <w:delText xml:space="preserve">Countries with large proportions of land already in protection (e.g., Brazil with &gt;30%) </w:delText>
        </w:r>
        <w:r w:rsidR="00E102F3">
          <w:rPr>
            <w:sz w:val="24"/>
            <w:szCs w:val="24"/>
          </w:rPr>
          <w:delText>also</w:delText>
        </w:r>
        <w:r w:rsidR="00341B30">
          <w:rPr>
            <w:sz w:val="24"/>
            <w:szCs w:val="24"/>
          </w:rPr>
          <w:delText xml:space="preserve"> had similar priorities for risk vs. null scenarios. </w:delText>
        </w:r>
        <w:r w:rsidR="00E102F3">
          <w:rPr>
            <w:sz w:val="24"/>
            <w:szCs w:val="24"/>
          </w:rPr>
          <w:delText xml:space="preserve"> Such</w:delText>
        </w:r>
        <w:r w:rsidR="00EA4184">
          <w:rPr>
            <w:sz w:val="24"/>
            <w:szCs w:val="24"/>
          </w:rPr>
          <w:delText xml:space="preserve"> shared priority areas </w:delText>
        </w:r>
        <w:r w:rsidR="00E102F3">
          <w:rPr>
            <w:sz w:val="24"/>
            <w:szCs w:val="24"/>
          </w:rPr>
          <w:delText xml:space="preserve">across planning scenarios </w:delText>
        </w:r>
        <w:r w:rsidR="00EA4184">
          <w:rPr>
            <w:sz w:val="24"/>
            <w:szCs w:val="24"/>
          </w:rPr>
          <w:delText>are likely to provide</w:delText>
        </w:r>
      </w:del>
      <w:ins w:id="162" w:author="RS" w:date="2022-10-15T05:47:00Z">
        <w:r>
          <w:rPr>
            <w:sz w:val="24"/>
            <w:szCs w:val="24"/>
          </w:rPr>
          <w:t xml:space="preserve">(Schulze et al. 2018; </w:t>
        </w:r>
        <w:proofErr w:type="spellStart"/>
        <w:r>
          <w:rPr>
            <w:sz w:val="24"/>
            <w:szCs w:val="24"/>
          </w:rPr>
          <w:t>Tesfaw</w:t>
        </w:r>
        <w:proofErr w:type="spellEnd"/>
        <w:r>
          <w:rPr>
            <w:sz w:val="24"/>
            <w:szCs w:val="24"/>
          </w:rPr>
          <w:t xml:space="preserve"> et al. 2018; Maxwell et al. 2019), most systematic conservation planning efforts prioritize land based on ecological value and some measure of cost. We show how relatively small (1.6%) increases in land area, but importantly a change in the spatial configuration of where protected areas </w:t>
        </w:r>
        <w:proofErr w:type="gramStart"/>
        <w:r>
          <w:rPr>
            <w:sz w:val="24"/>
            <w:szCs w:val="24"/>
          </w:rPr>
          <w:t>are</w:t>
        </w:r>
        <w:proofErr w:type="gramEnd"/>
        <w:r>
          <w:rPr>
            <w:sz w:val="24"/>
            <w:szCs w:val="24"/>
          </w:rPr>
          <w:t xml:space="preserve"> placed, may reduce the vulnerability of protected areas to future threats if risk is explicitly considered during planning stages (Fig. 1). Across all planning scenarios, we identified 8.5 million km</w:t>
        </w:r>
        <w:r>
          <w:rPr>
            <w:sz w:val="24"/>
            <w:szCs w:val="24"/>
            <w:vertAlign w:val="superscript"/>
          </w:rPr>
          <w:t xml:space="preserve">2 </w:t>
        </w:r>
        <w:r>
          <w:rPr>
            <w:sz w:val="24"/>
            <w:szCs w:val="24"/>
          </w:rPr>
          <w:t>of priority lands that either uniquely contributed to conservation targets (e.g., high endemism) or were resilient to the risks we modeled.  Countries with large proportions of land already in protection (e.g., Brazil with &gt;30%) also had similar priorities for risk vs. baseline scenarios.  Although our results are meant to illustrate the importance of considering risk, rather than directly informing real-world decisions</w:t>
        </w:r>
        <w:r w:rsidR="00A73C0E">
          <w:rPr>
            <w:sz w:val="24"/>
            <w:szCs w:val="24"/>
          </w:rPr>
          <w:t>,</w:t>
        </w:r>
        <w:r>
          <w:rPr>
            <w:sz w:val="24"/>
            <w:szCs w:val="24"/>
          </w:rPr>
          <w:t xml:space="preserve"> such shared priority areas across planning scenarios do appear to represent</w:t>
        </w:r>
      </w:ins>
      <w:r>
        <w:rPr>
          <w:sz w:val="24"/>
          <w:szCs w:val="24"/>
        </w:rPr>
        <w:t xml:space="preserve"> good return on conservation investments.  </w:t>
      </w:r>
    </w:p>
    <w:p w14:paraId="44B146BA" w14:textId="04B66EB1" w:rsidR="00433B9A" w:rsidRDefault="00433B9A" w:rsidP="00433B9A">
      <w:pPr>
        <w:spacing w:line="480" w:lineRule="auto"/>
        <w:ind w:firstLine="720"/>
        <w:rPr>
          <w:moveTo w:id="163" w:author="RS" w:date="2022-10-15T05:47:00Z"/>
          <w:color w:val="000000"/>
          <w:sz w:val="24"/>
          <w:szCs w:val="24"/>
        </w:rPr>
      </w:pPr>
      <w:moveToRangeStart w:id="164" w:author="RS" w:date="2022-10-15T05:47:00Z" w:name="move116705269"/>
      <w:moveTo w:id="165" w:author="RS" w:date="2022-10-15T05:47:00Z">
        <w:r>
          <w:rPr>
            <w:sz w:val="24"/>
            <w:szCs w:val="24"/>
          </w:rPr>
          <w:t xml:space="preserve">A novel contribution of our framework is that it explicitly incorporates multiple risk factors at the same time. </w:t>
        </w:r>
      </w:moveTo>
      <w:moveToRangeEnd w:id="164"/>
      <w:ins w:id="166" w:author="RS" w:date="2022-10-15T05:47:00Z">
        <w:r>
          <w:rPr>
            <w:sz w:val="24"/>
            <w:szCs w:val="24"/>
          </w:rPr>
          <w:t>Previous work has incorporated single risk factors analogous to those we used, including governance (</w:t>
        </w:r>
        <w:proofErr w:type="spellStart"/>
        <w:r>
          <w:rPr>
            <w:sz w:val="24"/>
            <w:szCs w:val="24"/>
          </w:rPr>
          <w:t>Mascia</w:t>
        </w:r>
        <w:proofErr w:type="spellEnd"/>
        <w:r>
          <w:rPr>
            <w:sz w:val="24"/>
            <w:szCs w:val="24"/>
          </w:rPr>
          <w:t xml:space="preserve"> &amp; </w:t>
        </w:r>
        <w:proofErr w:type="spellStart"/>
        <w:r>
          <w:rPr>
            <w:sz w:val="24"/>
            <w:szCs w:val="24"/>
          </w:rPr>
          <w:t>Pailler</w:t>
        </w:r>
        <w:proofErr w:type="spellEnd"/>
        <w:r>
          <w:rPr>
            <w:sz w:val="24"/>
            <w:szCs w:val="24"/>
          </w:rPr>
          <w:t xml:space="preserve"> 2011; Eklund &amp; Cabeza-</w:t>
        </w:r>
        <w:proofErr w:type="spellStart"/>
        <w:r>
          <w:rPr>
            <w:sz w:val="24"/>
            <w:szCs w:val="24"/>
          </w:rPr>
          <w:t>Jaimejuan</w:t>
        </w:r>
        <w:proofErr w:type="spellEnd"/>
        <w:r>
          <w:rPr>
            <w:sz w:val="24"/>
            <w:szCs w:val="24"/>
          </w:rPr>
          <w:t xml:space="preserve"> 2017), climate change (Hoffmann et al. 2019) and land use change (</w:t>
        </w:r>
        <w:proofErr w:type="spellStart"/>
        <w:r>
          <w:rPr>
            <w:sz w:val="24"/>
            <w:szCs w:val="24"/>
          </w:rPr>
          <w:t>Pouzols</w:t>
        </w:r>
        <w:proofErr w:type="spellEnd"/>
        <w:r>
          <w:rPr>
            <w:sz w:val="24"/>
            <w:szCs w:val="24"/>
          </w:rPr>
          <w:t xml:space="preserve"> et al. 2014; Di Minin et al. 2016)</w:t>
        </w:r>
      </w:ins>
      <w:moveToRangeStart w:id="167" w:author="RS" w:date="2022-10-15T05:47:00Z" w:name="move116705270"/>
      <w:moveTo w:id="168" w:author="RS" w:date="2022-10-15T05:47:00Z">
        <w:r>
          <w:rPr>
            <w:sz w:val="24"/>
            <w:szCs w:val="24"/>
          </w:rPr>
          <w:t xml:space="preserve"> demonstrating the importance of each type of risk in protected area planning. Our results similarly demonstrate that protected area expansion decisions can be profoundly influenced by all three risk factors combined, yet they also show that relatively little additional protected area is required to account for these risks.</w:t>
        </w:r>
        <w:r>
          <w:rPr>
            <w:color w:val="000000"/>
            <w:sz w:val="24"/>
            <w:szCs w:val="24"/>
          </w:rPr>
          <w:t xml:space="preserve"> </w:t>
        </w:r>
      </w:moveTo>
    </w:p>
    <w:moveToRangeEnd w:id="167"/>
    <w:p w14:paraId="0000002E" w14:textId="287E218D" w:rsidR="003415FF" w:rsidRDefault="00000000">
      <w:pPr>
        <w:spacing w:line="480" w:lineRule="auto"/>
        <w:ind w:firstLine="720"/>
        <w:rPr>
          <w:sz w:val="24"/>
          <w:szCs w:val="24"/>
        </w:rPr>
      </w:pPr>
      <w:r>
        <w:rPr>
          <w:sz w:val="24"/>
          <w:szCs w:val="24"/>
        </w:rPr>
        <w:t xml:space="preserve">Despite </w:t>
      </w:r>
      <w:ins w:id="169" w:author="RS" w:date="2022-10-15T05:47:00Z">
        <w:r>
          <w:rPr>
            <w:sz w:val="24"/>
            <w:szCs w:val="24"/>
          </w:rPr>
          <w:t xml:space="preserve">relatively </w:t>
        </w:r>
      </w:ins>
      <w:r>
        <w:rPr>
          <w:sz w:val="24"/>
          <w:szCs w:val="24"/>
        </w:rPr>
        <w:t xml:space="preserve">modest differences across scenarios in the </w:t>
      </w:r>
      <w:del w:id="170" w:author="RS" w:date="2022-10-15T05:47:00Z">
        <w:r w:rsidR="00E102F3">
          <w:rPr>
            <w:sz w:val="24"/>
            <w:szCs w:val="24"/>
          </w:rPr>
          <w:delText>global</w:delText>
        </w:r>
      </w:del>
      <w:ins w:id="171" w:author="RS" w:date="2022-10-15T05:47:00Z">
        <w:r>
          <w:rPr>
            <w:sz w:val="24"/>
            <w:szCs w:val="24"/>
          </w:rPr>
          <w:t>amount of</w:t>
        </w:r>
      </w:ins>
      <w:r>
        <w:rPr>
          <w:sz w:val="24"/>
          <w:szCs w:val="24"/>
        </w:rPr>
        <w:t xml:space="preserve"> land</w:t>
      </w:r>
      <w:del w:id="172" w:author="RS" w:date="2022-10-15T05:47:00Z">
        <w:r w:rsidR="00E102F3">
          <w:rPr>
            <w:sz w:val="24"/>
            <w:szCs w:val="24"/>
          </w:rPr>
          <w:delText xml:space="preserve"> area</w:delText>
        </w:r>
      </w:del>
      <w:r>
        <w:rPr>
          <w:sz w:val="24"/>
          <w:szCs w:val="24"/>
        </w:rPr>
        <w:t xml:space="preserve"> required to conserve terrestrial vertebrates, shifts in the locations of priority areas sometimes resulted in substantial increases within any given nation. </w:t>
      </w:r>
      <w:del w:id="173" w:author="RS" w:date="2022-10-15T05:47:00Z">
        <w:r w:rsidR="00B22E8F">
          <w:rPr>
            <w:sz w:val="24"/>
            <w:szCs w:val="24"/>
          </w:rPr>
          <w:delText xml:space="preserve"> </w:delText>
        </w:r>
      </w:del>
      <w:r>
        <w:rPr>
          <w:sz w:val="24"/>
          <w:szCs w:val="24"/>
        </w:rPr>
        <w:t xml:space="preserve">These asymmetries highlight the importance of cross-jurisdictional coordination to promote collaboration and improve the effectiveness of protected area systems </w:t>
      </w:r>
      <w:del w:id="174" w:author="RS" w:date="2022-10-15T05:47:00Z">
        <w:r w:rsidR="004649E8">
          <w:rPr>
            <w:sz w:val="24"/>
            <w:szCs w:val="24"/>
          </w:rPr>
          <w:fldChar w:fldCharType="begin"/>
        </w:r>
        <w:r w:rsidR="004649E8">
          <w:rPr>
            <w:sz w:val="24"/>
            <w:szCs w:val="24"/>
          </w:rPr>
          <w:delInstrText xml:space="preserve"> ADDIN ZOTERO_ITEM CSL_CITATION {"citationID":"un8xJs07","properties":{"formattedCitation":"(Dallimer &amp; Strange 2015)","plainCitation":"(Dallimer &amp; Strange 2015)","noteIndex":0},"citationItems":[{"id":780,"uris":["http://zotero.org/users/878981/items/IJABC9IU"],"itemData":{"id":780,"type":"article-journal","container-title":"Trends in Ecology &amp; Evolution","issue":"3","note":"publisher: Elsevier","page":"132–139","source":"Google Scholar","title":"Why socio-political borders and boundaries matter in conservation","volume":"30","author":[{"family":"Dallimer","given":"Martin"},{"family":"Strange","given":"Niels"}],"issued":{"date-parts":[["2015"]]}}}],"schema":"https://github.com/citation-style-language/schema/raw/master/csl-citation.json"} </w:delInstrText>
        </w:r>
        <w:r w:rsidR="004649E8">
          <w:rPr>
            <w:sz w:val="24"/>
            <w:szCs w:val="24"/>
          </w:rPr>
          <w:fldChar w:fldCharType="separate"/>
        </w:r>
        <w:r w:rsidR="000F5AFD" w:rsidRPr="000F5AFD">
          <w:rPr>
            <w:sz w:val="24"/>
          </w:rPr>
          <w:delText>(Dallimer &amp; Strange 2015)</w:delText>
        </w:r>
        <w:r w:rsidR="004649E8">
          <w:rPr>
            <w:sz w:val="24"/>
            <w:szCs w:val="24"/>
          </w:rPr>
          <w:fldChar w:fldCharType="end"/>
        </w:r>
        <w:r w:rsidR="00D0362E">
          <w:rPr>
            <w:sz w:val="24"/>
            <w:szCs w:val="24"/>
          </w:rPr>
          <w:delText>.</w:delText>
        </w:r>
      </w:del>
      <w:ins w:id="175" w:author="RS" w:date="2022-10-15T05:47:00Z">
        <w:r>
          <w:rPr>
            <w:sz w:val="24"/>
            <w:szCs w:val="24"/>
          </w:rPr>
          <w:t>(</w:t>
        </w:r>
        <w:proofErr w:type="spellStart"/>
        <w:r>
          <w:rPr>
            <w:sz w:val="24"/>
            <w:szCs w:val="24"/>
          </w:rPr>
          <w:t>Dallimer</w:t>
        </w:r>
        <w:proofErr w:type="spellEnd"/>
        <w:r>
          <w:rPr>
            <w:sz w:val="24"/>
            <w:szCs w:val="24"/>
          </w:rPr>
          <w:t xml:space="preserve"> &amp; Strange 2015).</w:t>
        </w:r>
      </w:ins>
      <w:r>
        <w:rPr>
          <w:sz w:val="24"/>
          <w:szCs w:val="24"/>
        </w:rPr>
        <w:t xml:space="preserve">  In regions where nations vary widely in exposure to risks, coordination may provide opportunity to offset or otherwise mitigate risks by adjusting the geographic locations and/or boundaries of protected areas.  Cooperative governance frameworks </w:t>
      </w:r>
      <w:del w:id="176" w:author="RS" w:date="2022-10-15T05:47:00Z">
        <w:r w:rsidR="0001474F">
          <w:rPr>
            <w:sz w:val="24"/>
            <w:szCs w:val="24"/>
          </w:rPr>
          <w:fldChar w:fldCharType="begin"/>
        </w:r>
        <w:r w:rsidR="00227070">
          <w:rPr>
            <w:sz w:val="24"/>
            <w:szCs w:val="24"/>
          </w:rPr>
          <w:delInstrText xml:space="preserve"> ADDIN ZOTERO_ITEM CSL_CITATION {"citationID":"v5ThmbZw","properties":{"formattedCitation":"(Miller et al. 2019)","plainCitation":"(Miller et al. 2019)","noteIndex":0},"citationItems":[{"id":779,"uris":["http://zotero.org/users/878981/items/FKYS6N8W"],"itemData":{"id":779,"type":"article-journal","container-title":"Conservation Science and Practice","issue":"8","note":"publisher: Wiley Online Library","page":"e58","source":"Google Scholar","title":"A framework for improving the cross-jurisdictional governance of a marine migratory species","volume":"1","author":[{"family":"Miller","given":"Rachel L."},{"family":"Marsh","given":"Helene"},{"family":"Benham","given":"Claudia"},{"family":"Hamann","given":"Mark"}],"issued":{"date-parts":[["2019"]]}}}],"schema":"https://github.com/citation-style-language/schema/raw/master/csl-citation.json"} </w:delInstrText>
        </w:r>
        <w:r w:rsidR="0001474F">
          <w:rPr>
            <w:sz w:val="24"/>
            <w:szCs w:val="24"/>
          </w:rPr>
          <w:fldChar w:fldCharType="separate"/>
        </w:r>
        <w:r w:rsidR="000F5AFD" w:rsidRPr="000F5AFD">
          <w:rPr>
            <w:sz w:val="24"/>
          </w:rPr>
          <w:delText>(Miller et al. 2019)</w:delText>
        </w:r>
        <w:r w:rsidR="0001474F">
          <w:rPr>
            <w:sz w:val="24"/>
            <w:szCs w:val="24"/>
          </w:rPr>
          <w:fldChar w:fldCharType="end"/>
        </w:r>
      </w:del>
      <w:ins w:id="177" w:author="RS" w:date="2022-10-15T05:47:00Z">
        <w:r>
          <w:rPr>
            <w:sz w:val="24"/>
            <w:szCs w:val="24"/>
          </w:rPr>
          <w:t>(Miller et al. 2019)</w:t>
        </w:r>
      </w:ins>
      <w:r>
        <w:rPr>
          <w:sz w:val="24"/>
          <w:szCs w:val="24"/>
        </w:rPr>
        <w:t xml:space="preserve"> are especially important for countries supporting wide-ranging species that are expected to be impacted by climate, land use, and governance risk across borders</w:t>
      </w:r>
      <w:r>
        <w:t xml:space="preserve"> </w:t>
      </w:r>
      <w:r>
        <w:rPr>
          <w:sz w:val="24"/>
          <w:szCs w:val="24"/>
        </w:rPr>
        <w:t>(Fig. 3). These governance frameworks</w:t>
      </w:r>
      <w:del w:id="178" w:author="RS" w:date="2022-10-15T05:47:00Z">
        <w:r w:rsidR="00D0362E">
          <w:rPr>
            <w:sz w:val="24"/>
            <w:szCs w:val="24"/>
          </w:rPr>
          <w:delText>, both within and among</w:delText>
        </w:r>
        <w:r w:rsidR="00276948">
          <w:delText xml:space="preserve"> </w:delText>
        </w:r>
        <w:r w:rsidR="00D0362E">
          <w:rPr>
            <w:sz w:val="24"/>
            <w:szCs w:val="24"/>
          </w:rPr>
          <w:delText>countries,</w:delText>
        </w:r>
      </w:del>
      <w:r>
        <w:rPr>
          <w:sz w:val="24"/>
          <w:szCs w:val="24"/>
        </w:rPr>
        <w:t xml:space="preserve"> would need to be developed in an environmentally just and equitable way to deliver benefits to biodiversity and local communities </w:t>
      </w:r>
      <w:del w:id="179" w:author="RS" w:date="2022-10-15T05:47:00Z">
        <w:r w:rsidR="00BA2A46">
          <w:rPr>
            <w:sz w:val="24"/>
            <w:szCs w:val="24"/>
          </w:rPr>
          <w:fldChar w:fldCharType="begin"/>
        </w:r>
        <w:r w:rsidR="00227070">
          <w:rPr>
            <w:sz w:val="24"/>
            <w:szCs w:val="24"/>
          </w:rPr>
          <w:delInstrText xml:space="preserve"> ADDIN ZOTERO_ITEM CSL_CITATION {"citationID":"LmXn2D8v","properties":{"formattedCitation":"(Martin et al. 2013)","plainCitation":"(Martin et al. 2013)","noteIndex":0},"citationItems":[{"id":742,"uris":["http://zotero.org/users/878981/items/8KPTQJRX"],"itemData":{"id":742,"type":"article-journal","abstract":"This paper explores the potential for an environmental justice framing to shed new light on conservation controversies. We argue that, in order to make such progress, environmental justice analysis will need to provide a ‘difference-friendly’ conception of justice and that this will necessarily involve moving beyond dominant liberal conceptions of distributional fairness. We are largely welcoming of global deployments of distributive justice principles. However, we also explore the dangers of focusing on distribution alone, questioning the assumption of positive relationships between benefit sharing and more culturally defined dimensions of justice such as recognition. The limits of access and benefit sharing for delivering justice writ large is that it can disenfranchise people who are less well equipped or less willing to navigate its prevailing system of knowledge. We argue that, especially in the context of resource poverty, efforts to improve distribution can require potential beneficiaries to assimilate to dominant discourses of society and nature. Such conditionality can contract the opportunities for local and autonomous constructions of ‘different’ ways of knowing nature, and in doing so may also contract possibilities for flourishing biodiversities.","container-title":"The Geographical Journal","DOI":"https://doi.org/10.1111/geoj.12018","ISSN":"1475-4959","issue":"2","language":"en","note":"_eprint: https://rgs-ibg.onlinelibrary.wiley.com/doi/pdf/10.1111/geoj.12018","page":"122-131","source":"Wiley Online Library","title":"Global environmental justice and biodiversity conservation","volume":"179","author":[{"family":"Martin","given":"Adrian"},{"family":"McGuire","given":"Shawn"},{"family":"Sullivan","given":"Sian"}],"issued":{"date-parts":[["2013"]]}}}],"schema":"https://github.com/citation-style-language/schema/raw/master/csl-citation.json"} </w:delInstrText>
        </w:r>
        <w:r w:rsidR="00BA2A46">
          <w:rPr>
            <w:sz w:val="24"/>
            <w:szCs w:val="24"/>
          </w:rPr>
          <w:fldChar w:fldCharType="separate"/>
        </w:r>
        <w:r w:rsidR="000F5AFD" w:rsidRPr="000F5AFD">
          <w:rPr>
            <w:sz w:val="24"/>
          </w:rPr>
          <w:delText>(Martin et al. 2013)</w:delText>
        </w:r>
        <w:r w:rsidR="00BA2A46">
          <w:rPr>
            <w:sz w:val="24"/>
            <w:szCs w:val="24"/>
          </w:rPr>
          <w:fldChar w:fldCharType="end"/>
        </w:r>
        <w:r w:rsidR="00D0362E">
          <w:rPr>
            <w:sz w:val="24"/>
            <w:szCs w:val="24"/>
          </w:rPr>
          <w:delText>.</w:delText>
        </w:r>
      </w:del>
      <w:ins w:id="180" w:author="RS" w:date="2022-10-15T05:47:00Z">
        <w:r>
          <w:rPr>
            <w:sz w:val="24"/>
            <w:szCs w:val="24"/>
          </w:rPr>
          <w:t>(Martin et al. 2013).</w:t>
        </w:r>
      </w:ins>
      <w:r>
        <w:rPr>
          <w:sz w:val="24"/>
          <w:szCs w:val="24"/>
        </w:rPr>
        <w:t xml:space="preserve">  </w:t>
      </w:r>
    </w:p>
    <w:p w14:paraId="0000002F" w14:textId="09AA2564" w:rsidR="003415FF" w:rsidRDefault="00000000">
      <w:pPr>
        <w:spacing w:line="480" w:lineRule="auto"/>
        <w:ind w:firstLine="720"/>
        <w:rPr>
          <w:ins w:id="181" w:author="RS" w:date="2022-10-15T05:47:00Z"/>
          <w:sz w:val="24"/>
          <w:szCs w:val="24"/>
        </w:rPr>
      </w:pPr>
      <w:ins w:id="182" w:author="RS" w:date="2022-10-15T05:47:00Z">
        <w:r>
          <w:rPr>
            <w:sz w:val="24"/>
            <w:szCs w:val="24"/>
          </w:rPr>
          <w:t>Within countries, the implementation of enhanced protected area networks will be highly dependent on local legal frameworks regarding land-use protection. For example, in Canada, most land (</w:t>
        </w:r>
        <w:commentRangeStart w:id="183"/>
        <w:commentRangeStart w:id="184"/>
        <w:r>
          <w:rPr>
            <w:sz w:val="24"/>
            <w:szCs w:val="24"/>
          </w:rPr>
          <w:t>approx. 86%</w:t>
        </w:r>
        <w:commentRangeEnd w:id="183"/>
        <w:r>
          <w:commentReference w:id="183"/>
        </w:r>
        <w:commentRangeEnd w:id="184"/>
        <w:r>
          <w:commentReference w:id="184"/>
        </w:r>
        <w:r>
          <w:rPr>
            <w:sz w:val="24"/>
            <w:szCs w:val="24"/>
          </w:rPr>
          <w:t>) is controlled by provincial and territorial governments</w:t>
        </w:r>
        <w:r w:rsidR="0036512A">
          <w:rPr>
            <w:sz w:val="24"/>
            <w:szCs w:val="24"/>
          </w:rPr>
          <w:t xml:space="preserve"> (</w:t>
        </w:r>
        <w:proofErr w:type="spellStart"/>
        <w:r w:rsidR="0036512A" w:rsidRPr="0036512A">
          <w:rPr>
            <w:sz w:val="24"/>
            <w:szCs w:val="24"/>
          </w:rPr>
          <w:t>Neimanis</w:t>
        </w:r>
        <w:proofErr w:type="spellEnd"/>
        <w:r w:rsidR="0036512A">
          <w:rPr>
            <w:sz w:val="24"/>
            <w:szCs w:val="24"/>
          </w:rPr>
          <w:t xml:space="preserve"> 2013)</w:t>
        </w:r>
        <w:r>
          <w:rPr>
            <w:sz w:val="24"/>
            <w:szCs w:val="24"/>
          </w:rPr>
          <w:t xml:space="preserve">, although there is increasing momentum for conservation partnerships with Indigenous peoples and their </w:t>
        </w:r>
        <w:commentRangeStart w:id="185"/>
        <w:commentRangeStart w:id="186"/>
        <w:r>
          <w:rPr>
            <w:sz w:val="24"/>
            <w:szCs w:val="24"/>
          </w:rPr>
          <w:t>governments</w:t>
        </w:r>
        <w:commentRangeEnd w:id="185"/>
        <w:r w:rsidR="00C11FC4">
          <w:rPr>
            <w:sz w:val="24"/>
            <w:szCs w:val="24"/>
          </w:rPr>
          <w:t xml:space="preserve"> (IUCN 2018)</w:t>
        </w:r>
        <w:r>
          <w:commentReference w:id="185"/>
        </w:r>
        <w:commentRangeEnd w:id="186"/>
        <w:r>
          <w:commentReference w:id="186"/>
        </w:r>
        <w:r>
          <w:rPr>
            <w:sz w:val="24"/>
            <w:szCs w:val="24"/>
          </w:rPr>
          <w:t xml:space="preserve">. In contrast, in the USA the federal government is the largest landowner (controlling approx. 27% of land), with only 9% of land being owned by </w:t>
        </w:r>
        <w:commentRangeStart w:id="187"/>
        <w:commentRangeStart w:id="188"/>
        <w:r>
          <w:rPr>
            <w:sz w:val="24"/>
            <w:szCs w:val="24"/>
          </w:rPr>
          <w:t>states</w:t>
        </w:r>
        <w:commentRangeEnd w:id="187"/>
        <w:r>
          <w:commentReference w:id="187"/>
        </w:r>
        <w:commentRangeEnd w:id="188"/>
        <w:r>
          <w:commentReference w:id="188"/>
        </w:r>
        <w:r w:rsidR="000D7808">
          <w:rPr>
            <w:sz w:val="24"/>
            <w:szCs w:val="24"/>
          </w:rPr>
          <w:t xml:space="preserve"> (</w:t>
        </w:r>
        <w:proofErr w:type="spellStart"/>
        <w:r w:rsidR="000D7808">
          <w:rPr>
            <w:sz w:val="24"/>
            <w:szCs w:val="24"/>
          </w:rPr>
          <w:t>Rasker</w:t>
        </w:r>
        <w:proofErr w:type="spellEnd"/>
        <w:r w:rsidR="000D7808">
          <w:rPr>
            <w:sz w:val="24"/>
            <w:szCs w:val="24"/>
          </w:rPr>
          <w:t xml:space="preserve"> 2019)</w:t>
        </w:r>
        <w:r>
          <w:rPr>
            <w:sz w:val="24"/>
            <w:szCs w:val="24"/>
          </w:rPr>
          <w:t xml:space="preserve">. Despite differences in governance structure among countries, cooperation among various jurisdictions within them will be essential for achieving broader protected area targets. Some level of rebalancing opportunity costs may also be necessary for those jurisdictions shouldering the largest burden of protected area expansion. </w:t>
        </w:r>
      </w:ins>
    </w:p>
    <w:p w14:paraId="70B29E0F" w14:textId="77777777" w:rsidR="00433B9A" w:rsidRDefault="00433B9A" w:rsidP="00433B9A">
      <w:pPr>
        <w:spacing w:line="480" w:lineRule="auto"/>
        <w:ind w:firstLine="720"/>
        <w:rPr>
          <w:moveFrom w:id="189" w:author="RS" w:date="2022-10-15T05:47:00Z"/>
          <w:color w:val="000000"/>
          <w:sz w:val="24"/>
          <w:szCs w:val="24"/>
        </w:rPr>
      </w:pPr>
      <w:moveFromRangeStart w:id="190" w:author="RS" w:date="2022-10-15T05:47:00Z" w:name="move116705269"/>
      <w:moveFrom w:id="191" w:author="RS" w:date="2022-10-15T05:47:00Z">
        <w:r>
          <w:rPr>
            <w:sz w:val="24"/>
            <w:szCs w:val="24"/>
          </w:rPr>
          <w:t xml:space="preserve">A novel contribution of our framework is that it explicitly incorporates multiple risk factors at the same time. </w:t>
        </w:r>
      </w:moveFrom>
      <w:moveFromRangeEnd w:id="190"/>
      <w:del w:id="192" w:author="RS" w:date="2022-10-15T05:47:00Z">
        <w:r w:rsidR="00D0362E">
          <w:rPr>
            <w:sz w:val="24"/>
            <w:szCs w:val="24"/>
          </w:rPr>
          <w:delText xml:space="preserve">Previous work has incorporated </w:delText>
        </w:r>
        <w:r w:rsidR="00D86C23">
          <w:rPr>
            <w:sz w:val="24"/>
            <w:szCs w:val="24"/>
          </w:rPr>
          <w:delText xml:space="preserve">single </w:delText>
        </w:r>
        <w:r w:rsidR="00D0362E">
          <w:rPr>
            <w:sz w:val="24"/>
            <w:szCs w:val="24"/>
          </w:rPr>
          <w:delText>risk factors analogous to those we used, including governance</w:delText>
        </w:r>
        <w:r w:rsidR="00CC50A4">
          <w:rPr>
            <w:sz w:val="24"/>
            <w:szCs w:val="24"/>
          </w:rPr>
          <w:delText xml:space="preserve"> </w:delText>
        </w:r>
        <w:r w:rsidR="00CC50A4">
          <w:rPr>
            <w:sz w:val="24"/>
            <w:szCs w:val="24"/>
          </w:rPr>
          <w:fldChar w:fldCharType="begin"/>
        </w:r>
        <w:r w:rsidR="00227070">
          <w:rPr>
            <w:sz w:val="24"/>
            <w:szCs w:val="24"/>
          </w:rPr>
          <w:delInstrText xml:space="preserve"> ADDIN ZOTERO_ITEM CSL_CITATION {"citationID":"oF8wrLTp","properties":{"formattedCitation":"(Mascia &amp; Pailler 2011; Eklund &amp; Cabeza-Jaimejuan 2017)","plainCitation":"(Mascia &amp; Pailler 2011; Eklund &amp; Cabeza-Jaimejuan 2017)","noteIndex":0},"citationItems":[{"id":1113,"uris":["http://zotero.org/users/878981/items/5ESHQ8QG"],"itemData":{"id":1113,"type":"article-journal","container-title":"Conservation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B"},{"family":"Pailler","given":"Sharon"}],"issued":{"date-parts":[["2011"]]}}},{"id":793,"uris":["http://zotero.org/users/878981/items/HUE6CQIP"],"itemData":{"id":793,"type":"article-journal","container-title":"Annals of the New York Academy of Sciences","source":"Google Scholar","title":"Quality of governance and effectiveness of protected areas: crucial concepts for conservation planning","title-short":"Quality of governance and effectiveness of protected areas","author":[{"family":"Eklund","given":"Johanna Fredrika"},{"family":"Cabeza-Jaimejuan","given":"Maria Del Mar"}],"issued":{"date-parts":[["2017"]]}}}],"schema":"https://github.com/citation-style-language/schema/raw/master/csl-citation.json"} </w:delInstrText>
        </w:r>
        <w:r w:rsidR="00CC50A4">
          <w:rPr>
            <w:sz w:val="24"/>
            <w:szCs w:val="24"/>
          </w:rPr>
          <w:fldChar w:fldCharType="separate"/>
        </w:r>
        <w:r w:rsidR="000F5AFD" w:rsidRPr="000F5AFD">
          <w:rPr>
            <w:sz w:val="24"/>
          </w:rPr>
          <w:delText>(Mascia &amp; Pailler 2011; Eklund &amp; Cabeza-Jaimejuan 2017)</w:delText>
        </w:r>
        <w:r w:rsidR="00CC50A4">
          <w:rPr>
            <w:sz w:val="24"/>
            <w:szCs w:val="24"/>
          </w:rPr>
          <w:fldChar w:fldCharType="end"/>
        </w:r>
        <w:r w:rsidR="00D0362E">
          <w:rPr>
            <w:sz w:val="24"/>
            <w:szCs w:val="24"/>
          </w:rPr>
          <w:delText>, climate change</w:delText>
        </w:r>
        <w:r w:rsidR="00187FE5">
          <w:rPr>
            <w:sz w:val="24"/>
            <w:szCs w:val="24"/>
          </w:rPr>
          <w:delText xml:space="preserve"> </w:delText>
        </w:r>
        <w:r w:rsidR="00051151">
          <w:rPr>
            <w:sz w:val="24"/>
            <w:szCs w:val="24"/>
          </w:rPr>
          <w:fldChar w:fldCharType="begin"/>
        </w:r>
        <w:r w:rsidR="00227070">
          <w:rPr>
            <w:sz w:val="24"/>
            <w:szCs w:val="24"/>
          </w:rPr>
          <w:delInstrText xml:space="preserve"> ADDIN ZOTERO_ITEM CSL_CITATION {"citationID":"RUQULO3z","properties":{"formattedCitation":"(Hoffmann et al. 2019)","plainCitation":"(Hoffmann et al. 2019)","noteIndex":0},"citationItems":[{"id":791,"uris":["http://zotero.org/users/878981/items/YR7HKC6V"],"itemData":{"id":791,"type":"article-journal","container-title":"Nature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delInstrText>
        </w:r>
        <w:r w:rsidR="00051151">
          <w:rPr>
            <w:sz w:val="24"/>
            <w:szCs w:val="24"/>
          </w:rPr>
          <w:fldChar w:fldCharType="separate"/>
        </w:r>
        <w:r w:rsidR="000F5AFD" w:rsidRPr="000F5AFD">
          <w:rPr>
            <w:sz w:val="24"/>
          </w:rPr>
          <w:delText>(Hoffmann et al. 2019)</w:delText>
        </w:r>
        <w:r w:rsidR="00051151">
          <w:rPr>
            <w:sz w:val="24"/>
            <w:szCs w:val="24"/>
          </w:rPr>
          <w:fldChar w:fldCharType="end"/>
        </w:r>
        <w:r w:rsidR="00D0362E">
          <w:rPr>
            <w:sz w:val="24"/>
            <w:szCs w:val="24"/>
          </w:rPr>
          <w:delText xml:space="preserve"> and </w:delText>
        </w:r>
        <w:r w:rsidR="003A78D6">
          <w:rPr>
            <w:sz w:val="24"/>
            <w:szCs w:val="24"/>
          </w:rPr>
          <w:delText>land use</w:delText>
        </w:r>
        <w:r w:rsidR="00D0362E">
          <w:rPr>
            <w:sz w:val="24"/>
            <w:szCs w:val="24"/>
          </w:rPr>
          <w:delText xml:space="preserve"> change</w:delText>
        </w:r>
        <w:r w:rsidR="00F64B15">
          <w:rPr>
            <w:sz w:val="24"/>
            <w:szCs w:val="24"/>
          </w:rPr>
          <w:delText xml:space="preserve"> </w:delText>
        </w:r>
        <w:r w:rsidR="00F64B15">
          <w:rPr>
            <w:sz w:val="24"/>
            <w:szCs w:val="24"/>
          </w:rPr>
          <w:fldChar w:fldCharType="begin"/>
        </w:r>
        <w:r w:rsidR="00227070">
          <w:rPr>
            <w:sz w:val="24"/>
            <w:szCs w:val="24"/>
          </w:rPr>
          <w:delInstrText xml:space="preserve"> ADDIN ZOTERO_ITEM CSL_CITATION {"citationID":"OiEOqYXq","properties":{"formattedCitation":"(Pouzols et al. 2014; Di Minin et al. 2016)","plainCitation":"(Pouzols et al. 2014; Di Minin et al. 2016)","noteIndex":0},"citationItems":[{"id":50,"uris":["http://zotero.org/users/878981/items/F5DUHAU8"],"itemData":{"id":50,"type":"article-journal","container-title":"Nature","issue":"7531","note":"publisher: Nature Research\nCitation Key: pouzols2014global","page":"383-386","title":"Global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H"},{"family":"Moilanen","given":"Atte"}],"issued":{"date-parts":[["2014"]]}}},{"id":750,"uris":["http://zotero.org/users/878981/items/GDS29RUJ"],"itemData":{"id":750,"type":"article-journal","abstract":"Mammalian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delInstrText>
        </w:r>
        <w:r w:rsidR="00F64B15">
          <w:rPr>
            <w:sz w:val="24"/>
            <w:szCs w:val="24"/>
          </w:rPr>
          <w:fldChar w:fldCharType="separate"/>
        </w:r>
        <w:r w:rsidR="000F5AFD" w:rsidRPr="000F5AFD">
          <w:rPr>
            <w:sz w:val="24"/>
          </w:rPr>
          <w:delText>(Pouzols et al. 2014; Di Minin et al. 2016)</w:delText>
        </w:r>
        <w:r w:rsidR="00F64B15">
          <w:rPr>
            <w:sz w:val="24"/>
            <w:szCs w:val="24"/>
          </w:rPr>
          <w:fldChar w:fldCharType="end"/>
        </w:r>
      </w:del>
      <w:moveFromRangeStart w:id="193" w:author="RS" w:date="2022-10-15T05:47:00Z" w:name="move116705270"/>
      <w:moveFrom w:id="194" w:author="RS" w:date="2022-10-15T05:47:00Z">
        <w:r>
          <w:rPr>
            <w:sz w:val="24"/>
            <w:szCs w:val="24"/>
          </w:rPr>
          <w:t xml:space="preserve"> demonstrating the importance of each type of risk in protected area planning. Our results similarly demonstrate that protected area expansion decisions can be profoundly influenced by all three risk factors combined, yet they also show that relatively little additional protected area is required to account for these risks.</w:t>
        </w:r>
        <w:r>
          <w:rPr>
            <w:color w:val="000000"/>
            <w:sz w:val="24"/>
            <w:szCs w:val="24"/>
          </w:rPr>
          <w:t xml:space="preserve"> </w:t>
        </w:r>
      </w:moveFrom>
    </w:p>
    <w:moveFromRangeEnd w:id="193"/>
    <w:p w14:paraId="00000031" w14:textId="2FB82430" w:rsidR="003415FF" w:rsidRDefault="00000000">
      <w:pPr>
        <w:spacing w:line="480" w:lineRule="auto"/>
        <w:ind w:firstLine="720"/>
        <w:rPr>
          <w:sz w:val="24"/>
          <w:szCs w:val="24"/>
        </w:rPr>
      </w:pPr>
      <w:r>
        <w:rPr>
          <w:color w:val="000000"/>
          <w:sz w:val="24"/>
          <w:szCs w:val="24"/>
        </w:rPr>
        <w:t xml:space="preserve">Our flexible framework and methods can also allow conservation agencies </w:t>
      </w:r>
      <w:r>
        <w:rPr>
          <w:sz w:val="24"/>
          <w:szCs w:val="24"/>
        </w:rPr>
        <w:t>to set their own priorities from local to global scales</w:t>
      </w:r>
      <w:r>
        <w:t xml:space="preserve"> </w:t>
      </w:r>
      <w:r>
        <w:rPr>
          <w:sz w:val="24"/>
          <w:szCs w:val="24"/>
        </w:rPr>
        <w:t>and incorporate different metrics to assess the relevance of different forms and levels of risk</w:t>
      </w:r>
      <w:r>
        <w:rPr>
          <w:color w:val="000000"/>
          <w:sz w:val="24"/>
          <w:szCs w:val="24"/>
        </w:rPr>
        <w:t>.</w:t>
      </w:r>
      <w:r>
        <w:rPr>
          <w:sz w:val="24"/>
          <w:szCs w:val="24"/>
        </w:rPr>
        <w:t xml:space="preserve"> </w:t>
      </w:r>
      <w:ins w:id="195" w:author="RS" w:date="2022-10-15T05:47:00Z">
        <w:r>
          <w:rPr>
            <w:sz w:val="24"/>
            <w:szCs w:val="24"/>
          </w:rPr>
          <w:t>Nevertheless, we acknowledge two important caveats. First, even though we followed current practice in terms of spatial resolution for global scale analyses (</w:t>
        </w:r>
        <w:proofErr w:type="gramStart"/>
        <w:r>
          <w:rPr>
            <w:sz w:val="24"/>
            <w:szCs w:val="24"/>
          </w:rPr>
          <w:t>e.g.</w:t>
        </w:r>
        <w:proofErr w:type="gramEnd"/>
        <w:r>
          <w:rPr>
            <w:sz w:val="24"/>
            <w:szCs w:val="24"/>
          </w:rPr>
          <w:t xml:space="preserve"> Hanson et al. 2020, Jung et al. 2021), there is a documented risk that processing IUCN range maps at fine spatial resolutions may overestimate biodiversity because a species is assumed to occupy all areas of a pixel (</w:t>
        </w:r>
        <w:proofErr w:type="spellStart"/>
        <w:r>
          <w:rPr>
            <w:sz w:val="24"/>
            <w:szCs w:val="24"/>
          </w:rPr>
          <w:t>Hurlbert</w:t>
        </w:r>
        <w:proofErr w:type="spellEnd"/>
        <w:r>
          <w:rPr>
            <w:sz w:val="24"/>
            <w:szCs w:val="24"/>
          </w:rPr>
          <w:t xml:space="preserve"> and </w:t>
        </w:r>
        <w:proofErr w:type="spellStart"/>
        <w:r>
          <w:rPr>
            <w:sz w:val="24"/>
            <w:szCs w:val="24"/>
          </w:rPr>
          <w:t>Jetz</w:t>
        </w:r>
        <w:proofErr w:type="spellEnd"/>
        <w:r>
          <w:rPr>
            <w:sz w:val="24"/>
            <w:szCs w:val="24"/>
          </w:rPr>
          <w:t xml:space="preserve"> 2007). Thus, our results should be assumed as maximum biodiversity estimates. Second, our estimate of the additional protected area needed to account for risk reflects the measures used in this analysis and could differ in both amount and location with other measures of risk for governance, land use or climate or if other types of risk are considered. </w:t>
        </w:r>
      </w:ins>
      <w:r>
        <w:rPr>
          <w:sz w:val="24"/>
          <w:szCs w:val="24"/>
        </w:rPr>
        <w:t xml:space="preserve">Indeed, our risk metrics were chosen as reasonable examples, rather than definitive recommendations. Our alternative climate risk </w:t>
      </w:r>
      <w:del w:id="196" w:author="RS" w:date="2022-10-15T05:47:00Z">
        <w:r w:rsidR="00AA3A88">
          <w:rPr>
            <w:sz w:val="24"/>
            <w:szCs w:val="24"/>
          </w:rPr>
          <w:delText>framework</w:delText>
        </w:r>
      </w:del>
      <w:ins w:id="197" w:author="RS" w:date="2022-10-15T05:47:00Z">
        <w:r>
          <w:rPr>
            <w:sz w:val="24"/>
            <w:szCs w:val="24"/>
          </w:rPr>
          <w:t>frameworks</w:t>
        </w:r>
      </w:ins>
      <w:r>
        <w:rPr>
          <w:sz w:val="24"/>
          <w:szCs w:val="24"/>
        </w:rPr>
        <w:t xml:space="preserve"> (presented in the Supporting Information) </w:t>
      </w:r>
      <w:del w:id="198" w:author="RS" w:date="2022-10-15T05:47:00Z">
        <w:r w:rsidR="00AA3A88">
          <w:rPr>
            <w:sz w:val="24"/>
            <w:szCs w:val="24"/>
          </w:rPr>
          <w:delText>illustrates</w:delText>
        </w:r>
      </w:del>
      <w:ins w:id="199" w:author="RS" w:date="2022-10-15T05:47:00Z">
        <w:r>
          <w:rPr>
            <w:sz w:val="24"/>
            <w:szCs w:val="24"/>
          </w:rPr>
          <w:t>illustrate</w:t>
        </w:r>
      </w:ins>
      <w:r>
        <w:rPr>
          <w:sz w:val="24"/>
          <w:szCs w:val="24"/>
        </w:rPr>
        <w:t xml:space="preserve"> the importance of metric choice. The difference between our climate risk scenarios highlights the need for agencies to carefully consider their choices of risk metrics and suggests that smaller-scale planning exercises should choose metrics that are most relevant for each region. </w:t>
      </w:r>
      <w:del w:id="200" w:author="RS" w:date="2022-10-15T05:47:00Z">
        <w:r w:rsidR="00D822C8">
          <w:rPr>
            <w:sz w:val="24"/>
            <w:szCs w:val="24"/>
          </w:rPr>
          <w:delText xml:space="preserve"> </w:delText>
        </w:r>
      </w:del>
    </w:p>
    <w:p w14:paraId="46510786" w14:textId="77777777" w:rsidR="00C1706F" w:rsidRDefault="00D0362E" w:rsidP="002E3D5D">
      <w:pPr>
        <w:pBdr>
          <w:top w:val="nil"/>
          <w:left w:val="nil"/>
          <w:bottom w:val="nil"/>
          <w:right w:val="nil"/>
          <w:between w:val="nil"/>
        </w:pBdr>
        <w:spacing w:line="480" w:lineRule="auto"/>
        <w:ind w:firstLine="720"/>
        <w:rPr>
          <w:del w:id="201" w:author="RS" w:date="2022-10-15T05:47:00Z"/>
          <w:b/>
          <w:color w:val="000000"/>
          <w:sz w:val="24"/>
          <w:szCs w:val="24"/>
        </w:rPr>
      </w:pPr>
      <w:del w:id="202" w:author="RS" w:date="2022-10-15T05:47:00Z">
        <w:r>
          <w:rPr>
            <w:color w:val="000000"/>
            <w:sz w:val="24"/>
            <w:szCs w:val="24"/>
          </w:rPr>
          <w:delText>The conservation community has traditionally neglected to estimate how future changes in climate</w:delText>
        </w:r>
        <w:r w:rsidR="00187FE5">
          <w:rPr>
            <w:color w:val="000000"/>
            <w:sz w:val="24"/>
            <w:szCs w:val="24"/>
          </w:rPr>
          <w:delText xml:space="preserve"> </w:delText>
        </w:r>
        <w:r w:rsidR="00D86875">
          <w:rPr>
            <w:color w:val="000000"/>
            <w:sz w:val="24"/>
            <w:szCs w:val="24"/>
          </w:rPr>
          <w:fldChar w:fldCharType="begin"/>
        </w:r>
        <w:r w:rsidR="00227070">
          <w:rPr>
            <w:color w:val="000000"/>
            <w:sz w:val="24"/>
            <w:szCs w:val="24"/>
          </w:rPr>
          <w:delInstrText xml:space="preserve"> ADDIN ZOTERO_ITEM CSL_CITATION {"citationID":"gZY86rVm","properties":{"formattedCitation":"(Kelly et al. 2020)","plainCitation":"(Kelly et al. 2020)","noteIndex":0},"citationItems":[{"id":747,"uris":["http://zotero.org/users/878981/items/Z5D8ENUW"],"itemData":{"id":747,"type":"article-journal","abstract":"Fire's growing impacts on ecosystems\nFire has played a prominent role in the evolution of biodiversity and is a natural factor shaping many ecological communities. However, the incidence of fire has been exacerbated by human activity, and this is now affecting ecosystems and habitats that have never been fire prone or fire adapted. Kelly et al. review how such changes are already threatening species with extinction and transforming terrestrial ecosystems and discuss the trends causing changes in fire regimes. They also consider actions that could be taken by conservationists and policy-makers to help sustain biodiversity in a time of changing fire activity.\nScience, this issue p. eabb0355\nStructured Abstract\nBACKGROUNDFire has shaped the diversity of life on Earth for millions of years. Variation in fire regimes continues to be a source of biodiversity across the globe, and many plants, animals, and ecosystems depend on particular temporal and spatial patterns of fire. Although people have been using fire to modify environments for millennia, the combined effects of human activities are now changing patterns of fire at a global scale—to the detriment of human society, biodiversity, and ecosystems. These changes pose a global challenge for understanding how to sustain biodiversity in a new era of fire. We synthesize how changes in fire activity are threatening species with extinction across the globe, highlight forward-looking methods for predicting the combined effects of human drivers and fire on biodiversity, and foreshadow emerging actions and strategies that could revolutionize how society manages fire for biodiversity in the Anthropocene.\nADVANCESOur synthesis shows that interactions with anthropogenic drivers such as global climate change, land use, and biotic invasions are transforming fire activity and its impacts on biodiversity. More than 4400 terrestrial and freshwater species from a wide range of taxa and habitats face threats associated with modified fire regimes. Many species are threatened by an increase in fire frequency or intensity, but exclusion of fire in ecosystems that need it can also be harmful. The prominent role of human activity in shaping global ecosystems is the hallmark of the Anthropocene and sets the context in which models and actions must be developed. Advances in predictive modeling deliver new opportunities to couple fire and biodiversity data and to link them with forecasts of multiple drivers including drought, invasive plants, and urban growth. Making these connections also provides an opportunity for new actions that could revolutionize how society manages fire. Emerging actions include reintroduction of mammals that reduce fuels, green fire breaks comprising low-flammability plants, strategically letting wildfires burn under the right conditions, managed evolution of populations aided by new genomics tools, and deployment of rapid response teams to protect biodiversity assets. Indigenous fire stewardship and reinstatement of cultural burning in a modern context will enhance biodiversity and human well-being in many regions of the world. At the same time, international efforts to reduce greenhouse gas emissions are crucial to reduce the risk of extreme fire events that contribute to declines in biodiversity.\nOUTLOOKConservation of Earth’s biological diversity will be achieved only by recognition of and response to the critical role of fire in shaping ecosystems. Global changes in fire regimes will continue to amplify interactions between anthropogenic drivers and create difficult trade-offs between environmental and social objectives. Scientific input will be crucial for navigating major decisions about novel and changing ecosystems. Strategic collection of data on fire, biodiversity, and socioeconomic variables will be essential for developing models to capture the feedbacks, tipping points, and regime shifts characteristic of the Anthropocene. New partnerships are also needed to meet the challenges ahead. At the local and regional scale, getting more of the “right” type of fire in landscapes that need it requires new alliances and networks to build and apply knowledge. At the national and global scale, biodiversity conservation will benefit from greater integration of fire into national biodiversity strategies and action plans and in the implementation of international agreements and initiatives such as the UN Convention on Biological Diversity. Placing the increasingly important role of people at the forefront of efforts to understand and adapt to changes in fire regimes is central to these endeavors. &lt;img class=\"fragment-image\" aria-describedby=\"F1-caption\" src=\"https://science.sciencemag.org/content/sci/370/6519/eabb0355/F1.medium.gif\"/&gt; Download high-res image Open in new tab Download Powerpoint Interactions between fire and anthropogenic drivers such as global climate change, land use, and invasive species are reshaping ecosystems worldwide.A hotter and drier climate causes more extreme fire weather in southeastern Australia and significant loss of biota. Human-caused ignitions at the interface of urban areas and forests increase the risk of large, severe fires in the western United States, with growing human and ecological costs. In South Africa, fynbos shrublands depend on recurrent fire, yet invasive woody species can promote high-intensity fires that harm native plants and seedbanks. Changes in climate, land use, and species redistributions are underpinned by socioeconomic drivers. In many parts of the world, cessation of traditional fire practices has been linked with detrimental outcomes for biodiversity. In the fire-dependent savannas (cerrado) of Brazil, deliberate use of fire by Indigenous and local peoples, such as the Xavante, can have positive effects on biodiversity.PHOTO CREDITS: J. CARMODY / AUSTRALIAN BROADCASTING CORPORATION (TOP LEFT), AAP PHOTOS (TOP RIGHT), A. DE LANGE (BOTTOM LEFT), J. R. WELCH (BOTTOM RIGHT)\nFire has been a source of global biodiversity for millions of years. However, interactions with anthropogenic drivers such as climate change, land use, and invasive species are changing the nature of fire activity and its impacts. We review how such changes are threatening species with extinction and transforming terrestrial ecosystems. Conservation of Earth’s biological diversity will be achieved only by recognizing and responding to the critical role of fire. In the Anthropocene, this requires that conservation planning explicitly includes the combined effects of human activities and fire regimes. Improved forecasts for biodiversity must also integrate the connections among people, fire, and ecosystems. Such integration provides an opportunity for new actions that could revolutionize how society sustains biodiversity in a time of changing fire activity.","container-title":"Science","DOI":"10.1126/science.abb0355","ISSN":"0036-8075, 1095-9203","issue":"6519","language":"en","note":"publisher: American Association for the Advancement of Science\nsection: Review\nPMID: 33214246","source":"science.sciencemag.org","title":"Fire and biodiversity in the Anthropocene","URL":"https://science.sciencemag.org/content/370/6519/eabb0355","volume":"370","author":[{"family":"Kelly","given":"Luke T."},{"family":"Giljohann","given":"Katherine M."},{"family":"Duane","given":"Andrea"},{"family":"Aquilué","given":"Núria"},{"family":"Archibald","given":"Sally"},{"family":"Batllori","given":"Enric"},{"family":"Bennett","given":"Andrew F."},{"family":"Buckland","given":"Stephen T."},{"family":"Canelles","given":"Quim"},{"family":"Clarke","given":"Michael F."},{"family":"Fortin","given":"Marie-Josée"},{"family":"Hermoso","given":"Virgilio"},{"family":"Herrando","given":"Sergi"},{"family":"Keane","given":"Robert E."},{"family":"Lake","given":"Frank K."},{"family":"McCarthy","given":"Michael A."},{"family":"Morán-Ordóñez","given":"Alejandra"},{"family":"Parr","given":"Catherine L."},{"family":"Pausas","given":"Juli G."},{"family":"Penman","given":"Trent D."},{"family":"Regos","given":"Adrián"},{"family":"Rumpff","given":"Libby"},{"family":"Santos","given":"Julianna L."},{"family":"Smith","given":"Annabel L."},{"family":"Syphard","given":"Alexandra D."},{"family":"Tingley","given":"Morgan W."},{"family":"Brotons","given":"Lluís"}],"accessed":{"date-parts":[["2020",12,11]]},"issued":{"date-parts":[["2020",11,20]]}}}],"schema":"https://github.com/citation-style-language/schema/raw/master/csl-citation.json"} </w:delInstrText>
        </w:r>
        <w:r w:rsidR="00D86875">
          <w:rPr>
            <w:color w:val="000000"/>
            <w:sz w:val="24"/>
            <w:szCs w:val="24"/>
          </w:rPr>
          <w:fldChar w:fldCharType="separate"/>
        </w:r>
        <w:r w:rsidR="000F5AFD" w:rsidRPr="000F5AFD">
          <w:rPr>
            <w:sz w:val="24"/>
          </w:rPr>
          <w:delText>(Kelly et al. 2020)</w:delText>
        </w:r>
        <w:r w:rsidR="00D86875">
          <w:rPr>
            <w:color w:val="000000"/>
            <w:sz w:val="24"/>
            <w:szCs w:val="24"/>
          </w:rPr>
          <w:fldChar w:fldCharType="end"/>
        </w:r>
        <w:r>
          <w:rPr>
            <w:color w:val="000000"/>
            <w:sz w:val="24"/>
            <w:szCs w:val="24"/>
          </w:rPr>
          <w:delText xml:space="preserve">, </w:delText>
        </w:r>
        <w:r w:rsidR="003A78D6">
          <w:rPr>
            <w:color w:val="000000"/>
            <w:sz w:val="24"/>
            <w:szCs w:val="24"/>
          </w:rPr>
          <w:delText>land use</w:delText>
        </w:r>
        <w:r w:rsidR="00187FE5">
          <w:rPr>
            <w:color w:val="000000"/>
            <w:sz w:val="24"/>
            <w:szCs w:val="24"/>
          </w:rPr>
          <w:delText xml:space="preserve"> </w:delText>
        </w:r>
        <w:r w:rsidR="00A06FC9">
          <w:rPr>
            <w:color w:val="000000"/>
            <w:sz w:val="24"/>
            <w:szCs w:val="24"/>
          </w:rPr>
          <w:fldChar w:fldCharType="begin"/>
        </w:r>
        <w:r w:rsidR="00227070">
          <w:rPr>
            <w:color w:val="000000"/>
            <w:sz w:val="24"/>
            <w:szCs w:val="24"/>
          </w:rPr>
          <w:delInstrText xml:space="preserve"> ADDIN ZOTERO_ITEM CSL_CITATION {"citationID":"dldwb6Rj","properties":{"formattedCitation":"(Di Minin et al. 2016)","plainCitation":"(Di Minin et al. 2016)","noteIndex":0},"citationItems":[{"id":750,"uris":["http://zotero.org/users/878981/items/GDS29RUJ"],"itemData":{"id":750,"type":"article-journal","abstract":"Mammalian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delInstrText>
        </w:r>
        <w:r w:rsidR="00A06FC9">
          <w:rPr>
            <w:color w:val="000000"/>
            <w:sz w:val="24"/>
            <w:szCs w:val="24"/>
          </w:rPr>
          <w:fldChar w:fldCharType="separate"/>
        </w:r>
        <w:r w:rsidR="000F5AFD" w:rsidRPr="000F5AFD">
          <w:rPr>
            <w:sz w:val="24"/>
          </w:rPr>
          <w:delText>(Di Minin et al. 2016)</w:delText>
        </w:r>
        <w:r w:rsidR="00A06FC9">
          <w:rPr>
            <w:color w:val="000000"/>
            <w:sz w:val="24"/>
            <w:szCs w:val="24"/>
          </w:rPr>
          <w:fldChar w:fldCharType="end"/>
        </w:r>
        <w:r>
          <w:rPr>
            <w:color w:val="000000"/>
            <w:sz w:val="24"/>
            <w:szCs w:val="24"/>
          </w:rPr>
          <w:delText xml:space="preserve">, and </w:delText>
        </w:r>
        <w:r w:rsidR="00A25E85">
          <w:rPr>
            <w:color w:val="000000"/>
            <w:sz w:val="24"/>
            <w:szCs w:val="24"/>
          </w:rPr>
          <w:delText xml:space="preserve">governance risk </w:delText>
        </w:r>
        <w:r>
          <w:rPr>
            <w:color w:val="000000"/>
            <w:sz w:val="24"/>
            <w:szCs w:val="24"/>
          </w:rPr>
          <w:delText xml:space="preserve">might compromise the effectiveness of protected areas. </w:delText>
        </w:r>
        <w:r w:rsidR="000601B2" w:rsidRPr="000601B2">
          <w:rPr>
            <w:color w:val="000000"/>
            <w:sz w:val="24"/>
            <w:szCs w:val="24"/>
          </w:rPr>
          <w:delText xml:space="preserve">Yet, as we work towards an ambitious new plan to curb biodiversity loss </w:delText>
        </w:r>
        <w:r w:rsidR="0067395D">
          <w:rPr>
            <w:color w:val="000000"/>
            <w:sz w:val="24"/>
            <w:szCs w:val="24"/>
          </w:rPr>
          <w:fldChar w:fldCharType="begin"/>
        </w:r>
        <w:r w:rsidR="004B748F">
          <w:rPr>
            <w:color w:val="000000"/>
            <w:sz w:val="24"/>
            <w:szCs w:val="24"/>
          </w:rPr>
          <w:delInstrText xml:space="preserve"> ADDIN ZOTERO_ITEM CSL_CITATION {"citationID":"90RoxqJH","properties":{"formattedCitation":"(CBD 2020)","plainCitation":"(CBD 2020)","noteIndex":0},"citationItems":[{"id":721,"uris":["http://zotero.org/users/878981/items/SFEVMJYB"],"itemData":{"id":721,"type":"webpage","title":"Zero draft of the post-2020 global biodiversity framework","URL":"https://www.cbd.int/doc/c/efb0/1f84/a892b98d2982a829962b6371/wg2020-02-03-en.pdf","author":[{"family":"CBD","given":""}],"issued":{"date-parts":[["2020"]]}}}],"schema":"https://github.com/citation-style-language/schema/raw/master/csl-citation.json"} </w:delInstrText>
        </w:r>
        <w:r w:rsidR="0067395D">
          <w:rPr>
            <w:color w:val="000000"/>
            <w:sz w:val="24"/>
            <w:szCs w:val="24"/>
          </w:rPr>
          <w:fldChar w:fldCharType="separate"/>
        </w:r>
        <w:r w:rsidR="000F5AFD" w:rsidRPr="000F5AFD">
          <w:rPr>
            <w:sz w:val="24"/>
          </w:rPr>
          <w:delText>(CBD 2020)</w:delText>
        </w:r>
        <w:r w:rsidR="0067395D">
          <w:rPr>
            <w:color w:val="000000"/>
            <w:sz w:val="24"/>
            <w:szCs w:val="24"/>
          </w:rPr>
          <w:fldChar w:fldCharType="end"/>
        </w:r>
        <w:r w:rsidR="000601B2" w:rsidRPr="000601B2">
          <w:rPr>
            <w:color w:val="000000"/>
            <w:sz w:val="24"/>
            <w:szCs w:val="24"/>
          </w:rPr>
          <w:delText xml:space="preserve"> in a rapidly changing world, we show that incorporating future risk has profound implications for the spatial distribution of protected areas. The risk of weak governance was particularly influential.</w:delText>
        </w:r>
        <w:r w:rsidR="000601B2">
          <w:rPr>
            <w:color w:val="000000"/>
            <w:sz w:val="24"/>
            <w:szCs w:val="24"/>
          </w:rPr>
          <w:delText xml:space="preserve"> </w:delText>
        </w:r>
        <w:r>
          <w:rPr>
            <w:color w:val="000000"/>
            <w:sz w:val="24"/>
            <w:szCs w:val="24"/>
          </w:rPr>
          <w:delText>Surprisingly, incorporating risk into decision-making adds &lt;</w:delText>
        </w:r>
        <w:r w:rsidR="00344B00">
          <w:rPr>
            <w:color w:val="000000"/>
            <w:sz w:val="24"/>
            <w:szCs w:val="24"/>
          </w:rPr>
          <w:delText>2</w:delText>
        </w:r>
        <w:r>
          <w:rPr>
            <w:color w:val="000000"/>
            <w:sz w:val="24"/>
            <w:szCs w:val="24"/>
          </w:rPr>
          <w:delText xml:space="preserve">% to the total global area required to meet biodiversity targets. </w:delText>
        </w:r>
        <w:r w:rsidR="005C13C2">
          <w:rPr>
            <w:color w:val="000000"/>
            <w:sz w:val="24"/>
            <w:szCs w:val="24"/>
          </w:rPr>
          <w:delText>Thus, a</w:delText>
        </w:r>
        <w:r>
          <w:rPr>
            <w:color w:val="000000"/>
            <w:sz w:val="24"/>
            <w:szCs w:val="24"/>
          </w:rPr>
          <w:delText>ccounting for risk comes at limited extra cost</w:delText>
        </w:r>
        <w:r w:rsidR="005C13C2">
          <w:rPr>
            <w:color w:val="000000"/>
            <w:sz w:val="24"/>
            <w:szCs w:val="24"/>
          </w:rPr>
          <w:delText xml:space="preserve"> which</w:delText>
        </w:r>
        <w:r w:rsidR="00DE3473">
          <w:rPr>
            <w:color w:val="000000"/>
            <w:sz w:val="24"/>
            <w:szCs w:val="24"/>
          </w:rPr>
          <w:delText xml:space="preserve"> is</w:delText>
        </w:r>
        <w:r>
          <w:rPr>
            <w:color w:val="000000"/>
            <w:sz w:val="24"/>
            <w:szCs w:val="24"/>
          </w:rPr>
          <w:delText xml:space="preserve"> likely outweighed by increased likelihood of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delText>
        </w:r>
      </w:del>
    </w:p>
    <w:p w14:paraId="2D9A8176" w14:textId="77777777" w:rsidR="00C1706F" w:rsidRDefault="00C1706F" w:rsidP="00C06E45">
      <w:pPr>
        <w:keepNext/>
        <w:pBdr>
          <w:top w:val="nil"/>
          <w:left w:val="nil"/>
          <w:bottom w:val="nil"/>
          <w:right w:val="nil"/>
          <w:between w:val="nil"/>
        </w:pBdr>
        <w:spacing w:before="120" w:after="120" w:line="480" w:lineRule="auto"/>
        <w:rPr>
          <w:del w:id="203" w:author="RS" w:date="2022-10-15T05:47:00Z"/>
          <w:b/>
          <w:color w:val="000000"/>
          <w:sz w:val="24"/>
          <w:szCs w:val="24"/>
        </w:rPr>
      </w:pPr>
    </w:p>
    <w:p w14:paraId="1B656748" w14:textId="77777777" w:rsidR="001340B5" w:rsidRPr="00746BFD" w:rsidRDefault="001340B5" w:rsidP="00C06E45">
      <w:pPr>
        <w:pStyle w:val="Bibliography"/>
        <w:spacing w:line="480" w:lineRule="auto"/>
        <w:rPr>
          <w:del w:id="204" w:author="RS" w:date="2022-10-15T05:47:00Z"/>
          <w:b/>
          <w:color w:val="000000"/>
          <w:sz w:val="24"/>
          <w:szCs w:val="24"/>
        </w:rPr>
      </w:pPr>
      <w:del w:id="205" w:author="RS" w:date="2022-10-15T05:47:00Z">
        <w:r w:rsidRPr="00746BFD">
          <w:rPr>
            <w:b/>
            <w:color w:val="000000"/>
            <w:sz w:val="24"/>
            <w:szCs w:val="24"/>
          </w:rPr>
          <w:delText>References</w:delText>
        </w:r>
      </w:del>
    </w:p>
    <w:p w14:paraId="1C37FFB6" w14:textId="77777777" w:rsidR="000F5AFD" w:rsidRPr="000F5AFD" w:rsidRDefault="0041311C" w:rsidP="00C06E45">
      <w:pPr>
        <w:pStyle w:val="Bibliography"/>
        <w:spacing w:line="480" w:lineRule="auto"/>
        <w:rPr>
          <w:del w:id="206" w:author="RS" w:date="2022-10-15T05:47:00Z"/>
          <w:sz w:val="24"/>
        </w:rPr>
      </w:pPr>
      <w:del w:id="207" w:author="RS" w:date="2022-10-15T05:47:00Z">
        <w:r w:rsidRPr="00746BFD">
          <w:rPr>
            <w:b/>
            <w:color w:val="000000"/>
          </w:rPr>
          <w:fldChar w:fldCharType="begin"/>
        </w:r>
        <w:r w:rsidR="000F5AFD">
          <w:rPr>
            <w:b/>
            <w:color w:val="000000"/>
          </w:rPr>
          <w:delInstrText xml:space="preserve"> ADDIN ZOTERO_BIBL {"uncited":[],"omitted":[],"custom":[]} CSL_BIBLIOGRAPHY </w:delInstrText>
        </w:r>
        <w:r w:rsidRPr="00746BFD">
          <w:rPr>
            <w:b/>
            <w:color w:val="000000"/>
          </w:rPr>
          <w:fldChar w:fldCharType="separate"/>
        </w:r>
        <w:r w:rsidR="000F5AFD" w:rsidRPr="000F5AFD">
          <w:rPr>
            <w:sz w:val="24"/>
          </w:rPr>
          <w:delText xml:space="preserve">Alagador D, Cerdeira JO, Araújo MB. 2014. Shifting protected areas: scheduling spatial priorities under climate change. Journal of applied ecology </w:delText>
        </w:r>
        <w:r w:rsidR="000F5AFD" w:rsidRPr="000F5AFD">
          <w:rPr>
            <w:b/>
            <w:bCs/>
            <w:sz w:val="24"/>
          </w:rPr>
          <w:delText>51</w:delText>
        </w:r>
        <w:r w:rsidR="000F5AFD" w:rsidRPr="000F5AFD">
          <w:rPr>
            <w:sz w:val="24"/>
          </w:rPr>
          <w:delText>:703–713. Wiley Online Library.</w:delText>
        </w:r>
      </w:del>
    </w:p>
    <w:p w14:paraId="2B59B8B1" w14:textId="77777777" w:rsidR="000F5AFD" w:rsidRPr="000F5AFD" w:rsidRDefault="000F5AFD" w:rsidP="00C06E45">
      <w:pPr>
        <w:pStyle w:val="Bibliography"/>
        <w:spacing w:line="480" w:lineRule="auto"/>
        <w:rPr>
          <w:del w:id="208" w:author="RS" w:date="2022-10-15T05:47:00Z"/>
          <w:sz w:val="24"/>
        </w:rPr>
      </w:pPr>
      <w:del w:id="209" w:author="RS" w:date="2022-10-15T05:47:00Z">
        <w:r w:rsidRPr="000F5AFD">
          <w:rPr>
            <w:sz w:val="24"/>
          </w:rPr>
          <w:delText xml:space="preserve">Asselen S van, Verburg PH. 2012. A Land System representation for global assessments and land-use modeling. Global Change Biology </w:delText>
        </w:r>
        <w:r w:rsidRPr="000F5AFD">
          <w:rPr>
            <w:b/>
            <w:bCs/>
            <w:sz w:val="24"/>
          </w:rPr>
          <w:delText>18</w:delText>
        </w:r>
        <w:r w:rsidRPr="000F5AFD">
          <w:rPr>
            <w:sz w:val="24"/>
          </w:rPr>
          <w:delText>:3125–3148.</w:delText>
        </w:r>
      </w:del>
    </w:p>
    <w:p w14:paraId="2C0F3465" w14:textId="77777777" w:rsidR="000F5AFD" w:rsidRPr="000F5AFD" w:rsidRDefault="000F5AFD" w:rsidP="00C06E45">
      <w:pPr>
        <w:pStyle w:val="Bibliography"/>
        <w:spacing w:line="480" w:lineRule="auto"/>
        <w:rPr>
          <w:del w:id="210" w:author="RS" w:date="2022-10-15T05:47:00Z"/>
          <w:sz w:val="24"/>
        </w:rPr>
      </w:pPr>
      <w:del w:id="211" w:author="RS" w:date="2022-10-15T05:47:00Z">
        <w:r w:rsidRPr="000F5AFD">
          <w:rPr>
            <w:sz w:val="24"/>
          </w:rPr>
          <w:delText xml:space="preserve">Barnes MD et al. 2016. Wildlife population trends in protected areas predicted by national socio-economic metrics and body size. Nature Communications </w:delText>
        </w:r>
        <w:r w:rsidRPr="000F5AFD">
          <w:rPr>
            <w:b/>
            <w:bCs/>
            <w:sz w:val="24"/>
          </w:rPr>
          <w:delText>7</w:delText>
        </w:r>
        <w:r w:rsidRPr="000F5AFD">
          <w:rPr>
            <w:sz w:val="24"/>
          </w:rPr>
          <w:delText>:12747. Nature Publishing Group.</w:delText>
        </w:r>
      </w:del>
    </w:p>
    <w:p w14:paraId="5E59D537" w14:textId="77777777" w:rsidR="000F5AFD" w:rsidRPr="000F5AFD" w:rsidRDefault="000F5AFD" w:rsidP="00C06E45">
      <w:pPr>
        <w:pStyle w:val="Bibliography"/>
        <w:spacing w:line="480" w:lineRule="auto"/>
        <w:rPr>
          <w:del w:id="212" w:author="RS" w:date="2022-10-15T05:47:00Z"/>
          <w:sz w:val="24"/>
        </w:rPr>
      </w:pPr>
      <w:del w:id="213" w:author="RS" w:date="2022-10-15T05:47:00Z">
        <w:r w:rsidRPr="000F5AFD">
          <w:rPr>
            <w:sz w:val="24"/>
          </w:rPr>
          <w:delText xml:space="preserve">Baynham-Herd Z, Amano T, Sutherland WJ, Donald PF. 2018. Governance explains variation in national responses to the biodiversity crisis. Environmental Conservation </w:delText>
        </w:r>
        <w:r w:rsidRPr="000F5AFD">
          <w:rPr>
            <w:b/>
            <w:bCs/>
            <w:sz w:val="24"/>
          </w:rPr>
          <w:delText>45</w:delText>
        </w:r>
        <w:r w:rsidRPr="000F5AFD">
          <w:rPr>
            <w:sz w:val="24"/>
          </w:rPr>
          <w:delText>:407–418. Cambridge University Press.</w:delText>
        </w:r>
      </w:del>
    </w:p>
    <w:p w14:paraId="3755869B" w14:textId="77777777" w:rsidR="000F5AFD" w:rsidRPr="000F5AFD" w:rsidRDefault="000F5AFD" w:rsidP="00C06E45">
      <w:pPr>
        <w:pStyle w:val="Bibliography"/>
        <w:spacing w:line="480" w:lineRule="auto"/>
        <w:rPr>
          <w:del w:id="214" w:author="RS" w:date="2022-10-15T05:47:00Z"/>
          <w:sz w:val="24"/>
        </w:rPr>
      </w:pPr>
      <w:del w:id="215" w:author="RS" w:date="2022-10-15T05:47:00Z">
        <w:r w:rsidRPr="000F5AFD">
          <w:rPr>
            <w:sz w:val="24"/>
          </w:rPr>
          <w:delText xml:space="preserve">Brooks TM et al. 2019. Measuring Terrestrial Area of Habitat (AOH) and Its Utility for the IUCN Red List. Trends in Ecology &amp; Evolution </w:delText>
        </w:r>
        <w:r w:rsidRPr="000F5AFD">
          <w:rPr>
            <w:b/>
            <w:bCs/>
            <w:sz w:val="24"/>
          </w:rPr>
          <w:delText>34</w:delText>
        </w:r>
        <w:r w:rsidRPr="000F5AFD">
          <w:rPr>
            <w:sz w:val="24"/>
          </w:rPr>
          <w:delText>:977–986.</w:delText>
        </w:r>
      </w:del>
    </w:p>
    <w:p w14:paraId="6719CA2A" w14:textId="77777777" w:rsidR="000F5AFD" w:rsidRPr="000F5AFD" w:rsidRDefault="000F5AFD" w:rsidP="00C06E45">
      <w:pPr>
        <w:pStyle w:val="Bibliography"/>
        <w:spacing w:line="480" w:lineRule="auto"/>
        <w:rPr>
          <w:del w:id="216" w:author="RS" w:date="2022-10-15T05:47:00Z"/>
          <w:sz w:val="24"/>
        </w:rPr>
      </w:pPr>
      <w:del w:id="217" w:author="RS" w:date="2022-10-15T05:47:00Z">
        <w:r w:rsidRPr="000F5AFD">
          <w:rPr>
            <w:sz w:val="24"/>
          </w:rPr>
          <w:delText xml:space="preserve">Brooks TM, Mittermeier RA, da Fonseca GA, Gerlach J, Hoffmann M, Lamoreux JF, Mittermeier CG, Pilgrim JD, Rodrigues AS. 2006. Global biodiversity conservation priorities. science </w:delText>
        </w:r>
        <w:r w:rsidRPr="000F5AFD">
          <w:rPr>
            <w:b/>
            <w:bCs/>
            <w:sz w:val="24"/>
          </w:rPr>
          <w:delText>313</w:delText>
        </w:r>
        <w:r w:rsidRPr="000F5AFD">
          <w:rPr>
            <w:sz w:val="24"/>
          </w:rPr>
          <w:delText>:58–61. American Association for the Advancement of Science.</w:delText>
        </w:r>
      </w:del>
    </w:p>
    <w:p w14:paraId="636D8FA3" w14:textId="77777777" w:rsidR="000F5AFD" w:rsidRPr="000F5AFD" w:rsidRDefault="000F5AFD" w:rsidP="00C06E45">
      <w:pPr>
        <w:pStyle w:val="Bibliography"/>
        <w:spacing w:line="480" w:lineRule="auto"/>
        <w:rPr>
          <w:del w:id="218" w:author="RS" w:date="2022-10-15T05:47:00Z"/>
          <w:sz w:val="24"/>
        </w:rPr>
      </w:pPr>
      <w:del w:id="219" w:author="RS" w:date="2022-10-15T05:47:00Z">
        <w:r w:rsidRPr="000F5AFD">
          <w:rPr>
            <w:sz w:val="24"/>
          </w:rPr>
          <w:delText xml:space="preserve">Butchart SHM et al. 2015. Shortfalls and Solutions for Meeting National and Global Conservation Area Targets. Conservation Letters </w:delText>
        </w:r>
        <w:r w:rsidRPr="000F5AFD">
          <w:rPr>
            <w:b/>
            <w:bCs/>
            <w:sz w:val="24"/>
          </w:rPr>
          <w:delText>8</w:delText>
        </w:r>
        <w:r w:rsidRPr="000F5AFD">
          <w:rPr>
            <w:sz w:val="24"/>
          </w:rPr>
          <w:delText>:329–337.</w:delText>
        </w:r>
      </w:del>
    </w:p>
    <w:p w14:paraId="7D2C4D02" w14:textId="77777777" w:rsidR="000F5AFD" w:rsidRPr="000F5AFD" w:rsidRDefault="000F5AFD" w:rsidP="00C06E45">
      <w:pPr>
        <w:pStyle w:val="Bibliography"/>
        <w:spacing w:line="480" w:lineRule="auto"/>
        <w:rPr>
          <w:del w:id="220" w:author="RS" w:date="2022-10-15T05:47:00Z"/>
          <w:sz w:val="24"/>
        </w:rPr>
      </w:pPr>
      <w:del w:id="221" w:author="RS" w:date="2022-10-15T05:47:00Z">
        <w:r w:rsidRPr="000F5AFD">
          <w:rPr>
            <w:sz w:val="24"/>
          </w:rPr>
          <w:delText>CBD. 2020. Zero draft of the post-2020 global biodiversity framework. Available from https://www.cbd.int/doc/c/efb0/1f84/a892b98d2982a829962b6371/wg2020-02-03-en.pdf.</w:delText>
        </w:r>
      </w:del>
    </w:p>
    <w:p w14:paraId="27933C0A" w14:textId="77777777" w:rsidR="000F5AFD" w:rsidRPr="000F5AFD" w:rsidRDefault="000F5AFD" w:rsidP="00C06E45">
      <w:pPr>
        <w:pStyle w:val="Bibliography"/>
        <w:spacing w:line="480" w:lineRule="auto"/>
        <w:rPr>
          <w:del w:id="222" w:author="RS" w:date="2022-10-15T05:47:00Z"/>
          <w:sz w:val="24"/>
        </w:rPr>
      </w:pPr>
      <w:del w:id="223" w:author="RS" w:date="2022-10-15T05:47:00Z">
        <w:r w:rsidRPr="000F5AFD">
          <w:rPr>
            <w:sz w:val="24"/>
            <w:lang w:val="de-AT"/>
          </w:rPr>
          <w:delText xml:space="preserve">Coetzer KL, Witkowski ETF, Erasmus BFN. 2014. </w:delText>
        </w:r>
        <w:r w:rsidRPr="000F5AFD">
          <w:rPr>
            <w:sz w:val="24"/>
          </w:rPr>
          <w:delText xml:space="preserve">Reviewing Biosphere Reserves globally: effective conservation action or bureaucratic label? Biological Reviews </w:delText>
        </w:r>
        <w:r w:rsidRPr="000F5AFD">
          <w:rPr>
            <w:b/>
            <w:bCs/>
            <w:sz w:val="24"/>
          </w:rPr>
          <w:delText>89</w:delText>
        </w:r>
        <w:r w:rsidRPr="000F5AFD">
          <w:rPr>
            <w:sz w:val="24"/>
          </w:rPr>
          <w:delText>:82–104.</w:delText>
        </w:r>
      </w:del>
    </w:p>
    <w:p w14:paraId="56731E47" w14:textId="77777777" w:rsidR="000F5AFD" w:rsidRPr="000F5AFD" w:rsidRDefault="000F5AFD" w:rsidP="00C06E45">
      <w:pPr>
        <w:pStyle w:val="Bibliography"/>
        <w:spacing w:line="480" w:lineRule="auto"/>
        <w:rPr>
          <w:del w:id="224" w:author="RS" w:date="2022-10-15T05:47:00Z"/>
          <w:sz w:val="24"/>
        </w:rPr>
      </w:pPr>
      <w:del w:id="225" w:author="RS" w:date="2022-10-15T05:47:00Z">
        <w:r w:rsidRPr="000F5AFD">
          <w:rPr>
            <w:sz w:val="24"/>
          </w:rPr>
          <w:delText>Convention on Biological Diversity. (n.d.). Aichi Biodiversity Targets. Available from https://www.cbd.int/sp/targets/ (accessed June 27, 2017).</w:delText>
        </w:r>
      </w:del>
    </w:p>
    <w:p w14:paraId="195D710C" w14:textId="77777777" w:rsidR="000F5AFD" w:rsidRPr="000F5AFD" w:rsidRDefault="000F5AFD" w:rsidP="00C06E45">
      <w:pPr>
        <w:pStyle w:val="Bibliography"/>
        <w:spacing w:line="480" w:lineRule="auto"/>
        <w:rPr>
          <w:del w:id="226" w:author="RS" w:date="2022-10-15T05:47:00Z"/>
          <w:sz w:val="24"/>
        </w:rPr>
      </w:pPr>
      <w:del w:id="227" w:author="RS" w:date="2022-10-15T05:47:00Z">
        <w:r w:rsidRPr="000F5AFD">
          <w:rPr>
            <w:sz w:val="24"/>
          </w:rPr>
          <w:delText xml:space="preserve">Dallimer M, Strange N. 2015. Why socio-political borders and boundaries matter in conservation. Trends in Ecology &amp; Evolution </w:delText>
        </w:r>
        <w:r w:rsidRPr="000F5AFD">
          <w:rPr>
            <w:b/>
            <w:bCs/>
            <w:sz w:val="24"/>
          </w:rPr>
          <w:delText>30</w:delText>
        </w:r>
        <w:r w:rsidRPr="000F5AFD">
          <w:rPr>
            <w:sz w:val="24"/>
          </w:rPr>
          <w:delText>:132–139. Elsevier.</w:delText>
        </w:r>
      </w:del>
    </w:p>
    <w:p w14:paraId="30C69860" w14:textId="77777777" w:rsidR="000F5AFD" w:rsidRPr="000F5AFD" w:rsidRDefault="000F5AFD" w:rsidP="00C06E45">
      <w:pPr>
        <w:pStyle w:val="Bibliography"/>
        <w:spacing w:line="480" w:lineRule="auto"/>
        <w:rPr>
          <w:del w:id="228" w:author="RS" w:date="2022-10-15T05:47:00Z"/>
          <w:sz w:val="24"/>
        </w:rPr>
      </w:pPr>
      <w:del w:id="229" w:author="RS" w:date="2022-10-15T05:47:00Z">
        <w:r w:rsidRPr="000F5AFD">
          <w:rPr>
            <w:sz w:val="24"/>
          </w:rPr>
          <w:delText>Deb K. 2014. Multi-objective optimization. Pages 403–449 Search methodologies. Springer.</w:delText>
        </w:r>
      </w:del>
    </w:p>
    <w:p w14:paraId="4DD06B7F" w14:textId="77777777" w:rsidR="000F5AFD" w:rsidRPr="000F5AFD" w:rsidRDefault="000F5AFD" w:rsidP="00C06E45">
      <w:pPr>
        <w:pStyle w:val="Bibliography"/>
        <w:spacing w:line="480" w:lineRule="auto"/>
        <w:rPr>
          <w:del w:id="230" w:author="RS" w:date="2022-10-15T05:47:00Z"/>
          <w:sz w:val="24"/>
        </w:rPr>
      </w:pPr>
      <w:del w:id="231" w:author="RS" w:date="2022-10-15T05:47:00Z">
        <w:r w:rsidRPr="000F5AFD">
          <w:rPr>
            <w:sz w:val="24"/>
          </w:rPr>
          <w:delText xml:space="preserve">Di Minin E, Slotow R, Hunter LTB, Montesino Pouzols F, Toivonen T, Verburg PH, Leader-Williams N, Petracca L, Moilanen A. 2016. Global priorities for national carnivore conservation under land use change. Scientific Reports </w:delText>
        </w:r>
        <w:r w:rsidRPr="000F5AFD">
          <w:rPr>
            <w:b/>
            <w:bCs/>
            <w:sz w:val="24"/>
          </w:rPr>
          <w:delText>6</w:delText>
        </w:r>
        <w:r w:rsidRPr="000F5AFD">
          <w:rPr>
            <w:sz w:val="24"/>
          </w:rPr>
          <w:delText>:23814. Nature Publishing Group.</w:delText>
        </w:r>
      </w:del>
    </w:p>
    <w:p w14:paraId="4FB8D20F" w14:textId="77777777" w:rsidR="000F5AFD" w:rsidRPr="000F5AFD" w:rsidRDefault="000F5AFD" w:rsidP="00C06E45">
      <w:pPr>
        <w:pStyle w:val="Bibliography"/>
        <w:spacing w:line="480" w:lineRule="auto"/>
        <w:rPr>
          <w:del w:id="232" w:author="RS" w:date="2022-10-15T05:47:00Z"/>
          <w:sz w:val="24"/>
        </w:rPr>
      </w:pPr>
      <w:del w:id="233" w:author="RS" w:date="2022-10-15T05:47:00Z">
        <w:r w:rsidRPr="000F5AFD">
          <w:rPr>
            <w:sz w:val="24"/>
          </w:rPr>
          <w:delText>Eklund JF, Cabeza-Jaimejuan MDM. 2017. Quality of governance and effectiveness of protected areas: crucial concepts for conservation planning. Annals of the New York Academy of Sciences.</w:delText>
        </w:r>
      </w:del>
    </w:p>
    <w:p w14:paraId="005F6B03" w14:textId="77777777" w:rsidR="000F5AFD" w:rsidRPr="000F5AFD" w:rsidRDefault="000F5AFD" w:rsidP="00C06E45">
      <w:pPr>
        <w:pStyle w:val="Bibliography"/>
        <w:spacing w:line="480" w:lineRule="auto"/>
        <w:rPr>
          <w:del w:id="234" w:author="RS" w:date="2022-10-15T05:47:00Z"/>
          <w:sz w:val="24"/>
        </w:rPr>
      </w:pPr>
      <w:del w:id="235" w:author="RS" w:date="2022-10-15T05:47:00Z">
        <w:r w:rsidRPr="000F5AFD">
          <w:rPr>
            <w:sz w:val="24"/>
          </w:rPr>
          <w:delText xml:space="preserve">Fick SE, Hijmans RJ. 2017. WorldClim 2: new 1-km spatial resolution climate surfaces for global land areas. International Journal of Climatology </w:delText>
        </w:r>
        <w:r w:rsidRPr="000F5AFD">
          <w:rPr>
            <w:b/>
            <w:bCs/>
            <w:sz w:val="24"/>
          </w:rPr>
          <w:delText>37</w:delText>
        </w:r>
        <w:r w:rsidRPr="000F5AFD">
          <w:rPr>
            <w:sz w:val="24"/>
          </w:rPr>
          <w:delText>:4302–4315.</w:delText>
        </w:r>
      </w:del>
    </w:p>
    <w:p w14:paraId="6798F23B" w14:textId="77777777" w:rsidR="000F5AFD" w:rsidRPr="000F5AFD" w:rsidRDefault="000F5AFD" w:rsidP="00C06E45">
      <w:pPr>
        <w:pStyle w:val="Bibliography"/>
        <w:spacing w:line="480" w:lineRule="auto"/>
        <w:rPr>
          <w:del w:id="236" w:author="RS" w:date="2022-10-15T05:47:00Z"/>
          <w:sz w:val="24"/>
        </w:rPr>
      </w:pPr>
      <w:del w:id="237" w:author="RS" w:date="2022-10-15T05:47:00Z">
        <w:r w:rsidRPr="000F5AFD">
          <w:rPr>
            <w:sz w:val="24"/>
          </w:rPr>
          <w:delText xml:space="preserve">Hanson JO, Rhodes JR, Butchart SHM, Buchanan GM, Rondinini C, Ficetola GF, Fuller RA. 2020. Global conservation of species’ niches. Nature </w:delText>
        </w:r>
        <w:r w:rsidRPr="000F5AFD">
          <w:rPr>
            <w:b/>
            <w:bCs/>
            <w:sz w:val="24"/>
          </w:rPr>
          <w:delText>580</w:delText>
        </w:r>
        <w:r w:rsidRPr="000F5AFD">
          <w:rPr>
            <w:sz w:val="24"/>
          </w:rPr>
          <w:delText>:232–234.</w:delText>
        </w:r>
      </w:del>
    </w:p>
    <w:p w14:paraId="7191BEB6" w14:textId="77777777" w:rsidR="000F5AFD" w:rsidRPr="000F5AFD" w:rsidRDefault="000F5AFD" w:rsidP="00C06E45">
      <w:pPr>
        <w:pStyle w:val="Bibliography"/>
        <w:spacing w:line="480" w:lineRule="auto"/>
        <w:rPr>
          <w:del w:id="238" w:author="RS" w:date="2022-10-15T05:47:00Z"/>
          <w:sz w:val="24"/>
        </w:rPr>
      </w:pPr>
      <w:del w:id="239" w:author="RS" w:date="2022-10-15T05:47:00Z">
        <w:r w:rsidRPr="000F5AFD">
          <w:rPr>
            <w:sz w:val="24"/>
          </w:rPr>
          <w:delText xml:space="preserve">Hoffmann S, Irl SD, Beierkuhnlein C. 2019. Predicted climate shifts within terrestrial protected areas worldwide. Nature communications </w:delText>
        </w:r>
        <w:r w:rsidRPr="000F5AFD">
          <w:rPr>
            <w:b/>
            <w:bCs/>
            <w:sz w:val="24"/>
          </w:rPr>
          <w:delText>10</w:delText>
        </w:r>
        <w:r w:rsidRPr="000F5AFD">
          <w:rPr>
            <w:sz w:val="24"/>
          </w:rPr>
          <w:delText>:1–10. Nature Publishing Group.</w:delText>
        </w:r>
      </w:del>
    </w:p>
    <w:p w14:paraId="7F4E4F50" w14:textId="77777777" w:rsidR="000F5AFD" w:rsidRPr="000F5AFD" w:rsidRDefault="000F5AFD" w:rsidP="00C06E45">
      <w:pPr>
        <w:pStyle w:val="Bibliography"/>
        <w:spacing w:line="480" w:lineRule="auto"/>
        <w:rPr>
          <w:del w:id="240" w:author="RS" w:date="2022-10-15T05:47:00Z"/>
          <w:sz w:val="24"/>
        </w:rPr>
      </w:pPr>
      <w:del w:id="241" w:author="RS" w:date="2022-10-15T05:47:00Z">
        <w:r w:rsidRPr="000F5AFD">
          <w:rPr>
            <w:sz w:val="24"/>
          </w:rPr>
          <w:delText xml:space="preserve">Hudson LN et al. 2014. The PREDICTS database: a global database of how local terrestrial biodiversity responds to human impacts. Ecology and Evolution </w:delText>
        </w:r>
        <w:r w:rsidRPr="000F5AFD">
          <w:rPr>
            <w:b/>
            <w:bCs/>
            <w:sz w:val="24"/>
          </w:rPr>
          <w:delText>4</w:delText>
        </w:r>
        <w:r w:rsidRPr="000F5AFD">
          <w:rPr>
            <w:sz w:val="24"/>
          </w:rPr>
          <w:delText>:4701–4735.</w:delText>
        </w:r>
      </w:del>
    </w:p>
    <w:p w14:paraId="7A45B25C" w14:textId="77777777" w:rsidR="000F5AFD" w:rsidRPr="000F5AFD" w:rsidRDefault="000F5AFD" w:rsidP="00C06E45">
      <w:pPr>
        <w:pStyle w:val="Bibliography"/>
        <w:spacing w:line="480" w:lineRule="auto"/>
        <w:rPr>
          <w:del w:id="242" w:author="RS" w:date="2022-10-15T05:47:00Z"/>
          <w:sz w:val="24"/>
        </w:rPr>
      </w:pPr>
      <w:del w:id="243" w:author="RS" w:date="2022-10-15T05:47:00Z">
        <w:r w:rsidRPr="000F5AFD">
          <w:rPr>
            <w:sz w:val="24"/>
          </w:rPr>
          <w:delText>IUCN. 2019. The IUCN Red List of Threatened Species. version 1.18. Available from https://www.iucnredlist.org/ (accessed October 10, 2019).</w:delText>
        </w:r>
      </w:del>
    </w:p>
    <w:p w14:paraId="5ED86ED4" w14:textId="77777777" w:rsidR="000F5AFD" w:rsidRPr="000F5AFD" w:rsidRDefault="000F5AFD" w:rsidP="00C06E45">
      <w:pPr>
        <w:pStyle w:val="Bibliography"/>
        <w:spacing w:line="480" w:lineRule="auto"/>
        <w:rPr>
          <w:del w:id="244" w:author="RS" w:date="2022-10-15T05:47:00Z"/>
          <w:sz w:val="24"/>
        </w:rPr>
      </w:pPr>
      <w:del w:id="245" w:author="RS" w:date="2022-10-15T05:47:00Z">
        <w:r w:rsidRPr="000F5AFD">
          <w:rPr>
            <w:sz w:val="24"/>
          </w:rPr>
          <w:delText xml:space="preserve">Kaufmann D, Kraay A, Mastruzzi M. 2011. The Worldwide Governance Indicators: Methodology and Analytical Issues1. Hague Journal on the Rule of Law </w:delText>
        </w:r>
        <w:r w:rsidRPr="000F5AFD">
          <w:rPr>
            <w:b/>
            <w:bCs/>
            <w:sz w:val="24"/>
          </w:rPr>
          <w:delText>3</w:delText>
        </w:r>
        <w:r w:rsidRPr="000F5AFD">
          <w:rPr>
            <w:sz w:val="24"/>
          </w:rPr>
          <w:delText>:220–246. Cambridge University Press.</w:delText>
        </w:r>
      </w:del>
    </w:p>
    <w:p w14:paraId="30209B26" w14:textId="77777777" w:rsidR="000F5AFD" w:rsidRPr="000F5AFD" w:rsidRDefault="000F5AFD" w:rsidP="00C06E45">
      <w:pPr>
        <w:pStyle w:val="Bibliography"/>
        <w:spacing w:line="480" w:lineRule="auto"/>
        <w:rPr>
          <w:del w:id="246" w:author="RS" w:date="2022-10-15T05:47:00Z"/>
          <w:sz w:val="24"/>
        </w:rPr>
      </w:pPr>
      <w:del w:id="247" w:author="RS" w:date="2022-10-15T05:47:00Z">
        <w:r w:rsidRPr="000F5AFD">
          <w:rPr>
            <w:sz w:val="24"/>
          </w:rPr>
          <w:delText xml:space="preserve">Kehoe L, Romero-Muñoz A, Polaina E, Estes L, Kreft H, Kuemmerle T. 2017. Biodiversity at risk under future cropland expansion and intensification. Nature Ecology &amp; Evolution </w:delText>
        </w:r>
        <w:r w:rsidRPr="000F5AFD">
          <w:rPr>
            <w:b/>
            <w:bCs/>
            <w:sz w:val="24"/>
          </w:rPr>
          <w:delText>1</w:delText>
        </w:r>
        <w:r w:rsidRPr="000F5AFD">
          <w:rPr>
            <w:sz w:val="24"/>
          </w:rPr>
          <w:delText>:1129–1135. Nature Publishing Group.</w:delText>
        </w:r>
      </w:del>
    </w:p>
    <w:p w14:paraId="6DECDC5D" w14:textId="77777777" w:rsidR="000F5AFD" w:rsidRPr="000F5AFD" w:rsidRDefault="000F5AFD" w:rsidP="00C06E45">
      <w:pPr>
        <w:pStyle w:val="Bibliography"/>
        <w:spacing w:line="480" w:lineRule="auto"/>
        <w:rPr>
          <w:del w:id="248" w:author="RS" w:date="2022-10-15T05:47:00Z"/>
          <w:sz w:val="24"/>
        </w:rPr>
      </w:pPr>
      <w:del w:id="249" w:author="RS" w:date="2022-10-15T05:47:00Z">
        <w:r w:rsidRPr="000F5AFD">
          <w:rPr>
            <w:sz w:val="24"/>
          </w:rPr>
          <w:delText xml:space="preserve">Kelly LT et al. 2020. Fire and biodiversity in the Anthropocene. Science </w:delText>
        </w:r>
        <w:r w:rsidRPr="000F5AFD">
          <w:rPr>
            <w:b/>
            <w:bCs/>
            <w:sz w:val="24"/>
          </w:rPr>
          <w:delText>370</w:delText>
        </w:r>
        <w:r w:rsidRPr="000F5AFD">
          <w:rPr>
            <w:sz w:val="24"/>
          </w:rPr>
          <w:delText>. American Association for the Advancement of Science. Available from https://science.sciencemag.org/content/370/6519/eabb0355 (accessed December 11, 2020).</w:delText>
        </w:r>
      </w:del>
    </w:p>
    <w:p w14:paraId="32CEDAA4" w14:textId="77777777" w:rsidR="000F5AFD" w:rsidRPr="000F5AFD" w:rsidRDefault="000F5AFD" w:rsidP="00C06E45">
      <w:pPr>
        <w:pStyle w:val="Bibliography"/>
        <w:spacing w:line="480" w:lineRule="auto"/>
        <w:rPr>
          <w:del w:id="250" w:author="RS" w:date="2022-10-15T05:47:00Z"/>
          <w:sz w:val="24"/>
        </w:rPr>
      </w:pPr>
      <w:del w:id="251" w:author="RS" w:date="2022-10-15T05:47:00Z">
        <w:r w:rsidRPr="000F5AFD">
          <w:rPr>
            <w:sz w:val="24"/>
          </w:rPr>
          <w:delText xml:space="preserve">La Sorte FA, Johnston A, Ault TR. 2021. Global trends in the frequency and duration of temperature extremes. Climatic Change </w:delText>
        </w:r>
        <w:r w:rsidRPr="000F5AFD">
          <w:rPr>
            <w:b/>
            <w:bCs/>
            <w:sz w:val="24"/>
          </w:rPr>
          <w:delText>166</w:delText>
        </w:r>
        <w:r w:rsidRPr="000F5AFD">
          <w:rPr>
            <w:sz w:val="24"/>
          </w:rPr>
          <w:delText>:1.</w:delText>
        </w:r>
      </w:del>
    </w:p>
    <w:p w14:paraId="44A68CFC" w14:textId="77777777" w:rsidR="000F5AFD" w:rsidRPr="000F5AFD" w:rsidRDefault="000F5AFD" w:rsidP="00C06E45">
      <w:pPr>
        <w:pStyle w:val="Bibliography"/>
        <w:spacing w:line="480" w:lineRule="auto"/>
        <w:rPr>
          <w:del w:id="252" w:author="RS" w:date="2022-10-15T05:47:00Z"/>
          <w:sz w:val="24"/>
        </w:rPr>
      </w:pPr>
      <w:del w:id="253" w:author="RS" w:date="2022-10-15T05:47:00Z">
        <w:r w:rsidRPr="000F5AFD">
          <w:rPr>
            <w:sz w:val="24"/>
          </w:rPr>
          <w:delText xml:space="preserve">Loarie SR, Duffy PB, Hamilton H, Asner GP, Field CB, Ackerly DD. 2009. The velocity of climate change. Nature </w:delText>
        </w:r>
        <w:r w:rsidRPr="000F5AFD">
          <w:rPr>
            <w:b/>
            <w:bCs/>
            <w:sz w:val="24"/>
          </w:rPr>
          <w:delText>462</w:delText>
        </w:r>
        <w:r w:rsidRPr="000F5AFD">
          <w:rPr>
            <w:sz w:val="24"/>
          </w:rPr>
          <w:delText>:1052–1055.</w:delText>
        </w:r>
      </w:del>
    </w:p>
    <w:p w14:paraId="447B7D5B" w14:textId="77777777" w:rsidR="000F5AFD" w:rsidRPr="000F5AFD" w:rsidRDefault="000F5AFD" w:rsidP="00C06E45">
      <w:pPr>
        <w:pStyle w:val="Bibliography"/>
        <w:spacing w:line="480" w:lineRule="auto"/>
        <w:rPr>
          <w:del w:id="254" w:author="RS" w:date="2022-10-15T05:47:00Z"/>
          <w:sz w:val="24"/>
        </w:rPr>
      </w:pPr>
      <w:del w:id="255" w:author="RS" w:date="2022-10-15T05:47:00Z">
        <w:r w:rsidRPr="000F5AFD">
          <w:rPr>
            <w:sz w:val="24"/>
          </w:rPr>
          <w:delText xml:space="preserve">Margules CR, Pressey RL. 2000. Systematic conservation planning. Nature </w:delText>
        </w:r>
        <w:r w:rsidRPr="000F5AFD">
          <w:rPr>
            <w:b/>
            <w:bCs/>
            <w:sz w:val="24"/>
          </w:rPr>
          <w:delText>405</w:delText>
        </w:r>
        <w:r w:rsidRPr="000F5AFD">
          <w:rPr>
            <w:sz w:val="24"/>
          </w:rPr>
          <w:delText>:243–53.</w:delText>
        </w:r>
      </w:del>
    </w:p>
    <w:p w14:paraId="5084F5C8" w14:textId="77777777" w:rsidR="000F5AFD" w:rsidRPr="000F5AFD" w:rsidRDefault="000F5AFD" w:rsidP="00C06E45">
      <w:pPr>
        <w:pStyle w:val="Bibliography"/>
        <w:spacing w:line="480" w:lineRule="auto"/>
        <w:rPr>
          <w:del w:id="256" w:author="RS" w:date="2022-10-15T05:47:00Z"/>
          <w:sz w:val="24"/>
        </w:rPr>
      </w:pPr>
      <w:del w:id="257" w:author="RS" w:date="2022-10-15T05:47:00Z">
        <w:r w:rsidRPr="000F5AFD">
          <w:rPr>
            <w:sz w:val="24"/>
          </w:rPr>
          <w:delText xml:space="preserve">Martin A, McGuire S, Sullivan S. 2013. Global environmental justice and biodiversity conservation. The Geographical Journal </w:delText>
        </w:r>
        <w:r w:rsidRPr="000F5AFD">
          <w:rPr>
            <w:b/>
            <w:bCs/>
            <w:sz w:val="24"/>
          </w:rPr>
          <w:delText>179</w:delText>
        </w:r>
        <w:r w:rsidRPr="000F5AFD">
          <w:rPr>
            <w:sz w:val="24"/>
          </w:rPr>
          <w:delText>:122–131.</w:delText>
        </w:r>
      </w:del>
    </w:p>
    <w:p w14:paraId="17D5DED0" w14:textId="77777777" w:rsidR="000F5AFD" w:rsidRPr="000F5AFD" w:rsidRDefault="000F5AFD" w:rsidP="00C06E45">
      <w:pPr>
        <w:pStyle w:val="Bibliography"/>
        <w:spacing w:line="480" w:lineRule="auto"/>
        <w:rPr>
          <w:del w:id="258" w:author="RS" w:date="2022-10-15T05:47:00Z"/>
          <w:sz w:val="24"/>
        </w:rPr>
      </w:pPr>
      <w:del w:id="259" w:author="RS" w:date="2022-10-15T05:47:00Z">
        <w:r w:rsidRPr="000F5AFD">
          <w:rPr>
            <w:sz w:val="24"/>
          </w:rPr>
          <w:delText xml:space="preserve">Mascia MB, Pailler S. 2011. Protected area downgrading, downsizing, and degazettement (PADDD) and its conservation implications. Conservation Letters </w:delText>
        </w:r>
        <w:r w:rsidRPr="000F5AFD">
          <w:rPr>
            <w:b/>
            <w:bCs/>
            <w:sz w:val="24"/>
          </w:rPr>
          <w:delText>4</w:delText>
        </w:r>
        <w:r w:rsidRPr="000F5AFD">
          <w:rPr>
            <w:sz w:val="24"/>
          </w:rPr>
          <w:delText>:9–20. Blackwell Publishing Inc.</w:delText>
        </w:r>
      </w:del>
    </w:p>
    <w:p w14:paraId="02D18D49" w14:textId="77777777" w:rsidR="000F5AFD" w:rsidRPr="000F5AFD" w:rsidRDefault="000F5AFD" w:rsidP="00C06E45">
      <w:pPr>
        <w:pStyle w:val="Bibliography"/>
        <w:spacing w:line="480" w:lineRule="auto"/>
        <w:rPr>
          <w:del w:id="260" w:author="RS" w:date="2022-10-15T05:47:00Z"/>
          <w:sz w:val="24"/>
        </w:rPr>
      </w:pPr>
      <w:del w:id="261" w:author="RS" w:date="2022-10-15T05:47:00Z">
        <w:r w:rsidRPr="000F5AFD">
          <w:rPr>
            <w:sz w:val="24"/>
          </w:rPr>
          <w:delText xml:space="preserve">Maxwell SL, Butt N, Maron M, McAlpine CA, Chapman S, Ullmann A, Segan DB, Watson JEM. 2019. Conservation implications of ecological responses to extreme weather and climate events. Diversity and Distributions </w:delText>
        </w:r>
        <w:r w:rsidRPr="000F5AFD">
          <w:rPr>
            <w:b/>
            <w:bCs/>
            <w:sz w:val="24"/>
          </w:rPr>
          <w:delText>25</w:delText>
        </w:r>
        <w:r w:rsidRPr="000F5AFD">
          <w:rPr>
            <w:sz w:val="24"/>
          </w:rPr>
          <w:delText>:613–625.</w:delText>
        </w:r>
      </w:del>
    </w:p>
    <w:p w14:paraId="3C25D414" w14:textId="77777777" w:rsidR="000F5AFD" w:rsidRPr="000F5AFD" w:rsidRDefault="000F5AFD" w:rsidP="00C06E45">
      <w:pPr>
        <w:pStyle w:val="Bibliography"/>
        <w:spacing w:line="480" w:lineRule="auto"/>
        <w:rPr>
          <w:del w:id="262" w:author="RS" w:date="2022-10-15T05:47:00Z"/>
          <w:sz w:val="24"/>
        </w:rPr>
      </w:pPr>
      <w:del w:id="263" w:author="RS" w:date="2022-10-15T05:47:00Z">
        <w:r w:rsidRPr="000F5AFD">
          <w:rPr>
            <w:sz w:val="24"/>
          </w:rPr>
          <w:delText xml:space="preserve">McBride MF, Wilson KA, Bode M, Possingham HP. 2007. Incorporating the effects of socioeconomic uncertainty into priority setting for conservation investment. Conservation Biology </w:delText>
        </w:r>
        <w:r w:rsidRPr="000F5AFD">
          <w:rPr>
            <w:b/>
            <w:bCs/>
            <w:sz w:val="24"/>
          </w:rPr>
          <w:delText>21</w:delText>
        </w:r>
        <w:r w:rsidRPr="000F5AFD">
          <w:rPr>
            <w:sz w:val="24"/>
          </w:rPr>
          <w:delText>:1463–1474. Wiley Online Library.</w:delText>
        </w:r>
      </w:del>
    </w:p>
    <w:p w14:paraId="1245E3B4" w14:textId="77777777" w:rsidR="000F5AFD" w:rsidRPr="000F5AFD" w:rsidRDefault="000F5AFD" w:rsidP="00C06E45">
      <w:pPr>
        <w:pStyle w:val="Bibliography"/>
        <w:spacing w:line="480" w:lineRule="auto"/>
        <w:rPr>
          <w:del w:id="264" w:author="RS" w:date="2022-10-15T05:47:00Z"/>
          <w:sz w:val="24"/>
        </w:rPr>
      </w:pPr>
      <w:del w:id="265" w:author="RS" w:date="2022-10-15T05:47:00Z">
        <w:r w:rsidRPr="000F5AFD">
          <w:rPr>
            <w:sz w:val="24"/>
          </w:rPr>
          <w:delText xml:space="preserve">Miller RL, Marsh H, Benham C, Hamann M. 2019. A framework for improving the cross-jurisdictional governance of a marine migratory species. Conservation Science and Practice </w:delText>
        </w:r>
        <w:r w:rsidRPr="000F5AFD">
          <w:rPr>
            <w:b/>
            <w:bCs/>
            <w:sz w:val="24"/>
          </w:rPr>
          <w:delText>1</w:delText>
        </w:r>
        <w:r w:rsidRPr="000F5AFD">
          <w:rPr>
            <w:sz w:val="24"/>
          </w:rPr>
          <w:delText>:e58. Wiley Online Library.</w:delText>
        </w:r>
      </w:del>
    </w:p>
    <w:p w14:paraId="1E3D321B" w14:textId="77777777" w:rsidR="000F5AFD" w:rsidRPr="000F5AFD" w:rsidRDefault="000F5AFD" w:rsidP="00C06E45">
      <w:pPr>
        <w:pStyle w:val="Bibliography"/>
        <w:spacing w:line="480" w:lineRule="auto"/>
        <w:rPr>
          <w:del w:id="266" w:author="RS" w:date="2022-10-15T05:47:00Z"/>
          <w:sz w:val="24"/>
        </w:rPr>
      </w:pPr>
      <w:del w:id="267" w:author="RS" w:date="2022-10-15T05:47:00Z">
        <w:r w:rsidRPr="000F5AFD">
          <w:rPr>
            <w:sz w:val="24"/>
          </w:rPr>
          <w:delText>Moilanen A, Wilson K, Possingham H. 2009. Spatial conservation prioritization: quantitative methods and computational tools. Oxford University Press.</w:delText>
        </w:r>
      </w:del>
    </w:p>
    <w:p w14:paraId="2CB7F4C0" w14:textId="77777777" w:rsidR="000F5AFD" w:rsidRPr="000F5AFD" w:rsidRDefault="000F5AFD" w:rsidP="00C06E45">
      <w:pPr>
        <w:pStyle w:val="Bibliography"/>
        <w:spacing w:line="480" w:lineRule="auto"/>
        <w:rPr>
          <w:del w:id="268" w:author="RS" w:date="2022-10-15T05:47:00Z"/>
          <w:sz w:val="24"/>
        </w:rPr>
      </w:pPr>
      <w:del w:id="269" w:author="RS" w:date="2022-10-15T05:47:00Z">
        <w:r w:rsidRPr="000F5AFD">
          <w:rPr>
            <w:sz w:val="24"/>
          </w:rPr>
          <w:delText xml:space="preserve">Myers N, Mittermeier RA, Mittermeier CG, da Fonseca GAB, Kent J. 2000. Biodiversity hotspots for conservation priorities. Nature </w:delText>
        </w:r>
        <w:r w:rsidRPr="000F5AFD">
          <w:rPr>
            <w:b/>
            <w:bCs/>
            <w:sz w:val="24"/>
          </w:rPr>
          <w:delText>403</w:delText>
        </w:r>
        <w:r w:rsidRPr="000F5AFD">
          <w:rPr>
            <w:sz w:val="24"/>
          </w:rPr>
          <w:delText>:853–858. Nature Publishing Group.</w:delText>
        </w:r>
      </w:del>
    </w:p>
    <w:p w14:paraId="28353368" w14:textId="77777777" w:rsidR="000F5AFD" w:rsidRPr="000F5AFD" w:rsidRDefault="000F5AFD" w:rsidP="00C06E45">
      <w:pPr>
        <w:pStyle w:val="Bibliography"/>
        <w:spacing w:line="480" w:lineRule="auto"/>
        <w:rPr>
          <w:del w:id="270" w:author="RS" w:date="2022-10-15T05:47:00Z"/>
          <w:sz w:val="24"/>
        </w:rPr>
      </w:pPr>
      <w:del w:id="271" w:author="RS" w:date="2022-10-15T05:47:00Z">
        <w:r w:rsidRPr="000F5AFD">
          <w:rPr>
            <w:sz w:val="24"/>
          </w:rPr>
          <w:delText xml:space="preserve">Newbold T et al. 2015. Global effects of land use on local terrestrial biodiversity. Nature </w:delText>
        </w:r>
        <w:r w:rsidRPr="000F5AFD">
          <w:rPr>
            <w:b/>
            <w:bCs/>
            <w:sz w:val="24"/>
          </w:rPr>
          <w:delText>520</w:delText>
        </w:r>
        <w:r w:rsidRPr="000F5AFD">
          <w:rPr>
            <w:sz w:val="24"/>
          </w:rPr>
          <w:delText>:45–50. Nature Publishing Group.</w:delText>
        </w:r>
      </w:del>
    </w:p>
    <w:p w14:paraId="1C01E577" w14:textId="77777777" w:rsidR="000F5AFD" w:rsidRPr="000F5AFD" w:rsidRDefault="000F5AFD" w:rsidP="00C06E45">
      <w:pPr>
        <w:pStyle w:val="Bibliography"/>
        <w:spacing w:line="480" w:lineRule="auto"/>
        <w:rPr>
          <w:del w:id="272" w:author="RS" w:date="2022-10-15T05:47:00Z"/>
          <w:sz w:val="24"/>
        </w:rPr>
      </w:pPr>
      <w:del w:id="273" w:author="RS" w:date="2022-10-15T05:47:00Z">
        <w:r w:rsidRPr="000F5AFD">
          <w:rPr>
            <w:sz w:val="24"/>
          </w:rPr>
          <w:delText xml:space="preserve">Pimm SL, Raven P. 2000. Extinction by numbers. Nature </w:delText>
        </w:r>
        <w:r w:rsidRPr="000F5AFD">
          <w:rPr>
            <w:b/>
            <w:bCs/>
            <w:sz w:val="24"/>
          </w:rPr>
          <w:delText>403</w:delText>
        </w:r>
        <w:r w:rsidRPr="000F5AFD">
          <w:rPr>
            <w:sz w:val="24"/>
          </w:rPr>
          <w:delText>:843–845.</w:delText>
        </w:r>
      </w:del>
    </w:p>
    <w:p w14:paraId="0FCCC10D" w14:textId="77777777" w:rsidR="000F5AFD" w:rsidRPr="000F5AFD" w:rsidRDefault="000F5AFD" w:rsidP="00C06E45">
      <w:pPr>
        <w:pStyle w:val="Bibliography"/>
        <w:spacing w:line="480" w:lineRule="auto"/>
        <w:rPr>
          <w:del w:id="274" w:author="RS" w:date="2022-10-15T05:47:00Z"/>
          <w:sz w:val="24"/>
        </w:rPr>
      </w:pPr>
      <w:del w:id="275" w:author="RS" w:date="2022-10-15T05:47:00Z">
        <w:r w:rsidRPr="000F5AFD">
          <w:rPr>
            <w:sz w:val="24"/>
          </w:rPr>
          <w:delText xml:space="preserve">Pouzols FM, Toivonen T, Di Minin E, Kukkala AS, Kullberg P, Kuusterä J, Lehtomäki J, Tenkanen H, Verburg PH, Moilanen A. 2014. Global protected area expansion is compromised by projected land-use and parochialism. Nature </w:delText>
        </w:r>
        <w:r w:rsidRPr="000F5AFD">
          <w:rPr>
            <w:b/>
            <w:bCs/>
            <w:sz w:val="24"/>
          </w:rPr>
          <w:delText>516</w:delText>
        </w:r>
        <w:r w:rsidRPr="000F5AFD">
          <w:rPr>
            <w:sz w:val="24"/>
          </w:rPr>
          <w:delText>:383–386. Nature Research.</w:delText>
        </w:r>
      </w:del>
    </w:p>
    <w:p w14:paraId="3D16D9C1" w14:textId="77777777" w:rsidR="000F5AFD" w:rsidRPr="000F5AFD" w:rsidRDefault="000F5AFD" w:rsidP="00C06E45">
      <w:pPr>
        <w:pStyle w:val="Bibliography"/>
        <w:spacing w:line="480" w:lineRule="auto"/>
        <w:rPr>
          <w:del w:id="276" w:author="RS" w:date="2022-10-15T05:47:00Z"/>
          <w:sz w:val="24"/>
        </w:rPr>
      </w:pPr>
      <w:del w:id="277" w:author="RS" w:date="2022-10-15T05:47:00Z">
        <w:r w:rsidRPr="000F5AFD">
          <w:rPr>
            <w:sz w:val="24"/>
          </w:rPr>
          <w:delText xml:space="preserve">Santini L, Butchart SHM, Rondinini C, Benítez-López A, Hilbers JP, Schipper AM, Cengic M, Tobias JA, Huijbregts MAJ. 2019. Applying habitat and population-density models to land-cover time series to inform IUCN Red List assessments. Conservation Biology </w:delText>
        </w:r>
        <w:r w:rsidRPr="000F5AFD">
          <w:rPr>
            <w:b/>
            <w:bCs/>
            <w:sz w:val="24"/>
          </w:rPr>
          <w:delText>33</w:delText>
        </w:r>
        <w:r w:rsidRPr="000F5AFD">
          <w:rPr>
            <w:sz w:val="24"/>
          </w:rPr>
          <w:delText>:1084–1093.</w:delText>
        </w:r>
      </w:del>
    </w:p>
    <w:p w14:paraId="30AC8646" w14:textId="77777777" w:rsidR="000F5AFD" w:rsidRPr="000F5AFD" w:rsidRDefault="000F5AFD" w:rsidP="00C06E45">
      <w:pPr>
        <w:pStyle w:val="Bibliography"/>
        <w:spacing w:line="480" w:lineRule="auto"/>
        <w:rPr>
          <w:del w:id="278" w:author="RS" w:date="2022-10-15T05:47:00Z"/>
          <w:sz w:val="24"/>
        </w:rPr>
      </w:pPr>
      <w:del w:id="279" w:author="RS" w:date="2022-10-15T05:47:00Z">
        <w:r w:rsidRPr="000F5AFD">
          <w:rPr>
            <w:sz w:val="24"/>
          </w:rPr>
          <w:delText xml:space="preserve">Schulze K, Knights K, Coad L, Geldmann J, Leverington F, Eassom A, Marr M, Butchart SH, Hockings M, Burgess ND. 2018. An assessment of threats to terrestrial protected areas. Conservation Letters </w:delText>
        </w:r>
        <w:r w:rsidRPr="000F5AFD">
          <w:rPr>
            <w:b/>
            <w:bCs/>
            <w:sz w:val="24"/>
          </w:rPr>
          <w:delText>11</w:delText>
        </w:r>
        <w:r w:rsidRPr="000F5AFD">
          <w:rPr>
            <w:sz w:val="24"/>
          </w:rPr>
          <w:delText>:e12435. Wiley Online Library.</w:delText>
        </w:r>
      </w:del>
    </w:p>
    <w:p w14:paraId="65A7F801" w14:textId="77777777" w:rsidR="000F5AFD" w:rsidRPr="000F5AFD" w:rsidRDefault="000F5AFD" w:rsidP="00C06E45">
      <w:pPr>
        <w:pStyle w:val="Bibliography"/>
        <w:spacing w:line="480" w:lineRule="auto"/>
        <w:rPr>
          <w:del w:id="280" w:author="RS" w:date="2022-10-15T05:47:00Z"/>
          <w:sz w:val="24"/>
        </w:rPr>
      </w:pPr>
      <w:del w:id="281" w:author="RS" w:date="2022-10-15T05:47:00Z">
        <w:r w:rsidRPr="000F5AFD">
          <w:rPr>
            <w:sz w:val="24"/>
          </w:rPr>
          <w:delText xml:space="preserve">Tesfaw AT, Pfaff A, Kroner REG, Qin S, Medeiros R, Mascia MB. 2018. Land-use and land-cover change shape the sustainability and impacts of protected areas. Proceedings of the National Academy of Sciences </w:delText>
        </w:r>
        <w:r w:rsidRPr="000F5AFD">
          <w:rPr>
            <w:b/>
            <w:bCs/>
            <w:sz w:val="24"/>
          </w:rPr>
          <w:delText>115</w:delText>
        </w:r>
        <w:r w:rsidRPr="000F5AFD">
          <w:rPr>
            <w:sz w:val="24"/>
          </w:rPr>
          <w:delText>:2084–2089. National Acad Sciences.</w:delText>
        </w:r>
      </w:del>
    </w:p>
    <w:p w14:paraId="77E230A0" w14:textId="77777777" w:rsidR="000F5AFD" w:rsidRPr="000F5AFD" w:rsidRDefault="000F5AFD" w:rsidP="00C06E45">
      <w:pPr>
        <w:pStyle w:val="Bibliography"/>
        <w:spacing w:line="480" w:lineRule="auto"/>
        <w:rPr>
          <w:del w:id="282" w:author="RS" w:date="2022-10-15T05:47:00Z"/>
          <w:sz w:val="24"/>
        </w:rPr>
      </w:pPr>
      <w:del w:id="283" w:author="RS" w:date="2022-10-15T05:47:00Z">
        <w:r w:rsidRPr="000F5AFD">
          <w:rPr>
            <w:sz w:val="24"/>
          </w:rPr>
          <w:delText xml:space="preserve">Venter O et al. 2014. Targeting Global Protected Area Expansion for Imperiled Biodiversity. PLOS Biology </w:delText>
        </w:r>
        <w:r w:rsidRPr="000F5AFD">
          <w:rPr>
            <w:b/>
            <w:bCs/>
            <w:sz w:val="24"/>
          </w:rPr>
          <w:delText>12</w:delText>
        </w:r>
        <w:r w:rsidRPr="000F5AFD">
          <w:rPr>
            <w:sz w:val="24"/>
          </w:rPr>
          <w:delText>:e1001891. Public Library of Science.</w:delText>
        </w:r>
      </w:del>
    </w:p>
    <w:p w14:paraId="3B706A67" w14:textId="77777777" w:rsidR="000F5AFD" w:rsidRPr="000F5AFD" w:rsidRDefault="000F5AFD" w:rsidP="00C06E45">
      <w:pPr>
        <w:pStyle w:val="Bibliography"/>
        <w:spacing w:line="480" w:lineRule="auto"/>
        <w:rPr>
          <w:del w:id="284" w:author="RS" w:date="2022-10-15T05:47:00Z"/>
          <w:sz w:val="24"/>
        </w:rPr>
      </w:pPr>
      <w:del w:id="285" w:author="RS" w:date="2022-10-15T05:47:00Z">
        <w:r w:rsidRPr="000F5AFD">
          <w:rPr>
            <w:sz w:val="24"/>
          </w:rPr>
          <w:delText xml:space="preserve">Watson JE, Dudley N, Segan DB, Hockings M. 2014. The performance and potential of protected areas. Nature </w:delText>
        </w:r>
        <w:r w:rsidRPr="000F5AFD">
          <w:rPr>
            <w:b/>
            <w:bCs/>
            <w:sz w:val="24"/>
          </w:rPr>
          <w:delText>515</w:delText>
        </w:r>
        <w:r w:rsidRPr="000F5AFD">
          <w:rPr>
            <w:sz w:val="24"/>
          </w:rPr>
          <w:delText>:67–73.</w:delText>
        </w:r>
      </w:del>
    </w:p>
    <w:p w14:paraId="00000032" w14:textId="62AECA0E" w:rsidR="003415FF" w:rsidRDefault="0041311C">
      <w:pPr>
        <w:pBdr>
          <w:top w:val="nil"/>
          <w:left w:val="nil"/>
          <w:bottom w:val="nil"/>
          <w:right w:val="nil"/>
          <w:between w:val="nil"/>
        </w:pBdr>
        <w:spacing w:line="480" w:lineRule="auto"/>
        <w:ind w:firstLine="720"/>
        <w:rPr>
          <w:ins w:id="286" w:author="RS" w:date="2022-10-15T05:47:00Z"/>
          <w:b/>
          <w:color w:val="000000"/>
          <w:sz w:val="24"/>
          <w:szCs w:val="24"/>
        </w:rPr>
      </w:pPr>
      <w:del w:id="287" w:author="RS" w:date="2022-10-15T05:47:00Z">
        <w:r w:rsidRPr="00746BFD">
          <w:rPr>
            <w:b/>
            <w:color w:val="000000"/>
            <w:sz w:val="24"/>
            <w:szCs w:val="24"/>
          </w:rPr>
          <w:fldChar w:fldCharType="end"/>
        </w:r>
      </w:del>
      <w:ins w:id="288" w:author="RS" w:date="2022-10-15T05:47:00Z">
        <w:r w:rsidR="00000000">
          <w:rPr>
            <w:color w:val="000000"/>
            <w:sz w:val="24"/>
            <w:szCs w:val="24"/>
          </w:rPr>
          <w:t xml:space="preserve">The conservation community has traditionally neglected to estimate how future changes in climate </w:t>
        </w:r>
        <w:r w:rsidR="00000000">
          <w:rPr>
            <w:sz w:val="24"/>
            <w:szCs w:val="24"/>
          </w:rPr>
          <w:t>(Kelly et al. 2020)</w:t>
        </w:r>
        <w:r w:rsidR="00000000">
          <w:rPr>
            <w:color w:val="000000"/>
            <w:sz w:val="24"/>
            <w:szCs w:val="24"/>
          </w:rPr>
          <w:t xml:space="preserve">, land use </w:t>
        </w:r>
        <w:r w:rsidR="00000000">
          <w:rPr>
            <w:sz w:val="24"/>
            <w:szCs w:val="24"/>
          </w:rPr>
          <w:t>(Di Minin et al. 2016)</w:t>
        </w:r>
        <w:r w:rsidR="00000000">
          <w:rPr>
            <w:color w:val="000000"/>
            <w:sz w:val="24"/>
            <w:szCs w:val="24"/>
          </w:rPr>
          <w:t xml:space="preserve">, and governance risk might compromise the effectiveness of protected areas. Yet, as we work towards an ambitious new plan to curb biodiversity loss </w:t>
        </w:r>
        <w:r w:rsidR="00000000">
          <w:rPr>
            <w:sz w:val="24"/>
            <w:szCs w:val="24"/>
          </w:rPr>
          <w:t>(CBD 2020)</w:t>
        </w:r>
        <w:r w:rsidR="00000000">
          <w:rPr>
            <w:color w:val="000000"/>
            <w:sz w:val="24"/>
            <w:szCs w:val="24"/>
          </w:rPr>
          <w:t xml:space="preserve"> in a rapidly changing world, we show that incorporating future risk has profound implications for the spatial distribution of protected areas. The risk of weak governance was particularly influential. Surprisingly, incorporating risk into decision-making adds &lt;2% to the total global area required to meet biodiversity targets. Thus, accounting for risk comes at limited extra cost which is likely outweighed by increased likelihood of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ins>
    </w:p>
    <w:p w14:paraId="00000033" w14:textId="77777777" w:rsidR="003415FF" w:rsidRDefault="003415FF">
      <w:pPr>
        <w:keepNext/>
        <w:pBdr>
          <w:top w:val="nil"/>
          <w:left w:val="nil"/>
          <w:bottom w:val="nil"/>
          <w:right w:val="nil"/>
          <w:between w:val="nil"/>
        </w:pBdr>
        <w:spacing w:before="120" w:after="120" w:line="480" w:lineRule="auto"/>
        <w:rPr>
          <w:ins w:id="289" w:author="RS" w:date="2022-10-15T05:47:00Z"/>
          <w:b/>
          <w:color w:val="000000"/>
          <w:sz w:val="24"/>
          <w:szCs w:val="24"/>
        </w:rPr>
      </w:pPr>
    </w:p>
    <w:p w14:paraId="00000034" w14:textId="77777777" w:rsidR="003415FF" w:rsidRDefault="00000000">
      <w:pPr>
        <w:pBdr>
          <w:top w:val="nil"/>
          <w:left w:val="nil"/>
          <w:bottom w:val="nil"/>
          <w:right w:val="nil"/>
          <w:between w:val="nil"/>
        </w:pBdr>
        <w:spacing w:line="480" w:lineRule="auto"/>
        <w:ind w:left="720" w:hanging="720"/>
        <w:rPr>
          <w:ins w:id="290" w:author="RS" w:date="2022-10-15T05:47:00Z"/>
          <w:b/>
          <w:color w:val="000000"/>
          <w:sz w:val="24"/>
          <w:szCs w:val="24"/>
        </w:rPr>
      </w:pPr>
      <w:ins w:id="291" w:author="RS" w:date="2022-10-15T05:47:00Z">
        <w:r>
          <w:rPr>
            <w:b/>
            <w:color w:val="000000"/>
            <w:sz w:val="24"/>
            <w:szCs w:val="24"/>
          </w:rPr>
          <w:t>References</w:t>
        </w:r>
      </w:ins>
    </w:p>
    <w:p w14:paraId="00000035" w14:textId="77777777" w:rsidR="003415FF" w:rsidRDefault="00000000">
      <w:pPr>
        <w:pBdr>
          <w:top w:val="nil"/>
          <w:left w:val="nil"/>
          <w:bottom w:val="nil"/>
          <w:right w:val="nil"/>
          <w:between w:val="nil"/>
        </w:pBdr>
        <w:spacing w:line="480" w:lineRule="auto"/>
        <w:ind w:left="720" w:hanging="720"/>
        <w:rPr>
          <w:ins w:id="292" w:author="RS" w:date="2022-10-15T05:47:00Z"/>
          <w:color w:val="000000"/>
          <w:sz w:val="24"/>
          <w:szCs w:val="24"/>
        </w:rPr>
      </w:pPr>
      <w:proofErr w:type="spellStart"/>
      <w:ins w:id="293" w:author="RS" w:date="2022-10-15T05:47:00Z">
        <w:r>
          <w:rPr>
            <w:color w:val="000000"/>
            <w:sz w:val="24"/>
            <w:szCs w:val="24"/>
          </w:rPr>
          <w:t>Alagador</w:t>
        </w:r>
        <w:proofErr w:type="spellEnd"/>
        <w:r>
          <w:rPr>
            <w:color w:val="000000"/>
            <w:sz w:val="24"/>
            <w:szCs w:val="24"/>
          </w:rPr>
          <w:t xml:space="preserve"> D, </w:t>
        </w:r>
        <w:proofErr w:type="spellStart"/>
        <w:r>
          <w:rPr>
            <w:color w:val="000000"/>
            <w:sz w:val="24"/>
            <w:szCs w:val="24"/>
          </w:rPr>
          <w:t>Cerdeira</w:t>
        </w:r>
        <w:proofErr w:type="spellEnd"/>
        <w:r>
          <w:rPr>
            <w:color w:val="000000"/>
            <w:sz w:val="24"/>
            <w:szCs w:val="24"/>
          </w:rPr>
          <w:t xml:space="preserve"> JO, Araújo MB. 2014. Shifting protected areas: scheduling spatial priorities under climate change. Journal of applied ecology </w:t>
        </w:r>
        <w:r>
          <w:rPr>
            <w:b/>
            <w:color w:val="000000"/>
            <w:sz w:val="24"/>
            <w:szCs w:val="24"/>
          </w:rPr>
          <w:t>51</w:t>
        </w:r>
        <w:r>
          <w:rPr>
            <w:color w:val="000000"/>
            <w:sz w:val="24"/>
            <w:szCs w:val="24"/>
          </w:rPr>
          <w:t>:703–713. Wiley Online Library.</w:t>
        </w:r>
      </w:ins>
    </w:p>
    <w:p w14:paraId="00000036" w14:textId="77777777" w:rsidR="003415FF" w:rsidRDefault="00000000">
      <w:pPr>
        <w:pBdr>
          <w:top w:val="nil"/>
          <w:left w:val="nil"/>
          <w:bottom w:val="nil"/>
          <w:right w:val="nil"/>
          <w:between w:val="nil"/>
        </w:pBdr>
        <w:spacing w:line="480" w:lineRule="auto"/>
        <w:ind w:left="720" w:hanging="720"/>
        <w:rPr>
          <w:ins w:id="294" w:author="RS" w:date="2022-10-15T05:47:00Z"/>
          <w:color w:val="000000"/>
          <w:sz w:val="24"/>
          <w:szCs w:val="24"/>
        </w:rPr>
      </w:pPr>
      <w:proofErr w:type="spellStart"/>
      <w:ins w:id="295" w:author="RS" w:date="2022-10-15T05:47:00Z">
        <w:r>
          <w:rPr>
            <w:color w:val="000000"/>
            <w:sz w:val="24"/>
            <w:szCs w:val="24"/>
          </w:rPr>
          <w:t>Asselen</w:t>
        </w:r>
        <w:proofErr w:type="spellEnd"/>
        <w:r>
          <w:rPr>
            <w:color w:val="000000"/>
            <w:sz w:val="24"/>
            <w:szCs w:val="24"/>
          </w:rPr>
          <w:t xml:space="preserve"> S van, </w:t>
        </w:r>
        <w:proofErr w:type="spellStart"/>
        <w:r>
          <w:rPr>
            <w:color w:val="000000"/>
            <w:sz w:val="24"/>
            <w:szCs w:val="24"/>
          </w:rPr>
          <w:t>Verburg</w:t>
        </w:r>
        <w:proofErr w:type="spellEnd"/>
        <w:r>
          <w:rPr>
            <w:color w:val="000000"/>
            <w:sz w:val="24"/>
            <w:szCs w:val="24"/>
          </w:rPr>
          <w:t xml:space="preserve"> PH. 2012. A Land System representation for global assessments and land-use modeling. Global Change Biology </w:t>
        </w:r>
        <w:r>
          <w:rPr>
            <w:b/>
            <w:color w:val="000000"/>
            <w:sz w:val="24"/>
            <w:szCs w:val="24"/>
          </w:rPr>
          <w:t>18</w:t>
        </w:r>
        <w:r>
          <w:rPr>
            <w:color w:val="000000"/>
            <w:sz w:val="24"/>
            <w:szCs w:val="24"/>
          </w:rPr>
          <w:t>:3125–3148.</w:t>
        </w:r>
      </w:ins>
    </w:p>
    <w:p w14:paraId="00000037" w14:textId="77777777" w:rsidR="003415FF" w:rsidRDefault="00000000">
      <w:pPr>
        <w:pBdr>
          <w:top w:val="nil"/>
          <w:left w:val="nil"/>
          <w:bottom w:val="nil"/>
          <w:right w:val="nil"/>
          <w:between w:val="nil"/>
        </w:pBdr>
        <w:spacing w:line="480" w:lineRule="auto"/>
        <w:ind w:left="720" w:hanging="720"/>
        <w:rPr>
          <w:ins w:id="296" w:author="RS" w:date="2022-10-15T05:47:00Z"/>
          <w:color w:val="000000"/>
          <w:sz w:val="24"/>
          <w:szCs w:val="24"/>
        </w:rPr>
      </w:pPr>
      <w:ins w:id="297" w:author="RS" w:date="2022-10-15T05:47:00Z">
        <w:r>
          <w:rPr>
            <w:color w:val="000000"/>
            <w:sz w:val="24"/>
            <w:szCs w:val="24"/>
          </w:rPr>
          <w:t xml:space="preserve">Barnes MD et al. 2016. Wildlife population trends in protected areas predicted by national socio-economic metrics and body size. Nature Communications </w:t>
        </w:r>
        <w:r>
          <w:rPr>
            <w:b/>
            <w:color w:val="000000"/>
            <w:sz w:val="24"/>
            <w:szCs w:val="24"/>
          </w:rPr>
          <w:t>7</w:t>
        </w:r>
        <w:r>
          <w:rPr>
            <w:color w:val="000000"/>
            <w:sz w:val="24"/>
            <w:szCs w:val="24"/>
          </w:rPr>
          <w:t>:12747. Nature Publishing Group.</w:t>
        </w:r>
      </w:ins>
    </w:p>
    <w:p w14:paraId="00000038" w14:textId="77777777" w:rsidR="003415FF" w:rsidRDefault="00000000">
      <w:pPr>
        <w:pBdr>
          <w:top w:val="nil"/>
          <w:left w:val="nil"/>
          <w:bottom w:val="nil"/>
          <w:right w:val="nil"/>
          <w:between w:val="nil"/>
        </w:pBdr>
        <w:spacing w:line="480" w:lineRule="auto"/>
        <w:ind w:left="720" w:hanging="720"/>
        <w:rPr>
          <w:ins w:id="298" w:author="RS" w:date="2022-10-15T05:47:00Z"/>
          <w:color w:val="000000"/>
          <w:sz w:val="24"/>
          <w:szCs w:val="24"/>
        </w:rPr>
      </w:pPr>
      <w:proofErr w:type="spellStart"/>
      <w:ins w:id="299" w:author="RS" w:date="2022-10-15T05:47:00Z">
        <w:r>
          <w:rPr>
            <w:color w:val="000000"/>
            <w:sz w:val="24"/>
            <w:szCs w:val="24"/>
          </w:rPr>
          <w:t>Baynham</w:t>
        </w:r>
        <w:proofErr w:type="spellEnd"/>
        <w:r>
          <w:rPr>
            <w:color w:val="000000"/>
            <w:sz w:val="24"/>
            <w:szCs w:val="24"/>
          </w:rPr>
          <w:t xml:space="preserve">-Herd Z, Amano T, Sutherland WJ, Donald PF. 2018. Governance explains variation in national responses to the biodiversity crisis. Environmental Conservation </w:t>
        </w:r>
        <w:r>
          <w:rPr>
            <w:b/>
            <w:color w:val="000000"/>
            <w:sz w:val="24"/>
            <w:szCs w:val="24"/>
          </w:rPr>
          <w:t>45</w:t>
        </w:r>
        <w:r>
          <w:rPr>
            <w:color w:val="000000"/>
            <w:sz w:val="24"/>
            <w:szCs w:val="24"/>
          </w:rPr>
          <w:t>:407–418. Cambridge University Press.</w:t>
        </w:r>
      </w:ins>
    </w:p>
    <w:p w14:paraId="00000039" w14:textId="77777777" w:rsidR="003415FF" w:rsidRDefault="00000000">
      <w:pPr>
        <w:pBdr>
          <w:top w:val="nil"/>
          <w:left w:val="nil"/>
          <w:bottom w:val="nil"/>
          <w:right w:val="nil"/>
          <w:between w:val="nil"/>
        </w:pBdr>
        <w:spacing w:line="480" w:lineRule="auto"/>
        <w:ind w:left="720" w:hanging="720"/>
        <w:rPr>
          <w:ins w:id="300" w:author="RS" w:date="2022-10-15T05:47:00Z"/>
          <w:color w:val="000000"/>
          <w:sz w:val="24"/>
          <w:szCs w:val="24"/>
        </w:rPr>
      </w:pPr>
      <w:ins w:id="301" w:author="RS" w:date="2022-10-15T05:47:00Z">
        <w:r>
          <w:rPr>
            <w:color w:val="000000"/>
            <w:sz w:val="24"/>
            <w:szCs w:val="24"/>
          </w:rPr>
          <w:t xml:space="preserve">Brooks TM et al. 2019. Measuring Terrestrial Area of Habitat (AOH) and Its Utility for the IUCN Red List. Trends in Ecology &amp; Evolution </w:t>
        </w:r>
        <w:r>
          <w:rPr>
            <w:b/>
            <w:color w:val="000000"/>
            <w:sz w:val="24"/>
            <w:szCs w:val="24"/>
          </w:rPr>
          <w:t>34</w:t>
        </w:r>
        <w:r>
          <w:rPr>
            <w:color w:val="000000"/>
            <w:sz w:val="24"/>
            <w:szCs w:val="24"/>
          </w:rPr>
          <w:t>:977–986.</w:t>
        </w:r>
      </w:ins>
    </w:p>
    <w:p w14:paraId="0000003A" w14:textId="77777777" w:rsidR="003415FF" w:rsidRDefault="00000000">
      <w:pPr>
        <w:pBdr>
          <w:top w:val="nil"/>
          <w:left w:val="nil"/>
          <w:bottom w:val="nil"/>
          <w:right w:val="nil"/>
          <w:between w:val="nil"/>
        </w:pBdr>
        <w:spacing w:line="480" w:lineRule="auto"/>
        <w:ind w:left="720" w:hanging="720"/>
        <w:rPr>
          <w:ins w:id="302" w:author="RS" w:date="2022-10-15T05:47:00Z"/>
          <w:color w:val="000000"/>
          <w:sz w:val="24"/>
          <w:szCs w:val="24"/>
        </w:rPr>
      </w:pPr>
      <w:ins w:id="303" w:author="RS" w:date="2022-10-15T05:47:00Z">
        <w:r>
          <w:rPr>
            <w:color w:val="000000"/>
            <w:sz w:val="24"/>
            <w:szCs w:val="24"/>
          </w:rPr>
          <w:t xml:space="preserve">Brooks TM, Mittermeier RA, da Fonseca GA, Gerlach J, Hoffmann M, </w:t>
        </w:r>
        <w:proofErr w:type="spellStart"/>
        <w:r>
          <w:rPr>
            <w:color w:val="000000"/>
            <w:sz w:val="24"/>
            <w:szCs w:val="24"/>
          </w:rPr>
          <w:t>Lamoreux</w:t>
        </w:r>
        <w:proofErr w:type="spellEnd"/>
        <w:r>
          <w:rPr>
            <w:color w:val="000000"/>
            <w:sz w:val="24"/>
            <w:szCs w:val="24"/>
          </w:rPr>
          <w:t xml:space="preserve"> JF, Mittermeier CG, Pilgrim JD, Rodrigues AS. 2006. Global biodiversity conservation priorities. science </w:t>
        </w:r>
        <w:r>
          <w:rPr>
            <w:b/>
            <w:color w:val="000000"/>
            <w:sz w:val="24"/>
            <w:szCs w:val="24"/>
          </w:rPr>
          <w:t>313</w:t>
        </w:r>
        <w:r>
          <w:rPr>
            <w:color w:val="000000"/>
            <w:sz w:val="24"/>
            <w:szCs w:val="24"/>
          </w:rPr>
          <w:t>:58–61. American Association for the Advancement of Science.</w:t>
        </w:r>
      </w:ins>
    </w:p>
    <w:p w14:paraId="0000003B" w14:textId="77777777" w:rsidR="003415FF" w:rsidRDefault="00000000">
      <w:pPr>
        <w:pBdr>
          <w:top w:val="nil"/>
          <w:left w:val="nil"/>
          <w:bottom w:val="nil"/>
          <w:right w:val="nil"/>
          <w:between w:val="nil"/>
        </w:pBdr>
        <w:spacing w:line="480" w:lineRule="auto"/>
        <w:ind w:left="720" w:hanging="720"/>
        <w:rPr>
          <w:ins w:id="304" w:author="RS" w:date="2022-10-15T05:47:00Z"/>
          <w:color w:val="000000"/>
          <w:sz w:val="24"/>
          <w:szCs w:val="24"/>
        </w:rPr>
      </w:pPr>
      <w:ins w:id="305" w:author="RS" w:date="2022-10-15T05:47:00Z">
        <w:r>
          <w:rPr>
            <w:color w:val="000000"/>
            <w:sz w:val="24"/>
            <w:szCs w:val="24"/>
          </w:rPr>
          <w:t xml:space="preserve">Butchart SHM et al. 2015. Shortfalls and Solutions for Meeting National and Global Conservation Area Targets. Conservation Letters </w:t>
        </w:r>
        <w:r>
          <w:rPr>
            <w:b/>
            <w:color w:val="000000"/>
            <w:sz w:val="24"/>
            <w:szCs w:val="24"/>
          </w:rPr>
          <w:t>8</w:t>
        </w:r>
        <w:r>
          <w:rPr>
            <w:color w:val="000000"/>
            <w:sz w:val="24"/>
            <w:szCs w:val="24"/>
          </w:rPr>
          <w:t>:329–337.</w:t>
        </w:r>
      </w:ins>
    </w:p>
    <w:p w14:paraId="0000003C" w14:textId="77777777" w:rsidR="003415FF" w:rsidRDefault="00000000">
      <w:pPr>
        <w:pBdr>
          <w:top w:val="nil"/>
          <w:left w:val="nil"/>
          <w:bottom w:val="nil"/>
          <w:right w:val="nil"/>
          <w:between w:val="nil"/>
        </w:pBdr>
        <w:spacing w:line="480" w:lineRule="auto"/>
        <w:ind w:left="720" w:hanging="720"/>
        <w:rPr>
          <w:ins w:id="306" w:author="RS" w:date="2022-10-15T05:47:00Z"/>
          <w:color w:val="000000"/>
          <w:sz w:val="24"/>
          <w:szCs w:val="24"/>
        </w:rPr>
      </w:pPr>
      <w:ins w:id="307" w:author="RS" w:date="2022-10-15T05:47:00Z">
        <w:r>
          <w:rPr>
            <w:color w:val="000000"/>
            <w:sz w:val="24"/>
            <w:szCs w:val="24"/>
          </w:rPr>
          <w:t>CBD. 2020. Zero draft of the post-2020 global biodiversity framework. Available from https://www.cbd.int/doc/c/efb0/1f84/a892b98d2982a829962b6371/wg2020-02-03-en.pdf.</w:t>
        </w:r>
      </w:ins>
    </w:p>
    <w:p w14:paraId="0000003D" w14:textId="77777777" w:rsidR="003415FF" w:rsidRDefault="00000000">
      <w:pPr>
        <w:pBdr>
          <w:top w:val="nil"/>
          <w:left w:val="nil"/>
          <w:bottom w:val="nil"/>
          <w:right w:val="nil"/>
          <w:between w:val="nil"/>
        </w:pBdr>
        <w:spacing w:line="480" w:lineRule="auto"/>
        <w:ind w:left="720" w:hanging="720"/>
        <w:rPr>
          <w:ins w:id="308" w:author="RS" w:date="2022-10-15T05:47:00Z"/>
          <w:color w:val="000000"/>
          <w:sz w:val="24"/>
          <w:szCs w:val="24"/>
        </w:rPr>
      </w:pPr>
      <w:ins w:id="309" w:author="RS" w:date="2022-10-15T05:47:00Z">
        <w:r w:rsidRPr="00FB1D63">
          <w:rPr>
            <w:color w:val="000000"/>
            <w:sz w:val="24"/>
            <w:szCs w:val="24"/>
            <w:lang w:val="de-AT"/>
          </w:rPr>
          <w:t xml:space="preserve">Coetzer KL, Witkowski ETF, Erasmus BFN. 2014. </w:t>
        </w:r>
        <w:r>
          <w:rPr>
            <w:color w:val="000000"/>
            <w:sz w:val="24"/>
            <w:szCs w:val="24"/>
          </w:rPr>
          <w:t xml:space="preserve">Reviewing Biosphere Reserves globally: effective conservation action or bureaucratic label? Biological Reviews </w:t>
        </w:r>
        <w:r>
          <w:rPr>
            <w:b/>
            <w:color w:val="000000"/>
            <w:sz w:val="24"/>
            <w:szCs w:val="24"/>
          </w:rPr>
          <w:t>89</w:t>
        </w:r>
        <w:r>
          <w:rPr>
            <w:color w:val="000000"/>
            <w:sz w:val="24"/>
            <w:szCs w:val="24"/>
          </w:rPr>
          <w:t>:82–104.</w:t>
        </w:r>
      </w:ins>
    </w:p>
    <w:p w14:paraId="0000003E" w14:textId="77777777" w:rsidR="003415FF" w:rsidRDefault="00000000">
      <w:pPr>
        <w:pBdr>
          <w:top w:val="nil"/>
          <w:left w:val="nil"/>
          <w:bottom w:val="nil"/>
          <w:right w:val="nil"/>
          <w:between w:val="nil"/>
        </w:pBdr>
        <w:spacing w:line="480" w:lineRule="auto"/>
        <w:ind w:left="720" w:hanging="720"/>
        <w:rPr>
          <w:ins w:id="310" w:author="RS" w:date="2022-10-15T05:47:00Z"/>
          <w:color w:val="000000"/>
          <w:sz w:val="24"/>
          <w:szCs w:val="24"/>
        </w:rPr>
      </w:pPr>
      <w:ins w:id="311" w:author="RS" w:date="2022-10-15T05:47:00Z">
        <w:r>
          <w:rPr>
            <w:color w:val="000000"/>
            <w:sz w:val="24"/>
            <w:szCs w:val="24"/>
          </w:rPr>
          <w:t>Convention on Biological Diversity. (n.d.). Aichi Biodiversity Targets. Available from https://www.cbd.int/sp/targets/ (accessed June 27, 2017).</w:t>
        </w:r>
      </w:ins>
    </w:p>
    <w:p w14:paraId="0000003F" w14:textId="77777777" w:rsidR="003415FF" w:rsidRDefault="00000000">
      <w:pPr>
        <w:pBdr>
          <w:top w:val="nil"/>
          <w:left w:val="nil"/>
          <w:bottom w:val="nil"/>
          <w:right w:val="nil"/>
          <w:between w:val="nil"/>
        </w:pBdr>
        <w:spacing w:line="480" w:lineRule="auto"/>
        <w:ind w:left="720" w:hanging="720"/>
        <w:rPr>
          <w:ins w:id="312" w:author="RS" w:date="2022-10-15T05:47:00Z"/>
          <w:color w:val="000000"/>
          <w:sz w:val="24"/>
          <w:szCs w:val="24"/>
        </w:rPr>
      </w:pPr>
      <w:proofErr w:type="spellStart"/>
      <w:ins w:id="313" w:author="RS" w:date="2022-10-15T05:47:00Z">
        <w:r>
          <w:rPr>
            <w:color w:val="000000"/>
            <w:sz w:val="24"/>
            <w:szCs w:val="24"/>
          </w:rPr>
          <w:t>Dallimer</w:t>
        </w:r>
        <w:proofErr w:type="spellEnd"/>
        <w:r>
          <w:rPr>
            <w:color w:val="000000"/>
            <w:sz w:val="24"/>
            <w:szCs w:val="24"/>
          </w:rPr>
          <w:t xml:space="preserve"> M, Strange N. 2015. Why socio-political borders and boundaries matter in conservation. Trends in Ecology &amp; Evolution </w:t>
        </w:r>
        <w:r>
          <w:rPr>
            <w:b/>
            <w:color w:val="000000"/>
            <w:sz w:val="24"/>
            <w:szCs w:val="24"/>
          </w:rPr>
          <w:t>30</w:t>
        </w:r>
        <w:r>
          <w:rPr>
            <w:color w:val="000000"/>
            <w:sz w:val="24"/>
            <w:szCs w:val="24"/>
          </w:rPr>
          <w:t>:132–139. Elsevier.</w:t>
        </w:r>
      </w:ins>
    </w:p>
    <w:p w14:paraId="00000040" w14:textId="77777777" w:rsidR="003415FF" w:rsidRDefault="00000000">
      <w:pPr>
        <w:pBdr>
          <w:top w:val="nil"/>
          <w:left w:val="nil"/>
          <w:bottom w:val="nil"/>
          <w:right w:val="nil"/>
          <w:between w:val="nil"/>
        </w:pBdr>
        <w:spacing w:line="480" w:lineRule="auto"/>
        <w:ind w:left="720" w:hanging="720"/>
        <w:rPr>
          <w:ins w:id="314" w:author="RS" w:date="2022-10-15T05:47:00Z"/>
          <w:color w:val="000000"/>
          <w:sz w:val="24"/>
          <w:szCs w:val="24"/>
        </w:rPr>
      </w:pPr>
      <w:ins w:id="315" w:author="RS" w:date="2022-10-15T05:47:00Z">
        <w:r>
          <w:rPr>
            <w:color w:val="000000"/>
            <w:sz w:val="24"/>
            <w:szCs w:val="24"/>
          </w:rPr>
          <w:t>Deb K. 2014. Multi-objective optimization. Pages 403–449 Search methodologies. Springer.</w:t>
        </w:r>
      </w:ins>
    </w:p>
    <w:p w14:paraId="00000041" w14:textId="77777777" w:rsidR="003415FF" w:rsidRDefault="00000000">
      <w:pPr>
        <w:pBdr>
          <w:top w:val="nil"/>
          <w:left w:val="nil"/>
          <w:bottom w:val="nil"/>
          <w:right w:val="nil"/>
          <w:between w:val="nil"/>
        </w:pBdr>
        <w:spacing w:line="480" w:lineRule="auto"/>
        <w:ind w:left="720" w:hanging="720"/>
        <w:rPr>
          <w:ins w:id="316" w:author="RS" w:date="2022-10-15T05:47:00Z"/>
          <w:color w:val="000000"/>
          <w:sz w:val="24"/>
          <w:szCs w:val="24"/>
        </w:rPr>
      </w:pPr>
      <w:ins w:id="317" w:author="RS" w:date="2022-10-15T05:47:00Z">
        <w:r>
          <w:rPr>
            <w:color w:val="000000"/>
            <w:sz w:val="24"/>
            <w:szCs w:val="24"/>
          </w:rPr>
          <w:t xml:space="preserve">Di Minin E, </w:t>
        </w:r>
        <w:proofErr w:type="spellStart"/>
        <w:r>
          <w:rPr>
            <w:color w:val="000000"/>
            <w:sz w:val="24"/>
            <w:szCs w:val="24"/>
          </w:rPr>
          <w:t>Slotow</w:t>
        </w:r>
        <w:proofErr w:type="spellEnd"/>
        <w:r>
          <w:rPr>
            <w:color w:val="000000"/>
            <w:sz w:val="24"/>
            <w:szCs w:val="24"/>
          </w:rPr>
          <w:t xml:space="preserve"> R, Hunter LTB, </w:t>
        </w:r>
        <w:proofErr w:type="spellStart"/>
        <w:r>
          <w:rPr>
            <w:color w:val="000000"/>
            <w:sz w:val="24"/>
            <w:szCs w:val="24"/>
          </w:rPr>
          <w:t>Montesino</w:t>
        </w:r>
        <w:proofErr w:type="spellEnd"/>
        <w:r>
          <w:rPr>
            <w:color w:val="000000"/>
            <w:sz w:val="24"/>
            <w:szCs w:val="24"/>
          </w:rPr>
          <w:t xml:space="preserve"> </w:t>
        </w:r>
        <w:proofErr w:type="spellStart"/>
        <w:r>
          <w:rPr>
            <w:color w:val="000000"/>
            <w:sz w:val="24"/>
            <w:szCs w:val="24"/>
          </w:rPr>
          <w:t>Pouzols</w:t>
        </w:r>
        <w:proofErr w:type="spellEnd"/>
        <w:r>
          <w:rPr>
            <w:color w:val="000000"/>
            <w:sz w:val="24"/>
            <w:szCs w:val="24"/>
          </w:rPr>
          <w:t xml:space="preserve"> F, </w:t>
        </w:r>
        <w:proofErr w:type="spellStart"/>
        <w:r>
          <w:rPr>
            <w:color w:val="000000"/>
            <w:sz w:val="24"/>
            <w:szCs w:val="24"/>
          </w:rPr>
          <w:t>Toivonen</w:t>
        </w:r>
        <w:proofErr w:type="spellEnd"/>
        <w:r>
          <w:rPr>
            <w:color w:val="000000"/>
            <w:sz w:val="24"/>
            <w:szCs w:val="24"/>
          </w:rPr>
          <w:t xml:space="preserve"> T, </w:t>
        </w:r>
        <w:proofErr w:type="spellStart"/>
        <w:r>
          <w:rPr>
            <w:color w:val="000000"/>
            <w:sz w:val="24"/>
            <w:szCs w:val="24"/>
          </w:rPr>
          <w:t>Verburg</w:t>
        </w:r>
        <w:proofErr w:type="spellEnd"/>
        <w:r>
          <w:rPr>
            <w:color w:val="000000"/>
            <w:sz w:val="24"/>
            <w:szCs w:val="24"/>
          </w:rPr>
          <w:t xml:space="preserve"> PH, Leader-Williams N, </w:t>
        </w:r>
        <w:proofErr w:type="spellStart"/>
        <w:r>
          <w:rPr>
            <w:color w:val="000000"/>
            <w:sz w:val="24"/>
            <w:szCs w:val="24"/>
          </w:rPr>
          <w:t>Petracca</w:t>
        </w:r>
        <w:proofErr w:type="spellEnd"/>
        <w:r>
          <w:rPr>
            <w:color w:val="000000"/>
            <w:sz w:val="24"/>
            <w:szCs w:val="24"/>
          </w:rPr>
          <w:t xml:space="preserve"> L, </w:t>
        </w:r>
        <w:proofErr w:type="spellStart"/>
        <w:r>
          <w:rPr>
            <w:color w:val="000000"/>
            <w:sz w:val="24"/>
            <w:szCs w:val="24"/>
          </w:rPr>
          <w:t>Moilanen</w:t>
        </w:r>
        <w:proofErr w:type="spellEnd"/>
        <w:r>
          <w:rPr>
            <w:color w:val="000000"/>
            <w:sz w:val="24"/>
            <w:szCs w:val="24"/>
          </w:rPr>
          <w:t xml:space="preserve"> A. 2016. Global priorities for national carnivore conservation under land use change. Scientific Reports </w:t>
        </w:r>
        <w:r>
          <w:rPr>
            <w:b/>
            <w:color w:val="000000"/>
            <w:sz w:val="24"/>
            <w:szCs w:val="24"/>
          </w:rPr>
          <w:t>6</w:t>
        </w:r>
        <w:r>
          <w:rPr>
            <w:color w:val="000000"/>
            <w:sz w:val="24"/>
            <w:szCs w:val="24"/>
          </w:rPr>
          <w:t>:23814. Nature Publishing Group.</w:t>
        </w:r>
      </w:ins>
    </w:p>
    <w:p w14:paraId="00000042" w14:textId="77777777" w:rsidR="003415FF" w:rsidRDefault="00000000">
      <w:pPr>
        <w:pBdr>
          <w:top w:val="nil"/>
          <w:left w:val="nil"/>
          <w:bottom w:val="nil"/>
          <w:right w:val="nil"/>
          <w:between w:val="nil"/>
        </w:pBdr>
        <w:spacing w:line="480" w:lineRule="auto"/>
        <w:ind w:left="720" w:hanging="720"/>
        <w:rPr>
          <w:ins w:id="318" w:author="RS" w:date="2022-10-15T05:47:00Z"/>
          <w:color w:val="000000"/>
          <w:sz w:val="24"/>
          <w:szCs w:val="24"/>
        </w:rPr>
      </w:pPr>
      <w:ins w:id="319" w:author="RS" w:date="2022-10-15T05:47:00Z">
        <w:r>
          <w:rPr>
            <w:color w:val="000000"/>
            <w:sz w:val="24"/>
            <w:szCs w:val="24"/>
          </w:rPr>
          <w:t>Eklund JF, Cabeza-</w:t>
        </w:r>
        <w:proofErr w:type="spellStart"/>
        <w:r>
          <w:rPr>
            <w:color w:val="000000"/>
            <w:sz w:val="24"/>
            <w:szCs w:val="24"/>
          </w:rPr>
          <w:t>Jaimejuan</w:t>
        </w:r>
        <w:proofErr w:type="spellEnd"/>
        <w:r>
          <w:rPr>
            <w:color w:val="000000"/>
            <w:sz w:val="24"/>
            <w:szCs w:val="24"/>
          </w:rPr>
          <w:t xml:space="preserve"> MDM. 2017. Quality of governance and effectiveness of protected areas: crucial concepts for conservation planning. Annals of the New York Academy of Sciences.</w:t>
        </w:r>
      </w:ins>
    </w:p>
    <w:p w14:paraId="00000043" w14:textId="77777777" w:rsidR="003415FF" w:rsidRDefault="00000000">
      <w:pPr>
        <w:pBdr>
          <w:top w:val="nil"/>
          <w:left w:val="nil"/>
          <w:bottom w:val="nil"/>
          <w:right w:val="nil"/>
          <w:between w:val="nil"/>
        </w:pBdr>
        <w:spacing w:line="480" w:lineRule="auto"/>
        <w:ind w:left="720" w:hanging="720"/>
        <w:rPr>
          <w:ins w:id="320" w:author="RS" w:date="2022-10-15T05:47:00Z"/>
          <w:color w:val="000000"/>
          <w:sz w:val="24"/>
          <w:szCs w:val="24"/>
        </w:rPr>
      </w:pPr>
      <w:ins w:id="321" w:author="RS" w:date="2022-10-15T05:47:00Z">
        <w:r>
          <w:rPr>
            <w:color w:val="000000"/>
            <w:sz w:val="24"/>
            <w:szCs w:val="24"/>
          </w:rPr>
          <w:t xml:space="preserve">Fick SE, </w:t>
        </w:r>
        <w:proofErr w:type="spellStart"/>
        <w:r>
          <w:rPr>
            <w:color w:val="000000"/>
            <w:sz w:val="24"/>
            <w:szCs w:val="24"/>
          </w:rPr>
          <w:t>Hijmans</w:t>
        </w:r>
        <w:proofErr w:type="spellEnd"/>
        <w:r>
          <w:rPr>
            <w:color w:val="000000"/>
            <w:sz w:val="24"/>
            <w:szCs w:val="24"/>
          </w:rPr>
          <w:t xml:space="preserve"> RJ. 2017. </w:t>
        </w:r>
        <w:proofErr w:type="spellStart"/>
        <w:r>
          <w:rPr>
            <w:color w:val="000000"/>
            <w:sz w:val="24"/>
            <w:szCs w:val="24"/>
          </w:rPr>
          <w:t>WorldClim</w:t>
        </w:r>
        <w:proofErr w:type="spellEnd"/>
        <w:r>
          <w:rPr>
            <w:color w:val="000000"/>
            <w:sz w:val="24"/>
            <w:szCs w:val="24"/>
          </w:rPr>
          <w:t xml:space="preserve"> 2: new 1-km spatial resolution climate surfaces for global land areas. International Journal of Climatology </w:t>
        </w:r>
        <w:r>
          <w:rPr>
            <w:b/>
            <w:color w:val="000000"/>
            <w:sz w:val="24"/>
            <w:szCs w:val="24"/>
          </w:rPr>
          <w:t>37</w:t>
        </w:r>
        <w:r>
          <w:rPr>
            <w:color w:val="000000"/>
            <w:sz w:val="24"/>
            <w:szCs w:val="24"/>
          </w:rPr>
          <w:t>:4302–4315.</w:t>
        </w:r>
      </w:ins>
    </w:p>
    <w:p w14:paraId="00000044" w14:textId="77777777" w:rsidR="003415FF" w:rsidRDefault="00000000">
      <w:pPr>
        <w:pBdr>
          <w:top w:val="nil"/>
          <w:left w:val="nil"/>
          <w:bottom w:val="nil"/>
          <w:right w:val="nil"/>
          <w:between w:val="nil"/>
        </w:pBdr>
        <w:spacing w:line="480" w:lineRule="auto"/>
        <w:ind w:left="720" w:hanging="720"/>
        <w:rPr>
          <w:ins w:id="322" w:author="RS" w:date="2022-10-15T05:47:00Z"/>
          <w:color w:val="000000"/>
          <w:sz w:val="24"/>
          <w:szCs w:val="24"/>
        </w:rPr>
      </w:pPr>
      <w:ins w:id="323" w:author="RS" w:date="2022-10-15T05:47:00Z">
        <w:r>
          <w:rPr>
            <w:color w:val="000000"/>
            <w:sz w:val="24"/>
            <w:szCs w:val="24"/>
          </w:rPr>
          <w:t xml:space="preserve">Hanson JO, Rhodes JR, Butchart SHM, Buchanan GM, </w:t>
        </w:r>
        <w:proofErr w:type="spellStart"/>
        <w:r>
          <w:rPr>
            <w:color w:val="000000"/>
            <w:sz w:val="24"/>
            <w:szCs w:val="24"/>
          </w:rPr>
          <w:t>Rondinini</w:t>
        </w:r>
        <w:proofErr w:type="spellEnd"/>
        <w:r>
          <w:rPr>
            <w:color w:val="000000"/>
            <w:sz w:val="24"/>
            <w:szCs w:val="24"/>
          </w:rPr>
          <w:t xml:space="preserve"> C, </w:t>
        </w:r>
        <w:proofErr w:type="spellStart"/>
        <w:r>
          <w:rPr>
            <w:color w:val="000000"/>
            <w:sz w:val="24"/>
            <w:szCs w:val="24"/>
          </w:rPr>
          <w:t>Ficetola</w:t>
        </w:r>
        <w:proofErr w:type="spellEnd"/>
        <w:r>
          <w:rPr>
            <w:color w:val="000000"/>
            <w:sz w:val="24"/>
            <w:szCs w:val="24"/>
          </w:rPr>
          <w:t xml:space="preserve"> GF, Fuller RA. 2020. Global conservation of species’ niches. Nature </w:t>
        </w:r>
        <w:r>
          <w:rPr>
            <w:b/>
            <w:color w:val="000000"/>
            <w:sz w:val="24"/>
            <w:szCs w:val="24"/>
          </w:rPr>
          <w:t>580</w:t>
        </w:r>
        <w:r>
          <w:rPr>
            <w:color w:val="000000"/>
            <w:sz w:val="24"/>
            <w:szCs w:val="24"/>
          </w:rPr>
          <w:t>:232–234.</w:t>
        </w:r>
      </w:ins>
    </w:p>
    <w:p w14:paraId="00000045" w14:textId="77777777" w:rsidR="003415FF" w:rsidRDefault="00000000">
      <w:pPr>
        <w:pBdr>
          <w:top w:val="nil"/>
          <w:left w:val="nil"/>
          <w:bottom w:val="nil"/>
          <w:right w:val="nil"/>
          <w:between w:val="nil"/>
        </w:pBdr>
        <w:spacing w:line="480" w:lineRule="auto"/>
        <w:ind w:left="720" w:hanging="720"/>
        <w:rPr>
          <w:ins w:id="324" w:author="RS" w:date="2022-10-15T05:47:00Z"/>
          <w:color w:val="000000"/>
          <w:sz w:val="24"/>
          <w:szCs w:val="24"/>
        </w:rPr>
      </w:pPr>
      <w:ins w:id="325" w:author="RS" w:date="2022-10-15T05:47:00Z">
        <w:r>
          <w:rPr>
            <w:color w:val="000000"/>
            <w:sz w:val="24"/>
            <w:szCs w:val="24"/>
          </w:rPr>
          <w:t xml:space="preserve">Hoffmann S, </w:t>
        </w:r>
        <w:proofErr w:type="spellStart"/>
        <w:r>
          <w:rPr>
            <w:color w:val="000000"/>
            <w:sz w:val="24"/>
            <w:szCs w:val="24"/>
          </w:rPr>
          <w:t>Irl</w:t>
        </w:r>
        <w:proofErr w:type="spellEnd"/>
        <w:r>
          <w:rPr>
            <w:color w:val="000000"/>
            <w:sz w:val="24"/>
            <w:szCs w:val="24"/>
          </w:rPr>
          <w:t xml:space="preserve"> SD, </w:t>
        </w:r>
        <w:proofErr w:type="spellStart"/>
        <w:r>
          <w:rPr>
            <w:color w:val="000000"/>
            <w:sz w:val="24"/>
            <w:szCs w:val="24"/>
          </w:rPr>
          <w:t>Beierkuhnlein</w:t>
        </w:r>
        <w:proofErr w:type="spellEnd"/>
        <w:r>
          <w:rPr>
            <w:color w:val="000000"/>
            <w:sz w:val="24"/>
            <w:szCs w:val="24"/>
          </w:rPr>
          <w:t xml:space="preserve"> C. 2019. Predicted climate shifts within terrestrial protected areas worldwide. Nature communications </w:t>
        </w:r>
        <w:r>
          <w:rPr>
            <w:b/>
            <w:color w:val="000000"/>
            <w:sz w:val="24"/>
            <w:szCs w:val="24"/>
          </w:rPr>
          <w:t>10</w:t>
        </w:r>
        <w:r>
          <w:rPr>
            <w:color w:val="000000"/>
            <w:sz w:val="24"/>
            <w:szCs w:val="24"/>
          </w:rPr>
          <w:t>:1–10. Nature Publishing Group.</w:t>
        </w:r>
      </w:ins>
    </w:p>
    <w:p w14:paraId="00000046" w14:textId="77777777" w:rsidR="003415FF" w:rsidRDefault="00000000">
      <w:pPr>
        <w:pBdr>
          <w:top w:val="nil"/>
          <w:left w:val="nil"/>
          <w:bottom w:val="nil"/>
          <w:right w:val="nil"/>
          <w:between w:val="nil"/>
        </w:pBdr>
        <w:spacing w:line="480" w:lineRule="auto"/>
        <w:ind w:left="720" w:hanging="720"/>
        <w:rPr>
          <w:ins w:id="326" w:author="RS" w:date="2022-10-15T05:47:00Z"/>
          <w:color w:val="000000"/>
          <w:sz w:val="24"/>
          <w:szCs w:val="24"/>
        </w:rPr>
      </w:pPr>
      <w:ins w:id="327" w:author="RS" w:date="2022-10-15T05:47:00Z">
        <w:r>
          <w:rPr>
            <w:color w:val="000000"/>
            <w:sz w:val="24"/>
            <w:szCs w:val="24"/>
          </w:rPr>
          <w:t xml:space="preserve">Hudson LN et al. 2014. The PREDICTS database: a global database of how local terrestrial biodiversity responds to human impacts. Ecology and Evolution </w:t>
        </w:r>
        <w:r>
          <w:rPr>
            <w:b/>
            <w:color w:val="000000"/>
            <w:sz w:val="24"/>
            <w:szCs w:val="24"/>
          </w:rPr>
          <w:t>4</w:t>
        </w:r>
        <w:r>
          <w:rPr>
            <w:color w:val="000000"/>
            <w:sz w:val="24"/>
            <w:szCs w:val="24"/>
          </w:rPr>
          <w:t>:4701–4735.</w:t>
        </w:r>
      </w:ins>
    </w:p>
    <w:p w14:paraId="00000047" w14:textId="77777777" w:rsidR="003415FF" w:rsidRDefault="00000000">
      <w:pPr>
        <w:pBdr>
          <w:top w:val="nil"/>
          <w:left w:val="nil"/>
          <w:bottom w:val="nil"/>
          <w:right w:val="nil"/>
          <w:between w:val="nil"/>
        </w:pBdr>
        <w:spacing w:line="480" w:lineRule="auto"/>
        <w:ind w:left="720" w:hanging="720"/>
        <w:rPr>
          <w:ins w:id="328" w:author="RS" w:date="2022-10-15T05:47:00Z"/>
          <w:color w:val="000000"/>
          <w:sz w:val="24"/>
          <w:szCs w:val="24"/>
        </w:rPr>
      </w:pPr>
      <w:ins w:id="329" w:author="RS" w:date="2022-10-15T05:47:00Z">
        <w:r>
          <w:rPr>
            <w:color w:val="000000"/>
            <w:sz w:val="24"/>
            <w:szCs w:val="24"/>
          </w:rPr>
          <w:t>IUCN. 2019. The IUCN Red List of Threatened Species. version 1.18. Available from https://www.iucnredlist.org/ (accessed October 10, 2019).</w:t>
        </w:r>
      </w:ins>
    </w:p>
    <w:p w14:paraId="00000048" w14:textId="77777777" w:rsidR="003415FF" w:rsidRDefault="00000000">
      <w:pPr>
        <w:pBdr>
          <w:top w:val="nil"/>
          <w:left w:val="nil"/>
          <w:bottom w:val="nil"/>
          <w:right w:val="nil"/>
          <w:between w:val="nil"/>
        </w:pBdr>
        <w:spacing w:line="480" w:lineRule="auto"/>
        <w:ind w:left="720" w:hanging="720"/>
        <w:rPr>
          <w:ins w:id="330" w:author="RS" w:date="2022-10-15T05:47:00Z"/>
          <w:color w:val="000000"/>
          <w:sz w:val="24"/>
          <w:szCs w:val="24"/>
        </w:rPr>
      </w:pPr>
      <w:ins w:id="331" w:author="RS" w:date="2022-10-15T05:47:00Z">
        <w:r>
          <w:rPr>
            <w:color w:val="000000"/>
            <w:sz w:val="24"/>
            <w:szCs w:val="24"/>
          </w:rPr>
          <w:t xml:space="preserve">Kaufmann D, </w:t>
        </w:r>
        <w:proofErr w:type="spellStart"/>
        <w:r>
          <w:rPr>
            <w:color w:val="000000"/>
            <w:sz w:val="24"/>
            <w:szCs w:val="24"/>
          </w:rPr>
          <w:t>Kraay</w:t>
        </w:r>
        <w:proofErr w:type="spellEnd"/>
        <w:r>
          <w:rPr>
            <w:color w:val="000000"/>
            <w:sz w:val="24"/>
            <w:szCs w:val="24"/>
          </w:rPr>
          <w:t xml:space="preserve"> A, </w:t>
        </w:r>
        <w:proofErr w:type="spellStart"/>
        <w:r>
          <w:rPr>
            <w:color w:val="000000"/>
            <w:sz w:val="24"/>
            <w:szCs w:val="24"/>
          </w:rPr>
          <w:t>Mastruzzi</w:t>
        </w:r>
        <w:proofErr w:type="spellEnd"/>
        <w:r>
          <w:rPr>
            <w:color w:val="000000"/>
            <w:sz w:val="24"/>
            <w:szCs w:val="24"/>
          </w:rPr>
          <w:t xml:space="preserve"> M. 2011. The Worldwide Governance Indicators: Methodology and Analytical Issues1. Hague Journal on the Rule of Law </w:t>
        </w:r>
        <w:r>
          <w:rPr>
            <w:b/>
            <w:color w:val="000000"/>
            <w:sz w:val="24"/>
            <w:szCs w:val="24"/>
          </w:rPr>
          <w:t>3</w:t>
        </w:r>
        <w:r>
          <w:rPr>
            <w:color w:val="000000"/>
            <w:sz w:val="24"/>
            <w:szCs w:val="24"/>
          </w:rPr>
          <w:t>:220–246. Cambridge University Press.</w:t>
        </w:r>
      </w:ins>
    </w:p>
    <w:p w14:paraId="00000049" w14:textId="77777777" w:rsidR="003415FF" w:rsidRDefault="00000000">
      <w:pPr>
        <w:pBdr>
          <w:top w:val="nil"/>
          <w:left w:val="nil"/>
          <w:bottom w:val="nil"/>
          <w:right w:val="nil"/>
          <w:between w:val="nil"/>
        </w:pBdr>
        <w:spacing w:line="480" w:lineRule="auto"/>
        <w:ind w:left="720" w:hanging="720"/>
        <w:rPr>
          <w:ins w:id="332" w:author="RS" w:date="2022-10-15T05:47:00Z"/>
          <w:color w:val="000000"/>
          <w:sz w:val="24"/>
          <w:szCs w:val="24"/>
        </w:rPr>
      </w:pPr>
      <w:ins w:id="333" w:author="RS" w:date="2022-10-15T05:47:00Z">
        <w:r>
          <w:rPr>
            <w:color w:val="000000"/>
            <w:sz w:val="24"/>
            <w:szCs w:val="24"/>
          </w:rPr>
          <w:t xml:space="preserve">Kehoe L, Romero-Muñoz A, </w:t>
        </w:r>
        <w:proofErr w:type="spellStart"/>
        <w:r>
          <w:rPr>
            <w:color w:val="000000"/>
            <w:sz w:val="24"/>
            <w:szCs w:val="24"/>
          </w:rPr>
          <w:t>Polaina</w:t>
        </w:r>
        <w:proofErr w:type="spellEnd"/>
        <w:r>
          <w:rPr>
            <w:color w:val="000000"/>
            <w:sz w:val="24"/>
            <w:szCs w:val="24"/>
          </w:rPr>
          <w:t xml:space="preserve"> E, Estes L, </w:t>
        </w:r>
        <w:proofErr w:type="spellStart"/>
        <w:r>
          <w:rPr>
            <w:color w:val="000000"/>
            <w:sz w:val="24"/>
            <w:szCs w:val="24"/>
          </w:rPr>
          <w:t>Kreft</w:t>
        </w:r>
        <w:proofErr w:type="spellEnd"/>
        <w:r>
          <w:rPr>
            <w:color w:val="000000"/>
            <w:sz w:val="24"/>
            <w:szCs w:val="24"/>
          </w:rPr>
          <w:t xml:space="preserve"> H, </w:t>
        </w:r>
        <w:proofErr w:type="spellStart"/>
        <w:r>
          <w:rPr>
            <w:color w:val="000000"/>
            <w:sz w:val="24"/>
            <w:szCs w:val="24"/>
          </w:rPr>
          <w:t>Kuemmerle</w:t>
        </w:r>
        <w:proofErr w:type="spellEnd"/>
        <w:r>
          <w:rPr>
            <w:color w:val="000000"/>
            <w:sz w:val="24"/>
            <w:szCs w:val="24"/>
          </w:rPr>
          <w:t xml:space="preserve"> T. 2017. Biodiversity at risk under future cropland expansion and intensification. Nature Ecology &amp; Evolution </w:t>
        </w:r>
        <w:r>
          <w:rPr>
            <w:b/>
            <w:color w:val="000000"/>
            <w:sz w:val="24"/>
            <w:szCs w:val="24"/>
          </w:rPr>
          <w:t>1</w:t>
        </w:r>
        <w:r>
          <w:rPr>
            <w:color w:val="000000"/>
            <w:sz w:val="24"/>
            <w:szCs w:val="24"/>
          </w:rPr>
          <w:t>:1129–1135. Nature Publishing Group.</w:t>
        </w:r>
      </w:ins>
    </w:p>
    <w:p w14:paraId="0000004A" w14:textId="77777777" w:rsidR="003415FF" w:rsidRDefault="00000000">
      <w:pPr>
        <w:pBdr>
          <w:top w:val="nil"/>
          <w:left w:val="nil"/>
          <w:bottom w:val="nil"/>
          <w:right w:val="nil"/>
          <w:between w:val="nil"/>
        </w:pBdr>
        <w:spacing w:line="480" w:lineRule="auto"/>
        <w:ind w:left="720" w:hanging="720"/>
        <w:rPr>
          <w:ins w:id="334" w:author="RS" w:date="2022-10-15T05:47:00Z"/>
          <w:color w:val="000000"/>
          <w:sz w:val="24"/>
          <w:szCs w:val="24"/>
        </w:rPr>
      </w:pPr>
      <w:ins w:id="335" w:author="RS" w:date="2022-10-15T05:47:00Z">
        <w:r>
          <w:rPr>
            <w:color w:val="000000"/>
            <w:sz w:val="24"/>
            <w:szCs w:val="24"/>
          </w:rPr>
          <w:t xml:space="preserve">Kelly LT et al. 2020. Fire and biodiversity in the Anthropocene. Science </w:t>
        </w:r>
        <w:r>
          <w:rPr>
            <w:b/>
            <w:color w:val="000000"/>
            <w:sz w:val="24"/>
            <w:szCs w:val="24"/>
          </w:rPr>
          <w:t>370</w:t>
        </w:r>
        <w:r>
          <w:rPr>
            <w:color w:val="000000"/>
            <w:sz w:val="24"/>
            <w:szCs w:val="24"/>
          </w:rPr>
          <w:t>. American Association for the Advancement of Science. Available from https://science.sciencemag.org/content/370/6519/eabb0355 (accessed December 11, 2020).</w:t>
        </w:r>
      </w:ins>
    </w:p>
    <w:p w14:paraId="0000004B" w14:textId="2EF7A7B3" w:rsidR="003415FF" w:rsidRDefault="00000000">
      <w:pPr>
        <w:pBdr>
          <w:top w:val="nil"/>
          <w:left w:val="nil"/>
          <w:bottom w:val="nil"/>
          <w:right w:val="nil"/>
          <w:between w:val="nil"/>
        </w:pBdr>
        <w:spacing w:line="480" w:lineRule="auto"/>
        <w:ind w:left="720" w:hanging="720"/>
        <w:rPr>
          <w:ins w:id="336" w:author="RS" w:date="2022-10-15T05:47:00Z"/>
          <w:color w:val="000000"/>
          <w:sz w:val="24"/>
          <w:szCs w:val="24"/>
        </w:rPr>
      </w:pPr>
      <w:ins w:id="337" w:author="RS" w:date="2022-10-15T05:47:00Z">
        <w:r>
          <w:rPr>
            <w:color w:val="000000"/>
            <w:sz w:val="24"/>
            <w:szCs w:val="24"/>
          </w:rPr>
          <w:t xml:space="preserve">La </w:t>
        </w:r>
        <w:proofErr w:type="spellStart"/>
        <w:r>
          <w:rPr>
            <w:color w:val="000000"/>
            <w:sz w:val="24"/>
            <w:szCs w:val="24"/>
          </w:rPr>
          <w:t>Sorte</w:t>
        </w:r>
        <w:proofErr w:type="spellEnd"/>
        <w:r>
          <w:rPr>
            <w:color w:val="000000"/>
            <w:sz w:val="24"/>
            <w:szCs w:val="24"/>
          </w:rPr>
          <w:t xml:space="preserve"> FA, Johnston A, Ault TR. 2021. Global trends in the frequency and duration of temperature extremes. Climatic Change </w:t>
        </w:r>
        <w:r>
          <w:rPr>
            <w:b/>
            <w:color w:val="000000"/>
            <w:sz w:val="24"/>
            <w:szCs w:val="24"/>
          </w:rPr>
          <w:t>166</w:t>
        </w:r>
        <w:r>
          <w:rPr>
            <w:color w:val="000000"/>
            <w:sz w:val="24"/>
            <w:szCs w:val="24"/>
          </w:rPr>
          <w:t>:1.</w:t>
        </w:r>
      </w:ins>
    </w:p>
    <w:p w14:paraId="0000004C" w14:textId="1CB02BCF" w:rsidR="003415FF" w:rsidRPr="00FB1D63" w:rsidRDefault="00000000">
      <w:pPr>
        <w:pBdr>
          <w:top w:val="nil"/>
          <w:left w:val="nil"/>
          <w:bottom w:val="nil"/>
          <w:right w:val="nil"/>
          <w:between w:val="nil"/>
        </w:pBdr>
        <w:spacing w:line="480" w:lineRule="auto"/>
        <w:ind w:left="720" w:hanging="720"/>
        <w:rPr>
          <w:ins w:id="338" w:author="RS" w:date="2022-10-15T05:47:00Z"/>
          <w:sz w:val="24"/>
          <w:szCs w:val="24"/>
        </w:rPr>
      </w:pPr>
      <w:proofErr w:type="spellStart"/>
      <w:ins w:id="339" w:author="RS" w:date="2022-10-15T05:47:00Z">
        <w:r>
          <w:rPr>
            <w:color w:val="000000"/>
            <w:sz w:val="24"/>
            <w:szCs w:val="24"/>
          </w:rPr>
          <w:t>Leberger</w:t>
        </w:r>
        <w:proofErr w:type="spellEnd"/>
        <w:r>
          <w:rPr>
            <w:color w:val="000000"/>
            <w:sz w:val="24"/>
            <w:szCs w:val="24"/>
          </w:rPr>
          <w:t>, R., Rosa, I.M., Guerra, C.A., Wolf, F. and Pereira, H.M., 2020. Global patterns of forest loss across IUCN categories of protected areas. Biological Conservation 241: 108299.</w:t>
        </w:r>
      </w:ins>
    </w:p>
    <w:p w14:paraId="0000004D" w14:textId="77777777" w:rsidR="003415FF" w:rsidRDefault="00000000">
      <w:pPr>
        <w:pBdr>
          <w:top w:val="nil"/>
          <w:left w:val="nil"/>
          <w:bottom w:val="nil"/>
          <w:right w:val="nil"/>
          <w:between w:val="nil"/>
        </w:pBdr>
        <w:spacing w:line="480" w:lineRule="auto"/>
        <w:ind w:left="720" w:hanging="720"/>
        <w:rPr>
          <w:ins w:id="340" w:author="RS" w:date="2022-10-15T05:47:00Z"/>
          <w:color w:val="000000"/>
          <w:sz w:val="24"/>
          <w:szCs w:val="24"/>
        </w:rPr>
      </w:pPr>
      <w:proofErr w:type="spellStart"/>
      <w:ins w:id="341" w:author="RS" w:date="2022-10-15T05:47:00Z">
        <w:r>
          <w:rPr>
            <w:color w:val="000000"/>
            <w:sz w:val="24"/>
            <w:szCs w:val="24"/>
          </w:rPr>
          <w:t>Loarie</w:t>
        </w:r>
        <w:proofErr w:type="spellEnd"/>
        <w:r>
          <w:rPr>
            <w:color w:val="000000"/>
            <w:sz w:val="24"/>
            <w:szCs w:val="24"/>
          </w:rPr>
          <w:t xml:space="preserve"> SR, Duffy PB, Hamilton H, Asner GP, Field CB, </w:t>
        </w:r>
        <w:proofErr w:type="spellStart"/>
        <w:r>
          <w:rPr>
            <w:color w:val="000000"/>
            <w:sz w:val="24"/>
            <w:szCs w:val="24"/>
          </w:rPr>
          <w:t>Ackerly</w:t>
        </w:r>
        <w:proofErr w:type="spellEnd"/>
        <w:r>
          <w:rPr>
            <w:color w:val="000000"/>
            <w:sz w:val="24"/>
            <w:szCs w:val="24"/>
          </w:rPr>
          <w:t xml:space="preserve"> DD. 2009. The velocity of climate change. Nature </w:t>
        </w:r>
        <w:r>
          <w:rPr>
            <w:b/>
            <w:color w:val="000000"/>
            <w:sz w:val="24"/>
            <w:szCs w:val="24"/>
          </w:rPr>
          <w:t>462</w:t>
        </w:r>
        <w:r>
          <w:rPr>
            <w:color w:val="000000"/>
            <w:sz w:val="24"/>
            <w:szCs w:val="24"/>
          </w:rPr>
          <w:t>:1052–1055.</w:t>
        </w:r>
      </w:ins>
    </w:p>
    <w:p w14:paraId="0000004E" w14:textId="77777777" w:rsidR="003415FF" w:rsidRDefault="00000000">
      <w:pPr>
        <w:pBdr>
          <w:top w:val="nil"/>
          <w:left w:val="nil"/>
          <w:bottom w:val="nil"/>
          <w:right w:val="nil"/>
          <w:between w:val="nil"/>
        </w:pBdr>
        <w:spacing w:line="480" w:lineRule="auto"/>
        <w:ind w:left="720" w:hanging="720"/>
        <w:rPr>
          <w:ins w:id="342" w:author="RS" w:date="2022-10-15T05:47:00Z"/>
          <w:color w:val="000000"/>
          <w:sz w:val="24"/>
          <w:szCs w:val="24"/>
        </w:rPr>
      </w:pPr>
      <w:proofErr w:type="spellStart"/>
      <w:ins w:id="343" w:author="RS" w:date="2022-10-15T05:47:00Z">
        <w:r>
          <w:rPr>
            <w:color w:val="000000"/>
            <w:sz w:val="24"/>
            <w:szCs w:val="24"/>
          </w:rPr>
          <w:t>Margules</w:t>
        </w:r>
        <w:proofErr w:type="spellEnd"/>
        <w:r>
          <w:rPr>
            <w:color w:val="000000"/>
            <w:sz w:val="24"/>
            <w:szCs w:val="24"/>
          </w:rPr>
          <w:t xml:space="preserve"> CR, Pressey RL. 2000. Systematic conservation planning. Nature </w:t>
        </w:r>
        <w:r>
          <w:rPr>
            <w:b/>
            <w:color w:val="000000"/>
            <w:sz w:val="24"/>
            <w:szCs w:val="24"/>
          </w:rPr>
          <w:t>405</w:t>
        </w:r>
        <w:r>
          <w:rPr>
            <w:color w:val="000000"/>
            <w:sz w:val="24"/>
            <w:szCs w:val="24"/>
          </w:rPr>
          <w:t>:243–53.</w:t>
        </w:r>
      </w:ins>
    </w:p>
    <w:p w14:paraId="0000004F" w14:textId="77777777" w:rsidR="003415FF" w:rsidRDefault="00000000">
      <w:pPr>
        <w:pBdr>
          <w:top w:val="nil"/>
          <w:left w:val="nil"/>
          <w:bottom w:val="nil"/>
          <w:right w:val="nil"/>
          <w:between w:val="nil"/>
        </w:pBdr>
        <w:spacing w:line="480" w:lineRule="auto"/>
        <w:ind w:left="720" w:hanging="720"/>
        <w:rPr>
          <w:ins w:id="344" w:author="RS" w:date="2022-10-15T05:47:00Z"/>
          <w:color w:val="000000"/>
          <w:sz w:val="24"/>
          <w:szCs w:val="24"/>
        </w:rPr>
      </w:pPr>
      <w:ins w:id="345" w:author="RS" w:date="2022-10-15T05:47:00Z">
        <w:r>
          <w:rPr>
            <w:color w:val="000000"/>
            <w:sz w:val="24"/>
            <w:szCs w:val="24"/>
          </w:rPr>
          <w:t xml:space="preserve">Martin A, McGuire S, Sullivan S. 2013. Global environmental justice and biodiversity conservation. The Geographical Journal </w:t>
        </w:r>
        <w:r>
          <w:rPr>
            <w:b/>
            <w:color w:val="000000"/>
            <w:sz w:val="24"/>
            <w:szCs w:val="24"/>
          </w:rPr>
          <w:t>179</w:t>
        </w:r>
        <w:r>
          <w:rPr>
            <w:color w:val="000000"/>
            <w:sz w:val="24"/>
            <w:szCs w:val="24"/>
          </w:rPr>
          <w:t>:122–131.</w:t>
        </w:r>
      </w:ins>
    </w:p>
    <w:p w14:paraId="00000050" w14:textId="77777777" w:rsidR="003415FF" w:rsidRDefault="00000000">
      <w:pPr>
        <w:pBdr>
          <w:top w:val="nil"/>
          <w:left w:val="nil"/>
          <w:bottom w:val="nil"/>
          <w:right w:val="nil"/>
          <w:between w:val="nil"/>
        </w:pBdr>
        <w:spacing w:line="480" w:lineRule="auto"/>
        <w:ind w:left="720" w:hanging="720"/>
        <w:rPr>
          <w:ins w:id="346" w:author="RS" w:date="2022-10-15T05:47:00Z"/>
          <w:color w:val="000000"/>
          <w:sz w:val="24"/>
          <w:szCs w:val="24"/>
        </w:rPr>
      </w:pPr>
      <w:proofErr w:type="spellStart"/>
      <w:ins w:id="347" w:author="RS" w:date="2022-10-15T05:47:00Z">
        <w:r>
          <w:rPr>
            <w:color w:val="000000"/>
            <w:sz w:val="24"/>
            <w:szCs w:val="24"/>
          </w:rPr>
          <w:t>Mascia</w:t>
        </w:r>
        <w:proofErr w:type="spellEnd"/>
        <w:r>
          <w:rPr>
            <w:color w:val="000000"/>
            <w:sz w:val="24"/>
            <w:szCs w:val="24"/>
          </w:rPr>
          <w:t xml:space="preserve"> MB, </w:t>
        </w:r>
        <w:proofErr w:type="spellStart"/>
        <w:r>
          <w:rPr>
            <w:color w:val="000000"/>
            <w:sz w:val="24"/>
            <w:szCs w:val="24"/>
          </w:rPr>
          <w:t>Pailler</w:t>
        </w:r>
        <w:proofErr w:type="spellEnd"/>
        <w:r>
          <w:rPr>
            <w:color w:val="000000"/>
            <w:sz w:val="24"/>
            <w:szCs w:val="24"/>
          </w:rPr>
          <w:t xml:space="preserve"> S. 2011. Protected area downgrading, downsizing, and </w:t>
        </w:r>
        <w:proofErr w:type="spellStart"/>
        <w:r>
          <w:rPr>
            <w:color w:val="000000"/>
            <w:sz w:val="24"/>
            <w:szCs w:val="24"/>
          </w:rPr>
          <w:t>degazettement</w:t>
        </w:r>
        <w:proofErr w:type="spellEnd"/>
        <w:r>
          <w:rPr>
            <w:color w:val="000000"/>
            <w:sz w:val="24"/>
            <w:szCs w:val="24"/>
          </w:rPr>
          <w:t xml:space="preserve"> (PADDD) and its conservation implications. Conservation Letters </w:t>
        </w:r>
        <w:r>
          <w:rPr>
            <w:b/>
            <w:color w:val="000000"/>
            <w:sz w:val="24"/>
            <w:szCs w:val="24"/>
          </w:rPr>
          <w:t>4</w:t>
        </w:r>
        <w:r>
          <w:rPr>
            <w:color w:val="000000"/>
            <w:sz w:val="24"/>
            <w:szCs w:val="24"/>
          </w:rPr>
          <w:t>:9–20. Blackwell Publishing Inc.</w:t>
        </w:r>
      </w:ins>
    </w:p>
    <w:p w14:paraId="00000051" w14:textId="77777777" w:rsidR="003415FF" w:rsidRDefault="00000000">
      <w:pPr>
        <w:pBdr>
          <w:top w:val="nil"/>
          <w:left w:val="nil"/>
          <w:bottom w:val="nil"/>
          <w:right w:val="nil"/>
          <w:between w:val="nil"/>
        </w:pBdr>
        <w:spacing w:line="480" w:lineRule="auto"/>
        <w:ind w:left="720" w:hanging="720"/>
        <w:rPr>
          <w:ins w:id="348" w:author="RS" w:date="2022-10-15T05:47:00Z"/>
          <w:color w:val="000000"/>
          <w:sz w:val="24"/>
          <w:szCs w:val="24"/>
        </w:rPr>
      </w:pPr>
      <w:ins w:id="349" w:author="RS" w:date="2022-10-15T05:47:00Z">
        <w:r>
          <w:rPr>
            <w:color w:val="000000"/>
            <w:sz w:val="24"/>
            <w:szCs w:val="24"/>
          </w:rPr>
          <w:t xml:space="preserve">Maxwell SL, Butt N, Maron M, McAlpine CA, Chapman S, Ullmann A, </w:t>
        </w:r>
        <w:proofErr w:type="spellStart"/>
        <w:r>
          <w:rPr>
            <w:color w:val="000000"/>
            <w:sz w:val="24"/>
            <w:szCs w:val="24"/>
          </w:rPr>
          <w:t>Segan</w:t>
        </w:r>
        <w:proofErr w:type="spellEnd"/>
        <w:r>
          <w:rPr>
            <w:color w:val="000000"/>
            <w:sz w:val="24"/>
            <w:szCs w:val="24"/>
          </w:rPr>
          <w:t xml:space="preserve"> DB, Watson JEM. 2019. Conservation implications of ecological responses to extreme weather and climate events. Diversity and Distributions </w:t>
        </w:r>
        <w:r>
          <w:rPr>
            <w:b/>
            <w:color w:val="000000"/>
            <w:sz w:val="24"/>
            <w:szCs w:val="24"/>
          </w:rPr>
          <w:t>25</w:t>
        </w:r>
        <w:r>
          <w:rPr>
            <w:color w:val="000000"/>
            <w:sz w:val="24"/>
            <w:szCs w:val="24"/>
          </w:rPr>
          <w:t>:613–625.</w:t>
        </w:r>
      </w:ins>
    </w:p>
    <w:p w14:paraId="00000052" w14:textId="77777777" w:rsidR="003415FF" w:rsidRDefault="00000000">
      <w:pPr>
        <w:pBdr>
          <w:top w:val="nil"/>
          <w:left w:val="nil"/>
          <w:bottom w:val="nil"/>
          <w:right w:val="nil"/>
          <w:between w:val="nil"/>
        </w:pBdr>
        <w:spacing w:line="480" w:lineRule="auto"/>
        <w:ind w:left="720" w:hanging="720"/>
        <w:rPr>
          <w:ins w:id="350" w:author="RS" w:date="2022-10-15T05:47:00Z"/>
          <w:color w:val="000000"/>
          <w:sz w:val="24"/>
          <w:szCs w:val="24"/>
        </w:rPr>
      </w:pPr>
      <w:ins w:id="351" w:author="RS" w:date="2022-10-15T05:47:00Z">
        <w:r>
          <w:rPr>
            <w:color w:val="000000"/>
            <w:sz w:val="24"/>
            <w:szCs w:val="24"/>
          </w:rPr>
          <w:t xml:space="preserve">McBride MF, Wilson KA, Bode M, </w:t>
        </w:r>
        <w:proofErr w:type="spellStart"/>
        <w:r>
          <w:rPr>
            <w:color w:val="000000"/>
            <w:sz w:val="24"/>
            <w:szCs w:val="24"/>
          </w:rPr>
          <w:t>Possingham</w:t>
        </w:r>
        <w:proofErr w:type="spellEnd"/>
        <w:r>
          <w:rPr>
            <w:color w:val="000000"/>
            <w:sz w:val="24"/>
            <w:szCs w:val="24"/>
          </w:rPr>
          <w:t xml:space="preserve"> HP. 2007. Incorporating the effects of socioeconomic uncertainty into priority setting for conservation investment. Conservation Biology </w:t>
        </w:r>
        <w:r>
          <w:rPr>
            <w:b/>
            <w:color w:val="000000"/>
            <w:sz w:val="24"/>
            <w:szCs w:val="24"/>
          </w:rPr>
          <w:t>21</w:t>
        </w:r>
        <w:r>
          <w:rPr>
            <w:color w:val="000000"/>
            <w:sz w:val="24"/>
            <w:szCs w:val="24"/>
          </w:rPr>
          <w:t>:1463–1474. Wiley Online Library.</w:t>
        </w:r>
      </w:ins>
    </w:p>
    <w:p w14:paraId="00000053" w14:textId="77777777" w:rsidR="003415FF" w:rsidRDefault="00000000">
      <w:pPr>
        <w:pBdr>
          <w:top w:val="nil"/>
          <w:left w:val="nil"/>
          <w:bottom w:val="nil"/>
          <w:right w:val="nil"/>
          <w:between w:val="nil"/>
        </w:pBdr>
        <w:spacing w:line="480" w:lineRule="auto"/>
        <w:ind w:left="720" w:hanging="720"/>
        <w:rPr>
          <w:ins w:id="352" w:author="RS" w:date="2022-10-15T05:47:00Z"/>
          <w:color w:val="000000"/>
          <w:sz w:val="24"/>
          <w:szCs w:val="24"/>
        </w:rPr>
      </w:pPr>
      <w:ins w:id="353" w:author="RS" w:date="2022-10-15T05:47:00Z">
        <w:r w:rsidRPr="0066058C">
          <w:rPr>
            <w:color w:val="000000"/>
            <w:sz w:val="24"/>
            <w:szCs w:val="24"/>
            <w:lang w:val="en-CA"/>
          </w:rPr>
          <w:t xml:space="preserve">Miller RL, Marsh H, Benham C, Hamann M. 2019. </w:t>
        </w:r>
        <w:r>
          <w:rPr>
            <w:color w:val="000000"/>
            <w:sz w:val="24"/>
            <w:szCs w:val="24"/>
          </w:rPr>
          <w:t xml:space="preserve">A framework for improving the cross-jurisdictional governance of a marine migratory species. Conservation Science and Practice </w:t>
        </w:r>
        <w:proofErr w:type="gramStart"/>
        <w:r>
          <w:rPr>
            <w:b/>
            <w:color w:val="000000"/>
            <w:sz w:val="24"/>
            <w:szCs w:val="24"/>
          </w:rPr>
          <w:t>1</w:t>
        </w:r>
        <w:r>
          <w:rPr>
            <w:color w:val="000000"/>
            <w:sz w:val="24"/>
            <w:szCs w:val="24"/>
          </w:rPr>
          <w:t>:e</w:t>
        </w:r>
        <w:proofErr w:type="gramEnd"/>
        <w:r>
          <w:rPr>
            <w:color w:val="000000"/>
            <w:sz w:val="24"/>
            <w:szCs w:val="24"/>
          </w:rPr>
          <w:t>58. Wiley Online Library.</w:t>
        </w:r>
      </w:ins>
    </w:p>
    <w:p w14:paraId="00000054" w14:textId="77777777" w:rsidR="003415FF" w:rsidRDefault="00000000">
      <w:pPr>
        <w:pBdr>
          <w:top w:val="nil"/>
          <w:left w:val="nil"/>
          <w:bottom w:val="nil"/>
          <w:right w:val="nil"/>
          <w:between w:val="nil"/>
        </w:pBdr>
        <w:spacing w:line="480" w:lineRule="auto"/>
        <w:ind w:left="720" w:hanging="720"/>
        <w:rPr>
          <w:ins w:id="354" w:author="RS" w:date="2022-10-15T05:47:00Z"/>
          <w:color w:val="000000"/>
          <w:sz w:val="24"/>
          <w:szCs w:val="24"/>
        </w:rPr>
      </w:pPr>
      <w:proofErr w:type="spellStart"/>
      <w:ins w:id="355" w:author="RS" w:date="2022-10-15T05:47:00Z">
        <w:r>
          <w:rPr>
            <w:color w:val="000000"/>
            <w:sz w:val="24"/>
            <w:szCs w:val="24"/>
          </w:rPr>
          <w:t>Moilanen</w:t>
        </w:r>
        <w:proofErr w:type="spellEnd"/>
        <w:r>
          <w:rPr>
            <w:color w:val="000000"/>
            <w:sz w:val="24"/>
            <w:szCs w:val="24"/>
          </w:rPr>
          <w:t xml:space="preserve"> A, Wilson K, </w:t>
        </w:r>
        <w:proofErr w:type="spellStart"/>
        <w:r>
          <w:rPr>
            <w:color w:val="000000"/>
            <w:sz w:val="24"/>
            <w:szCs w:val="24"/>
          </w:rPr>
          <w:t>Possingham</w:t>
        </w:r>
        <w:proofErr w:type="spellEnd"/>
        <w:r>
          <w:rPr>
            <w:color w:val="000000"/>
            <w:sz w:val="24"/>
            <w:szCs w:val="24"/>
          </w:rPr>
          <w:t xml:space="preserve"> H. 2009. Spatial conservation prioritization: quantitative methods and computational tools. Oxford University Press.</w:t>
        </w:r>
      </w:ins>
    </w:p>
    <w:p w14:paraId="00000055" w14:textId="77777777" w:rsidR="003415FF" w:rsidRDefault="00000000">
      <w:pPr>
        <w:pBdr>
          <w:top w:val="nil"/>
          <w:left w:val="nil"/>
          <w:bottom w:val="nil"/>
          <w:right w:val="nil"/>
          <w:between w:val="nil"/>
        </w:pBdr>
        <w:spacing w:line="480" w:lineRule="auto"/>
        <w:ind w:left="720" w:hanging="720"/>
        <w:rPr>
          <w:ins w:id="356" w:author="RS" w:date="2022-10-15T05:47:00Z"/>
          <w:color w:val="000000"/>
          <w:sz w:val="24"/>
          <w:szCs w:val="24"/>
        </w:rPr>
      </w:pPr>
      <w:ins w:id="357" w:author="RS" w:date="2022-10-15T05:47:00Z">
        <w:r>
          <w:rPr>
            <w:color w:val="000000"/>
            <w:sz w:val="24"/>
            <w:szCs w:val="24"/>
          </w:rPr>
          <w:t xml:space="preserve">Myers N, Mittermeier RA, Mittermeier CG, da Fonseca GAB, Kent J. 2000. Biodiversity hotspots for conservation priorities. Nature </w:t>
        </w:r>
        <w:r>
          <w:rPr>
            <w:b/>
            <w:color w:val="000000"/>
            <w:sz w:val="24"/>
            <w:szCs w:val="24"/>
          </w:rPr>
          <w:t>403</w:t>
        </w:r>
        <w:r>
          <w:rPr>
            <w:color w:val="000000"/>
            <w:sz w:val="24"/>
            <w:szCs w:val="24"/>
          </w:rPr>
          <w:t>:853–858. Nature Publishing Group.</w:t>
        </w:r>
      </w:ins>
    </w:p>
    <w:p w14:paraId="00000056" w14:textId="77777777" w:rsidR="003415FF" w:rsidRDefault="00000000">
      <w:pPr>
        <w:pBdr>
          <w:top w:val="nil"/>
          <w:left w:val="nil"/>
          <w:bottom w:val="nil"/>
          <w:right w:val="nil"/>
          <w:between w:val="nil"/>
        </w:pBdr>
        <w:spacing w:line="480" w:lineRule="auto"/>
        <w:ind w:left="720" w:hanging="720"/>
        <w:rPr>
          <w:ins w:id="358" w:author="RS" w:date="2022-10-15T05:47:00Z"/>
          <w:color w:val="000000"/>
          <w:sz w:val="24"/>
          <w:szCs w:val="24"/>
        </w:rPr>
      </w:pPr>
      <w:ins w:id="359" w:author="RS" w:date="2022-10-15T05:47:00Z">
        <w:r>
          <w:rPr>
            <w:color w:val="000000"/>
            <w:sz w:val="24"/>
            <w:szCs w:val="24"/>
          </w:rPr>
          <w:t xml:space="preserve">Newbold T et al. 2015. Global effects of land use on local terrestrial biodiversity. Nature </w:t>
        </w:r>
        <w:r>
          <w:rPr>
            <w:b/>
            <w:color w:val="000000"/>
            <w:sz w:val="24"/>
            <w:szCs w:val="24"/>
          </w:rPr>
          <w:t>520</w:t>
        </w:r>
        <w:r>
          <w:rPr>
            <w:color w:val="000000"/>
            <w:sz w:val="24"/>
            <w:szCs w:val="24"/>
          </w:rPr>
          <w:t>:45–50. Nature Publishing Group.</w:t>
        </w:r>
      </w:ins>
    </w:p>
    <w:p w14:paraId="00000057" w14:textId="77777777" w:rsidR="003415FF" w:rsidRDefault="00000000">
      <w:pPr>
        <w:pBdr>
          <w:top w:val="nil"/>
          <w:left w:val="nil"/>
          <w:bottom w:val="nil"/>
          <w:right w:val="nil"/>
          <w:between w:val="nil"/>
        </w:pBdr>
        <w:spacing w:line="480" w:lineRule="auto"/>
        <w:ind w:left="720" w:hanging="720"/>
        <w:rPr>
          <w:ins w:id="360" w:author="RS" w:date="2022-10-15T05:47:00Z"/>
          <w:color w:val="000000"/>
          <w:sz w:val="24"/>
          <w:szCs w:val="24"/>
        </w:rPr>
      </w:pPr>
      <w:ins w:id="361" w:author="RS" w:date="2022-10-15T05:47:00Z">
        <w:r>
          <w:rPr>
            <w:color w:val="000000"/>
            <w:sz w:val="24"/>
            <w:szCs w:val="24"/>
          </w:rPr>
          <w:t xml:space="preserve">Pimm SL, Raven P. 2000. Extinction by numbers. Nature </w:t>
        </w:r>
        <w:r>
          <w:rPr>
            <w:b/>
            <w:color w:val="000000"/>
            <w:sz w:val="24"/>
            <w:szCs w:val="24"/>
          </w:rPr>
          <w:t>403</w:t>
        </w:r>
        <w:r>
          <w:rPr>
            <w:color w:val="000000"/>
            <w:sz w:val="24"/>
            <w:szCs w:val="24"/>
          </w:rPr>
          <w:t>:843–845.</w:t>
        </w:r>
      </w:ins>
    </w:p>
    <w:p w14:paraId="00000058" w14:textId="77777777" w:rsidR="003415FF" w:rsidRDefault="00000000">
      <w:pPr>
        <w:pBdr>
          <w:top w:val="nil"/>
          <w:left w:val="nil"/>
          <w:bottom w:val="nil"/>
          <w:right w:val="nil"/>
          <w:between w:val="nil"/>
        </w:pBdr>
        <w:spacing w:line="480" w:lineRule="auto"/>
        <w:ind w:left="720" w:hanging="720"/>
        <w:rPr>
          <w:ins w:id="362" w:author="RS" w:date="2022-10-15T05:47:00Z"/>
          <w:color w:val="000000"/>
          <w:sz w:val="24"/>
          <w:szCs w:val="24"/>
        </w:rPr>
      </w:pPr>
      <w:proofErr w:type="spellStart"/>
      <w:ins w:id="363" w:author="RS" w:date="2022-10-15T05:47:00Z">
        <w:r>
          <w:rPr>
            <w:color w:val="000000"/>
            <w:sz w:val="24"/>
            <w:szCs w:val="24"/>
          </w:rPr>
          <w:t>Pouzols</w:t>
        </w:r>
        <w:proofErr w:type="spellEnd"/>
        <w:r>
          <w:rPr>
            <w:color w:val="000000"/>
            <w:sz w:val="24"/>
            <w:szCs w:val="24"/>
          </w:rPr>
          <w:t xml:space="preserve"> FM, </w:t>
        </w:r>
        <w:proofErr w:type="spellStart"/>
        <w:r>
          <w:rPr>
            <w:color w:val="000000"/>
            <w:sz w:val="24"/>
            <w:szCs w:val="24"/>
          </w:rPr>
          <w:t>Toivonen</w:t>
        </w:r>
        <w:proofErr w:type="spellEnd"/>
        <w:r>
          <w:rPr>
            <w:color w:val="000000"/>
            <w:sz w:val="24"/>
            <w:szCs w:val="24"/>
          </w:rPr>
          <w:t xml:space="preserve"> T, Di Minin E, </w:t>
        </w:r>
        <w:proofErr w:type="spellStart"/>
        <w:r>
          <w:rPr>
            <w:color w:val="000000"/>
            <w:sz w:val="24"/>
            <w:szCs w:val="24"/>
          </w:rPr>
          <w:t>Kukkala</w:t>
        </w:r>
        <w:proofErr w:type="spellEnd"/>
        <w:r>
          <w:rPr>
            <w:color w:val="000000"/>
            <w:sz w:val="24"/>
            <w:szCs w:val="24"/>
          </w:rPr>
          <w:t xml:space="preserve"> AS, Kullberg P, </w:t>
        </w:r>
        <w:proofErr w:type="spellStart"/>
        <w:r>
          <w:rPr>
            <w:color w:val="000000"/>
            <w:sz w:val="24"/>
            <w:szCs w:val="24"/>
          </w:rPr>
          <w:t>Kuusterä</w:t>
        </w:r>
        <w:proofErr w:type="spellEnd"/>
        <w:r>
          <w:rPr>
            <w:color w:val="000000"/>
            <w:sz w:val="24"/>
            <w:szCs w:val="24"/>
          </w:rPr>
          <w:t xml:space="preserve"> J, </w:t>
        </w:r>
        <w:proofErr w:type="spellStart"/>
        <w:r>
          <w:rPr>
            <w:color w:val="000000"/>
            <w:sz w:val="24"/>
            <w:szCs w:val="24"/>
          </w:rPr>
          <w:t>Lehtomäki</w:t>
        </w:r>
        <w:proofErr w:type="spellEnd"/>
        <w:r>
          <w:rPr>
            <w:color w:val="000000"/>
            <w:sz w:val="24"/>
            <w:szCs w:val="24"/>
          </w:rPr>
          <w:t xml:space="preserve"> J, </w:t>
        </w:r>
        <w:proofErr w:type="spellStart"/>
        <w:r>
          <w:rPr>
            <w:color w:val="000000"/>
            <w:sz w:val="24"/>
            <w:szCs w:val="24"/>
          </w:rPr>
          <w:t>Tenkanen</w:t>
        </w:r>
        <w:proofErr w:type="spellEnd"/>
        <w:r>
          <w:rPr>
            <w:color w:val="000000"/>
            <w:sz w:val="24"/>
            <w:szCs w:val="24"/>
          </w:rPr>
          <w:t xml:space="preserve"> H, </w:t>
        </w:r>
        <w:proofErr w:type="spellStart"/>
        <w:r>
          <w:rPr>
            <w:color w:val="000000"/>
            <w:sz w:val="24"/>
            <w:szCs w:val="24"/>
          </w:rPr>
          <w:t>Verburg</w:t>
        </w:r>
        <w:proofErr w:type="spellEnd"/>
        <w:r>
          <w:rPr>
            <w:color w:val="000000"/>
            <w:sz w:val="24"/>
            <w:szCs w:val="24"/>
          </w:rPr>
          <w:t xml:space="preserve"> PH, </w:t>
        </w:r>
        <w:proofErr w:type="spellStart"/>
        <w:r>
          <w:rPr>
            <w:color w:val="000000"/>
            <w:sz w:val="24"/>
            <w:szCs w:val="24"/>
          </w:rPr>
          <w:t>Moilanen</w:t>
        </w:r>
        <w:proofErr w:type="spellEnd"/>
        <w:r>
          <w:rPr>
            <w:color w:val="000000"/>
            <w:sz w:val="24"/>
            <w:szCs w:val="24"/>
          </w:rPr>
          <w:t xml:space="preserve"> A. 2014. Global protected area expansion is compromised by projected land-use and parochialism. Nature </w:t>
        </w:r>
        <w:r>
          <w:rPr>
            <w:b/>
            <w:color w:val="000000"/>
            <w:sz w:val="24"/>
            <w:szCs w:val="24"/>
          </w:rPr>
          <w:t>516</w:t>
        </w:r>
        <w:r>
          <w:rPr>
            <w:color w:val="000000"/>
            <w:sz w:val="24"/>
            <w:szCs w:val="24"/>
          </w:rPr>
          <w:t>:383–386. Nature Research.</w:t>
        </w:r>
      </w:ins>
    </w:p>
    <w:p w14:paraId="00000059" w14:textId="77777777" w:rsidR="003415FF" w:rsidRDefault="00000000">
      <w:pPr>
        <w:pBdr>
          <w:top w:val="nil"/>
          <w:left w:val="nil"/>
          <w:bottom w:val="nil"/>
          <w:right w:val="nil"/>
          <w:between w:val="nil"/>
        </w:pBdr>
        <w:spacing w:line="480" w:lineRule="auto"/>
        <w:ind w:left="720" w:hanging="720"/>
        <w:rPr>
          <w:ins w:id="364" w:author="RS" w:date="2022-10-15T05:47:00Z"/>
          <w:color w:val="000000"/>
          <w:sz w:val="24"/>
          <w:szCs w:val="24"/>
        </w:rPr>
      </w:pPr>
      <w:ins w:id="365" w:author="RS" w:date="2022-10-15T05:47:00Z">
        <w:r>
          <w:rPr>
            <w:color w:val="000000"/>
            <w:sz w:val="24"/>
            <w:szCs w:val="24"/>
          </w:rPr>
          <w:t xml:space="preserve">Santini L, Butchart SHM, </w:t>
        </w:r>
        <w:proofErr w:type="spellStart"/>
        <w:r>
          <w:rPr>
            <w:color w:val="000000"/>
            <w:sz w:val="24"/>
            <w:szCs w:val="24"/>
          </w:rPr>
          <w:t>Rondinini</w:t>
        </w:r>
        <w:proofErr w:type="spellEnd"/>
        <w:r>
          <w:rPr>
            <w:color w:val="000000"/>
            <w:sz w:val="24"/>
            <w:szCs w:val="24"/>
          </w:rPr>
          <w:t xml:space="preserve"> C, Benítez-López A, </w:t>
        </w:r>
        <w:proofErr w:type="spellStart"/>
        <w:r>
          <w:rPr>
            <w:color w:val="000000"/>
            <w:sz w:val="24"/>
            <w:szCs w:val="24"/>
          </w:rPr>
          <w:t>Hilbers</w:t>
        </w:r>
        <w:proofErr w:type="spellEnd"/>
        <w:r>
          <w:rPr>
            <w:color w:val="000000"/>
            <w:sz w:val="24"/>
            <w:szCs w:val="24"/>
          </w:rPr>
          <w:t xml:space="preserve"> JP, Schipper AM, </w:t>
        </w:r>
        <w:proofErr w:type="spellStart"/>
        <w:r>
          <w:rPr>
            <w:color w:val="000000"/>
            <w:sz w:val="24"/>
            <w:szCs w:val="24"/>
          </w:rPr>
          <w:t>Cengic</w:t>
        </w:r>
        <w:proofErr w:type="spellEnd"/>
        <w:r>
          <w:rPr>
            <w:color w:val="000000"/>
            <w:sz w:val="24"/>
            <w:szCs w:val="24"/>
          </w:rPr>
          <w:t xml:space="preserve"> M, Tobias JA, </w:t>
        </w:r>
        <w:proofErr w:type="spellStart"/>
        <w:r>
          <w:rPr>
            <w:color w:val="000000"/>
            <w:sz w:val="24"/>
            <w:szCs w:val="24"/>
          </w:rPr>
          <w:t>Huijbregts</w:t>
        </w:r>
        <w:proofErr w:type="spellEnd"/>
        <w:r>
          <w:rPr>
            <w:color w:val="000000"/>
            <w:sz w:val="24"/>
            <w:szCs w:val="24"/>
          </w:rPr>
          <w:t xml:space="preserve"> MAJ. 2019. Applying habitat and population-density models to land-cover time series to inform IUCN Red List assessments. Conservation Biology </w:t>
        </w:r>
        <w:r>
          <w:rPr>
            <w:b/>
            <w:color w:val="000000"/>
            <w:sz w:val="24"/>
            <w:szCs w:val="24"/>
          </w:rPr>
          <w:t>33</w:t>
        </w:r>
        <w:r>
          <w:rPr>
            <w:color w:val="000000"/>
            <w:sz w:val="24"/>
            <w:szCs w:val="24"/>
          </w:rPr>
          <w:t>:1084–1093.</w:t>
        </w:r>
      </w:ins>
    </w:p>
    <w:p w14:paraId="0000005A" w14:textId="77777777" w:rsidR="003415FF" w:rsidRDefault="00000000">
      <w:pPr>
        <w:pBdr>
          <w:top w:val="nil"/>
          <w:left w:val="nil"/>
          <w:bottom w:val="nil"/>
          <w:right w:val="nil"/>
          <w:between w:val="nil"/>
        </w:pBdr>
        <w:spacing w:line="480" w:lineRule="auto"/>
        <w:ind w:left="720" w:hanging="720"/>
        <w:rPr>
          <w:ins w:id="366" w:author="RS" w:date="2022-10-15T05:47:00Z"/>
          <w:color w:val="000000"/>
          <w:sz w:val="24"/>
          <w:szCs w:val="24"/>
        </w:rPr>
      </w:pPr>
      <w:ins w:id="367" w:author="RS" w:date="2022-10-15T05:47:00Z">
        <w:r>
          <w:rPr>
            <w:color w:val="000000"/>
            <w:sz w:val="24"/>
            <w:szCs w:val="24"/>
          </w:rPr>
          <w:t xml:space="preserve">Schulze K, Knights K, Coad L, </w:t>
        </w:r>
        <w:proofErr w:type="spellStart"/>
        <w:r>
          <w:rPr>
            <w:color w:val="000000"/>
            <w:sz w:val="24"/>
            <w:szCs w:val="24"/>
          </w:rPr>
          <w:t>Geldmann</w:t>
        </w:r>
        <w:proofErr w:type="spellEnd"/>
        <w:r>
          <w:rPr>
            <w:color w:val="000000"/>
            <w:sz w:val="24"/>
            <w:szCs w:val="24"/>
          </w:rPr>
          <w:t xml:space="preserve"> J, </w:t>
        </w:r>
        <w:proofErr w:type="spellStart"/>
        <w:r>
          <w:rPr>
            <w:color w:val="000000"/>
            <w:sz w:val="24"/>
            <w:szCs w:val="24"/>
          </w:rPr>
          <w:t>Leverington</w:t>
        </w:r>
        <w:proofErr w:type="spellEnd"/>
        <w:r>
          <w:rPr>
            <w:color w:val="000000"/>
            <w:sz w:val="24"/>
            <w:szCs w:val="24"/>
          </w:rPr>
          <w:t xml:space="preserve"> F, </w:t>
        </w:r>
        <w:proofErr w:type="spellStart"/>
        <w:r>
          <w:rPr>
            <w:color w:val="000000"/>
            <w:sz w:val="24"/>
            <w:szCs w:val="24"/>
          </w:rPr>
          <w:t>Eassom</w:t>
        </w:r>
        <w:proofErr w:type="spellEnd"/>
        <w:r>
          <w:rPr>
            <w:color w:val="000000"/>
            <w:sz w:val="24"/>
            <w:szCs w:val="24"/>
          </w:rPr>
          <w:t xml:space="preserve"> A, Marr M, Butchart SH, Hockings M, Burgess ND. 2018. An assessment of threats to terrestrial protected areas. Conservation Letters </w:t>
        </w:r>
        <w:proofErr w:type="gramStart"/>
        <w:r>
          <w:rPr>
            <w:b/>
            <w:color w:val="000000"/>
            <w:sz w:val="24"/>
            <w:szCs w:val="24"/>
          </w:rPr>
          <w:t>11</w:t>
        </w:r>
        <w:r>
          <w:rPr>
            <w:color w:val="000000"/>
            <w:sz w:val="24"/>
            <w:szCs w:val="24"/>
          </w:rPr>
          <w:t>:e</w:t>
        </w:r>
        <w:proofErr w:type="gramEnd"/>
        <w:r>
          <w:rPr>
            <w:color w:val="000000"/>
            <w:sz w:val="24"/>
            <w:szCs w:val="24"/>
          </w:rPr>
          <w:t>12435. Wiley Online Library.</w:t>
        </w:r>
      </w:ins>
    </w:p>
    <w:p w14:paraId="0000005B" w14:textId="0B2925C9" w:rsidR="003415FF" w:rsidRDefault="00000000">
      <w:pPr>
        <w:pBdr>
          <w:top w:val="nil"/>
          <w:left w:val="nil"/>
          <w:bottom w:val="nil"/>
          <w:right w:val="nil"/>
          <w:between w:val="nil"/>
        </w:pBdr>
        <w:spacing w:line="480" w:lineRule="auto"/>
        <w:ind w:left="720" w:hanging="720"/>
        <w:rPr>
          <w:ins w:id="368" w:author="RS" w:date="2022-10-15T05:47:00Z"/>
          <w:color w:val="000000"/>
          <w:sz w:val="24"/>
          <w:szCs w:val="24"/>
        </w:rPr>
      </w:pPr>
      <w:proofErr w:type="spellStart"/>
      <w:ins w:id="369" w:author="RS" w:date="2022-10-15T05:47:00Z">
        <w:r>
          <w:rPr>
            <w:color w:val="000000"/>
            <w:sz w:val="24"/>
            <w:szCs w:val="24"/>
          </w:rPr>
          <w:t>Tesfaw</w:t>
        </w:r>
        <w:proofErr w:type="spellEnd"/>
        <w:r>
          <w:rPr>
            <w:color w:val="000000"/>
            <w:sz w:val="24"/>
            <w:szCs w:val="24"/>
          </w:rPr>
          <w:t xml:space="preserve"> AT, Pfaff A, Kroner REG, Qin S, Medeiros R, </w:t>
        </w:r>
        <w:proofErr w:type="spellStart"/>
        <w:r>
          <w:rPr>
            <w:color w:val="000000"/>
            <w:sz w:val="24"/>
            <w:szCs w:val="24"/>
          </w:rPr>
          <w:t>Mascia</w:t>
        </w:r>
        <w:proofErr w:type="spellEnd"/>
        <w:r>
          <w:rPr>
            <w:color w:val="000000"/>
            <w:sz w:val="24"/>
            <w:szCs w:val="24"/>
          </w:rPr>
          <w:t xml:space="preserve"> MB. 2018. Land-use and land-cover change shape the sustainability and impacts of protected areas. Proceedings of the National Academy of Sciences </w:t>
        </w:r>
        <w:r>
          <w:rPr>
            <w:b/>
            <w:color w:val="000000"/>
            <w:sz w:val="24"/>
            <w:szCs w:val="24"/>
          </w:rPr>
          <w:t>115</w:t>
        </w:r>
        <w:r>
          <w:rPr>
            <w:color w:val="000000"/>
            <w:sz w:val="24"/>
            <w:szCs w:val="24"/>
          </w:rPr>
          <w:t xml:space="preserve">:2084–2089. National </w:t>
        </w:r>
        <w:proofErr w:type="spellStart"/>
        <w:r>
          <w:rPr>
            <w:color w:val="000000"/>
            <w:sz w:val="24"/>
            <w:szCs w:val="24"/>
          </w:rPr>
          <w:t>Acad</w:t>
        </w:r>
        <w:proofErr w:type="spellEnd"/>
        <w:r>
          <w:rPr>
            <w:color w:val="000000"/>
            <w:sz w:val="24"/>
            <w:szCs w:val="24"/>
          </w:rPr>
          <w:t xml:space="preserve"> Sciences.</w:t>
        </w:r>
      </w:ins>
    </w:p>
    <w:p w14:paraId="0000005C" w14:textId="6D94A971" w:rsidR="003415FF" w:rsidRPr="00FB1D63" w:rsidRDefault="00000000">
      <w:pPr>
        <w:pBdr>
          <w:top w:val="nil"/>
          <w:left w:val="nil"/>
          <w:bottom w:val="nil"/>
          <w:right w:val="nil"/>
          <w:between w:val="nil"/>
        </w:pBdr>
        <w:spacing w:line="480" w:lineRule="auto"/>
        <w:ind w:left="720" w:hanging="720"/>
        <w:rPr>
          <w:ins w:id="370" w:author="RS" w:date="2022-10-15T05:47:00Z"/>
          <w:sz w:val="24"/>
          <w:szCs w:val="24"/>
        </w:rPr>
      </w:pPr>
      <w:ins w:id="371" w:author="RS" w:date="2022-10-15T05:47:00Z">
        <w:r>
          <w:rPr>
            <w:color w:val="000000"/>
            <w:sz w:val="24"/>
            <w:szCs w:val="24"/>
          </w:rPr>
          <w:t>UNEP-WCMC and IUCN ([</w:t>
        </w:r>
        <w:r w:rsidR="00C64ED4">
          <w:rPr>
            <w:color w:val="000000"/>
            <w:sz w:val="24"/>
            <w:szCs w:val="24"/>
          </w:rPr>
          <w:t>2020</w:t>
        </w:r>
        <w:r>
          <w:rPr>
            <w:color w:val="000000"/>
            <w:sz w:val="24"/>
            <w:szCs w:val="24"/>
          </w:rPr>
          <w:t>]) Protected Planet: The World Database on Protected Areas (WDPA), [insert month/year of the version downloaded], Cambridge, UK: UNEP-WCMC and IUCN. Available at: www.protectedplanet.net.</w:t>
        </w:r>
      </w:ins>
    </w:p>
    <w:p w14:paraId="0000005D" w14:textId="77777777" w:rsidR="003415FF" w:rsidRDefault="00000000">
      <w:pPr>
        <w:pBdr>
          <w:top w:val="nil"/>
          <w:left w:val="nil"/>
          <w:bottom w:val="nil"/>
          <w:right w:val="nil"/>
          <w:between w:val="nil"/>
        </w:pBdr>
        <w:spacing w:line="480" w:lineRule="auto"/>
        <w:ind w:left="720" w:hanging="720"/>
        <w:rPr>
          <w:ins w:id="372" w:author="RS" w:date="2022-10-15T05:47:00Z"/>
          <w:color w:val="000000"/>
          <w:sz w:val="24"/>
          <w:szCs w:val="24"/>
        </w:rPr>
      </w:pPr>
      <w:ins w:id="373" w:author="RS" w:date="2022-10-15T05:47:00Z">
        <w:r>
          <w:rPr>
            <w:color w:val="000000"/>
            <w:sz w:val="24"/>
            <w:szCs w:val="24"/>
          </w:rPr>
          <w:t xml:space="preserve">Venter O et al. 2014. Targeting Global Protected Area Expansion for Imperiled Biodiversity. PLOS Biology </w:t>
        </w:r>
        <w:proofErr w:type="gramStart"/>
        <w:r>
          <w:rPr>
            <w:b/>
            <w:color w:val="000000"/>
            <w:sz w:val="24"/>
            <w:szCs w:val="24"/>
          </w:rPr>
          <w:t>12</w:t>
        </w:r>
        <w:r>
          <w:rPr>
            <w:color w:val="000000"/>
            <w:sz w:val="24"/>
            <w:szCs w:val="24"/>
          </w:rPr>
          <w:t>:e</w:t>
        </w:r>
        <w:proofErr w:type="gramEnd"/>
        <w:r>
          <w:rPr>
            <w:color w:val="000000"/>
            <w:sz w:val="24"/>
            <w:szCs w:val="24"/>
          </w:rPr>
          <w:t>1001891. Public Library of Science.</w:t>
        </w:r>
      </w:ins>
    </w:p>
    <w:p w14:paraId="0000005E" w14:textId="77777777" w:rsidR="003415FF" w:rsidRDefault="00000000">
      <w:pPr>
        <w:pBdr>
          <w:top w:val="nil"/>
          <w:left w:val="nil"/>
          <w:bottom w:val="nil"/>
          <w:right w:val="nil"/>
          <w:between w:val="nil"/>
        </w:pBdr>
        <w:spacing w:line="480" w:lineRule="auto"/>
        <w:ind w:left="720" w:hanging="720"/>
        <w:rPr>
          <w:ins w:id="374" w:author="RS" w:date="2022-10-15T05:47:00Z"/>
          <w:color w:val="000000"/>
          <w:sz w:val="24"/>
          <w:szCs w:val="24"/>
        </w:rPr>
      </w:pPr>
      <w:ins w:id="375" w:author="RS" w:date="2022-10-15T05:47:00Z">
        <w:r>
          <w:rPr>
            <w:color w:val="000000"/>
            <w:sz w:val="24"/>
            <w:szCs w:val="24"/>
          </w:rPr>
          <w:t xml:space="preserve">Watson JE, Dudley N, </w:t>
        </w:r>
        <w:proofErr w:type="spellStart"/>
        <w:r>
          <w:rPr>
            <w:color w:val="000000"/>
            <w:sz w:val="24"/>
            <w:szCs w:val="24"/>
          </w:rPr>
          <w:t>Segan</w:t>
        </w:r>
        <w:proofErr w:type="spellEnd"/>
        <w:r>
          <w:rPr>
            <w:color w:val="000000"/>
            <w:sz w:val="24"/>
            <w:szCs w:val="24"/>
          </w:rPr>
          <w:t xml:space="preserve"> DB, Hockings M. 2014. The performance and potential of protected areas. Nature </w:t>
        </w:r>
        <w:r>
          <w:rPr>
            <w:b/>
            <w:color w:val="000000"/>
            <w:sz w:val="24"/>
            <w:szCs w:val="24"/>
          </w:rPr>
          <w:t>515</w:t>
        </w:r>
        <w:r>
          <w:rPr>
            <w:color w:val="000000"/>
            <w:sz w:val="24"/>
            <w:szCs w:val="24"/>
          </w:rPr>
          <w:t>:67–73.</w:t>
        </w:r>
      </w:ins>
    </w:p>
    <w:p w14:paraId="0000005F" w14:textId="77777777" w:rsidR="003415FF" w:rsidRDefault="00000000">
      <w:pPr>
        <w:spacing w:line="480" w:lineRule="auto"/>
        <w:rPr>
          <w:b/>
          <w:color w:val="000000"/>
          <w:sz w:val="24"/>
          <w:szCs w:val="24"/>
        </w:rPr>
      </w:pPr>
      <w:r>
        <w:rPr>
          <w:rPrChange w:id="376" w:author="RS" w:date="2022-10-15T05:47:00Z">
            <w:rPr>
              <w:b/>
              <w:color w:val="000000"/>
              <w:sz w:val="24"/>
            </w:rPr>
          </w:rPrChange>
        </w:rPr>
        <w:br w:type="page"/>
      </w:r>
    </w:p>
    <w:p w14:paraId="00000060" w14:textId="77777777" w:rsidR="003415FF" w:rsidRDefault="00000000">
      <w:pPr>
        <w:pBdr>
          <w:top w:val="nil"/>
          <w:left w:val="nil"/>
          <w:bottom w:val="nil"/>
          <w:right w:val="nil"/>
          <w:between w:val="nil"/>
        </w:pBdr>
        <w:spacing w:before="120" w:line="480" w:lineRule="auto"/>
        <w:rPr>
          <w:color w:val="1155CC"/>
          <w:sz w:val="24"/>
          <w:u w:val="single"/>
          <w:rPrChange w:id="377" w:author="RS" w:date="2022-10-15T05:47:00Z">
            <w:rPr>
              <w:rStyle w:val="Strong"/>
              <w:b w:val="0"/>
              <w:color w:val="1155CC"/>
              <w:sz w:val="24"/>
              <w:u w:val="single"/>
            </w:rPr>
          </w:rPrChange>
        </w:rPr>
      </w:pPr>
      <w:bookmarkStart w:id="378" w:name="_heading=h.3znysh7" w:colFirst="0" w:colLast="0"/>
      <w:bookmarkEnd w:id="378"/>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16">
        <w:r>
          <w:rPr>
            <w:color w:val="1155CC"/>
            <w:sz w:val="24"/>
            <w:szCs w:val="24"/>
            <w:u w:val="single"/>
          </w:rPr>
          <w:t>https://osf.io/e2fuw/?view_only=46eb2e525daf42d29df318a92762d885</w:t>
        </w:r>
      </w:hyperlink>
    </w:p>
    <w:p w14:paraId="20FFFDEE" w14:textId="77777777" w:rsidR="000516FB" w:rsidRDefault="000516FB">
      <w:pPr>
        <w:rPr>
          <w:ins w:id="379" w:author="RS" w:date="2022-10-15T05:47:00Z"/>
          <w:color w:val="262626"/>
          <w:sz w:val="24"/>
          <w:szCs w:val="24"/>
        </w:rPr>
      </w:pPr>
      <w:ins w:id="380" w:author="RS" w:date="2022-10-15T05:47:00Z">
        <w:r>
          <w:rPr>
            <w:color w:val="262626"/>
            <w:sz w:val="24"/>
            <w:szCs w:val="24"/>
          </w:rPr>
          <w:br w:type="page"/>
        </w:r>
      </w:ins>
    </w:p>
    <w:p w14:paraId="082844FF" w14:textId="00FCA4EF" w:rsidR="000516FB" w:rsidRDefault="000516FB" w:rsidP="000516FB">
      <w:pPr>
        <w:spacing w:line="480" w:lineRule="auto"/>
        <w:rPr>
          <w:ins w:id="381" w:author="RS" w:date="2022-10-15T05:47:00Z"/>
          <w:sz w:val="24"/>
          <w:szCs w:val="24"/>
        </w:rPr>
      </w:pPr>
      <w:ins w:id="382" w:author="RS" w:date="2022-10-15T05:47:00Z">
        <w:r>
          <w:rPr>
            <w:b/>
            <w:sz w:val="24"/>
            <w:szCs w:val="24"/>
          </w:rPr>
          <w:t>Table 1. Scenarios explored and global protection results. The risk factor order represents the order risk factors were included in the hierarchical prioritization. (G = governance, L = land use, C = Climate).</w:t>
        </w:r>
      </w:ins>
    </w:p>
    <w:tbl>
      <w:tblPr>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0516FB" w14:paraId="15A03D9F" w14:textId="77777777" w:rsidTr="00F3162B">
        <w:trPr>
          <w:trHeight w:val="232"/>
          <w:ins w:id="383" w:author="RS" w:date="2022-10-15T05:47:00Z"/>
        </w:trPr>
        <w:tc>
          <w:tcPr>
            <w:tcW w:w="1768" w:type="dxa"/>
            <w:tcBorders>
              <w:top w:val="single" w:sz="8" w:space="0" w:color="70AD47"/>
              <w:left w:val="single" w:sz="8" w:space="0" w:color="70AD47"/>
              <w:bottom w:val="single" w:sz="8" w:space="0" w:color="70AD47"/>
            </w:tcBorders>
            <w:shd w:val="clear" w:color="auto" w:fill="70AD47"/>
            <w:vAlign w:val="center"/>
          </w:tcPr>
          <w:p w14:paraId="0BEBB113" w14:textId="77777777" w:rsidR="000516FB" w:rsidRDefault="000516FB" w:rsidP="00F3162B">
            <w:pPr>
              <w:jc w:val="center"/>
              <w:rPr>
                <w:ins w:id="384" w:author="RS" w:date="2022-10-15T05:47:00Z"/>
                <w:b/>
                <w:color w:val="000000"/>
                <w:sz w:val="24"/>
                <w:szCs w:val="24"/>
              </w:rPr>
            </w:pPr>
            <w:ins w:id="385" w:author="RS" w:date="2022-10-15T05:47:00Z">
              <w:r>
                <w:rPr>
                  <w:b/>
                  <w:color w:val="000000"/>
                  <w:sz w:val="24"/>
                  <w:szCs w:val="24"/>
                </w:rPr>
                <w:t>Scenario</w:t>
              </w:r>
            </w:ins>
          </w:p>
        </w:tc>
        <w:tc>
          <w:tcPr>
            <w:tcW w:w="2616" w:type="dxa"/>
            <w:tcBorders>
              <w:top w:val="single" w:sz="8" w:space="0" w:color="70AD47"/>
              <w:bottom w:val="single" w:sz="8" w:space="0" w:color="70AD47"/>
            </w:tcBorders>
            <w:shd w:val="clear" w:color="auto" w:fill="70AD47"/>
            <w:vAlign w:val="center"/>
          </w:tcPr>
          <w:p w14:paraId="6BF4CF7C" w14:textId="77777777" w:rsidR="000516FB" w:rsidRDefault="000516FB" w:rsidP="00F3162B">
            <w:pPr>
              <w:jc w:val="center"/>
              <w:rPr>
                <w:ins w:id="386" w:author="RS" w:date="2022-10-15T05:47:00Z"/>
                <w:b/>
                <w:color w:val="000000"/>
                <w:sz w:val="24"/>
                <w:szCs w:val="24"/>
              </w:rPr>
            </w:pPr>
            <w:ins w:id="387" w:author="RS" w:date="2022-10-15T05:47:00Z">
              <w:r>
                <w:rPr>
                  <w:b/>
                  <w:color w:val="000000"/>
                  <w:sz w:val="24"/>
                  <w:szCs w:val="24"/>
                </w:rPr>
                <w:t>Risk factors included</w:t>
              </w:r>
            </w:ins>
          </w:p>
        </w:tc>
        <w:tc>
          <w:tcPr>
            <w:tcW w:w="4363" w:type="dxa"/>
            <w:tcBorders>
              <w:top w:val="single" w:sz="8" w:space="0" w:color="70AD47"/>
              <w:bottom w:val="single" w:sz="8" w:space="0" w:color="70AD47"/>
            </w:tcBorders>
            <w:shd w:val="clear" w:color="auto" w:fill="70AD47"/>
            <w:vAlign w:val="center"/>
          </w:tcPr>
          <w:p w14:paraId="29C8C0FC" w14:textId="77777777" w:rsidR="000516FB" w:rsidRDefault="000516FB" w:rsidP="00F3162B">
            <w:pPr>
              <w:jc w:val="center"/>
              <w:rPr>
                <w:ins w:id="388" w:author="RS" w:date="2022-10-15T05:47:00Z"/>
                <w:b/>
                <w:color w:val="000000"/>
                <w:sz w:val="24"/>
                <w:szCs w:val="24"/>
              </w:rPr>
            </w:pPr>
            <w:ins w:id="389" w:author="RS" w:date="2022-10-15T05:47:00Z">
              <w:r>
                <w:rPr>
                  <w:b/>
                  <w:color w:val="000000"/>
                  <w:sz w:val="24"/>
                  <w:szCs w:val="24"/>
                </w:rPr>
                <w:t>Global land area protected [%]</w:t>
              </w:r>
            </w:ins>
          </w:p>
        </w:tc>
      </w:tr>
      <w:tr w:rsidR="000516FB" w14:paraId="794EAD11" w14:textId="77777777" w:rsidTr="00F3162B">
        <w:trPr>
          <w:trHeight w:val="232"/>
          <w:ins w:id="390"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3F68A779" w14:textId="77777777" w:rsidR="000516FB" w:rsidRDefault="000516FB" w:rsidP="00F3162B">
            <w:pPr>
              <w:jc w:val="center"/>
              <w:rPr>
                <w:ins w:id="391" w:author="RS" w:date="2022-10-15T05:47:00Z"/>
                <w:b/>
                <w:color w:val="000000"/>
                <w:sz w:val="24"/>
                <w:szCs w:val="24"/>
              </w:rPr>
            </w:pPr>
            <w:ins w:id="392" w:author="RS" w:date="2022-10-15T05:47:00Z">
              <w:r>
                <w:rPr>
                  <w:b/>
                  <w:color w:val="000000"/>
                  <w:sz w:val="24"/>
                  <w:szCs w:val="24"/>
                </w:rPr>
                <w:t>null</w:t>
              </w:r>
            </w:ins>
          </w:p>
        </w:tc>
        <w:tc>
          <w:tcPr>
            <w:tcW w:w="2616" w:type="dxa"/>
            <w:tcBorders>
              <w:bottom w:val="single" w:sz="8" w:space="0" w:color="A8D08D"/>
              <w:right w:val="single" w:sz="8" w:space="0" w:color="A8D08D"/>
            </w:tcBorders>
            <w:shd w:val="clear" w:color="auto" w:fill="E2EFD9"/>
            <w:vAlign w:val="center"/>
          </w:tcPr>
          <w:p w14:paraId="2CED94F7" w14:textId="77777777" w:rsidR="000516FB" w:rsidRDefault="000516FB" w:rsidP="00F3162B">
            <w:pPr>
              <w:rPr>
                <w:ins w:id="393" w:author="RS" w:date="2022-10-15T05:47:00Z"/>
                <w:color w:val="000000"/>
                <w:sz w:val="24"/>
                <w:szCs w:val="24"/>
              </w:rPr>
            </w:pPr>
            <w:ins w:id="394" w:author="RS" w:date="2022-10-15T05:47:00Z">
              <w:r>
                <w:rPr>
                  <w:color w:val="000000"/>
                  <w:sz w:val="24"/>
                  <w:szCs w:val="24"/>
                </w:rPr>
                <w:t>-</w:t>
              </w:r>
            </w:ins>
          </w:p>
        </w:tc>
        <w:tc>
          <w:tcPr>
            <w:tcW w:w="4363" w:type="dxa"/>
            <w:tcBorders>
              <w:bottom w:val="single" w:sz="8" w:space="0" w:color="A8D08D"/>
              <w:right w:val="single" w:sz="8" w:space="0" w:color="A8D08D"/>
            </w:tcBorders>
            <w:shd w:val="clear" w:color="auto" w:fill="E2EFD9"/>
          </w:tcPr>
          <w:p w14:paraId="31789090" w14:textId="77777777" w:rsidR="000516FB" w:rsidRDefault="000516FB" w:rsidP="00F3162B">
            <w:pPr>
              <w:jc w:val="center"/>
              <w:rPr>
                <w:ins w:id="395" w:author="RS" w:date="2022-10-15T05:47:00Z"/>
                <w:color w:val="000000"/>
                <w:sz w:val="24"/>
                <w:szCs w:val="24"/>
              </w:rPr>
            </w:pPr>
            <w:ins w:id="396" w:author="RS" w:date="2022-10-15T05:47:00Z">
              <w:r>
                <w:rPr>
                  <w:color w:val="000000"/>
                  <w:sz w:val="24"/>
                  <w:szCs w:val="24"/>
                </w:rPr>
                <w:t>21.27</w:t>
              </w:r>
            </w:ins>
          </w:p>
        </w:tc>
      </w:tr>
      <w:tr w:rsidR="000516FB" w14:paraId="4DCC4130" w14:textId="77777777" w:rsidTr="00F3162B">
        <w:trPr>
          <w:trHeight w:val="232"/>
          <w:ins w:id="397"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5A524D53" w14:textId="77777777" w:rsidR="000516FB" w:rsidRDefault="000516FB" w:rsidP="00F3162B">
            <w:pPr>
              <w:jc w:val="center"/>
              <w:rPr>
                <w:ins w:id="398" w:author="RS" w:date="2022-10-15T05:47:00Z"/>
                <w:b/>
                <w:color w:val="000000"/>
                <w:sz w:val="24"/>
                <w:szCs w:val="24"/>
              </w:rPr>
            </w:pPr>
            <w:ins w:id="399" w:author="RS" w:date="2022-10-15T05:47:00Z">
              <w:r>
                <w:rPr>
                  <w:b/>
                  <w:color w:val="000000"/>
                  <w:sz w:val="24"/>
                  <w:szCs w:val="24"/>
                </w:rPr>
                <w:t>1</w:t>
              </w:r>
            </w:ins>
          </w:p>
        </w:tc>
        <w:tc>
          <w:tcPr>
            <w:tcW w:w="2616" w:type="dxa"/>
            <w:tcBorders>
              <w:bottom w:val="single" w:sz="8" w:space="0" w:color="A8D08D"/>
              <w:right w:val="single" w:sz="8" w:space="0" w:color="A8D08D"/>
            </w:tcBorders>
            <w:shd w:val="clear" w:color="auto" w:fill="auto"/>
            <w:vAlign w:val="center"/>
          </w:tcPr>
          <w:p w14:paraId="226D5593" w14:textId="77777777" w:rsidR="000516FB" w:rsidRDefault="000516FB" w:rsidP="00F3162B">
            <w:pPr>
              <w:rPr>
                <w:ins w:id="400" w:author="RS" w:date="2022-10-15T05:47:00Z"/>
                <w:color w:val="000000"/>
                <w:sz w:val="24"/>
                <w:szCs w:val="24"/>
              </w:rPr>
            </w:pPr>
            <w:ins w:id="401" w:author="RS" w:date="2022-10-15T05:47:00Z">
              <w:r>
                <w:rPr>
                  <w:color w:val="000000"/>
                  <w:sz w:val="24"/>
                  <w:szCs w:val="24"/>
                </w:rPr>
                <w:t>G</w:t>
              </w:r>
            </w:ins>
          </w:p>
        </w:tc>
        <w:tc>
          <w:tcPr>
            <w:tcW w:w="4363" w:type="dxa"/>
            <w:tcBorders>
              <w:bottom w:val="single" w:sz="8" w:space="0" w:color="A8D08D"/>
              <w:right w:val="single" w:sz="8" w:space="0" w:color="A8D08D"/>
            </w:tcBorders>
            <w:shd w:val="clear" w:color="auto" w:fill="auto"/>
          </w:tcPr>
          <w:p w14:paraId="5778BBDF" w14:textId="77777777" w:rsidR="000516FB" w:rsidRDefault="000516FB" w:rsidP="00F3162B">
            <w:pPr>
              <w:jc w:val="center"/>
              <w:rPr>
                <w:ins w:id="402" w:author="RS" w:date="2022-10-15T05:47:00Z"/>
                <w:color w:val="000000"/>
                <w:sz w:val="24"/>
                <w:szCs w:val="24"/>
              </w:rPr>
            </w:pPr>
            <w:ins w:id="403" w:author="RS" w:date="2022-10-15T05:47:00Z">
              <w:r>
                <w:rPr>
                  <w:color w:val="000000"/>
                  <w:sz w:val="24"/>
                  <w:szCs w:val="24"/>
                </w:rPr>
                <w:t>21.35</w:t>
              </w:r>
            </w:ins>
          </w:p>
        </w:tc>
      </w:tr>
      <w:tr w:rsidR="000516FB" w14:paraId="40FD195B" w14:textId="77777777" w:rsidTr="00F3162B">
        <w:trPr>
          <w:trHeight w:val="232"/>
          <w:ins w:id="404"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2FEDACD9" w14:textId="77777777" w:rsidR="000516FB" w:rsidRDefault="000516FB" w:rsidP="00F3162B">
            <w:pPr>
              <w:jc w:val="center"/>
              <w:rPr>
                <w:ins w:id="405" w:author="RS" w:date="2022-10-15T05:47:00Z"/>
                <w:b/>
                <w:color w:val="000000"/>
                <w:sz w:val="24"/>
                <w:szCs w:val="24"/>
              </w:rPr>
            </w:pPr>
            <w:ins w:id="406" w:author="RS" w:date="2022-10-15T05:47:00Z">
              <w:r>
                <w:rPr>
                  <w:b/>
                  <w:color w:val="000000"/>
                  <w:sz w:val="24"/>
                  <w:szCs w:val="24"/>
                </w:rPr>
                <w:t>2</w:t>
              </w:r>
            </w:ins>
          </w:p>
        </w:tc>
        <w:tc>
          <w:tcPr>
            <w:tcW w:w="2616" w:type="dxa"/>
            <w:tcBorders>
              <w:bottom w:val="single" w:sz="8" w:space="0" w:color="A8D08D"/>
              <w:right w:val="single" w:sz="8" w:space="0" w:color="A8D08D"/>
            </w:tcBorders>
            <w:shd w:val="clear" w:color="auto" w:fill="E2EFD9"/>
            <w:vAlign w:val="center"/>
          </w:tcPr>
          <w:p w14:paraId="4C0CD593" w14:textId="77777777" w:rsidR="000516FB" w:rsidRDefault="000516FB" w:rsidP="00F3162B">
            <w:pPr>
              <w:rPr>
                <w:ins w:id="407" w:author="RS" w:date="2022-10-15T05:47:00Z"/>
                <w:color w:val="000000"/>
                <w:sz w:val="24"/>
                <w:szCs w:val="24"/>
              </w:rPr>
            </w:pPr>
            <w:ins w:id="408" w:author="RS" w:date="2022-10-15T05:47:00Z">
              <w:r>
                <w:rPr>
                  <w:color w:val="000000"/>
                  <w:sz w:val="24"/>
                  <w:szCs w:val="24"/>
                </w:rPr>
                <w:t>L</w:t>
              </w:r>
            </w:ins>
          </w:p>
        </w:tc>
        <w:tc>
          <w:tcPr>
            <w:tcW w:w="4363" w:type="dxa"/>
            <w:tcBorders>
              <w:bottom w:val="single" w:sz="8" w:space="0" w:color="A8D08D"/>
              <w:right w:val="single" w:sz="8" w:space="0" w:color="A8D08D"/>
            </w:tcBorders>
            <w:shd w:val="clear" w:color="auto" w:fill="E2EFD9"/>
          </w:tcPr>
          <w:p w14:paraId="236A52F4" w14:textId="77777777" w:rsidR="000516FB" w:rsidRDefault="000516FB" w:rsidP="00F3162B">
            <w:pPr>
              <w:jc w:val="center"/>
              <w:rPr>
                <w:ins w:id="409" w:author="RS" w:date="2022-10-15T05:47:00Z"/>
                <w:color w:val="000000"/>
                <w:sz w:val="24"/>
                <w:szCs w:val="24"/>
              </w:rPr>
            </w:pPr>
            <w:ins w:id="410" w:author="RS" w:date="2022-10-15T05:47:00Z">
              <w:r>
                <w:rPr>
                  <w:color w:val="000000"/>
                  <w:sz w:val="24"/>
                  <w:szCs w:val="24"/>
                </w:rPr>
                <w:t>22.31</w:t>
              </w:r>
            </w:ins>
          </w:p>
        </w:tc>
      </w:tr>
      <w:tr w:rsidR="000516FB" w14:paraId="049918B1" w14:textId="77777777" w:rsidTr="00F3162B">
        <w:trPr>
          <w:trHeight w:val="232"/>
          <w:ins w:id="411"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48C2932C" w14:textId="77777777" w:rsidR="000516FB" w:rsidRDefault="000516FB" w:rsidP="00F3162B">
            <w:pPr>
              <w:jc w:val="center"/>
              <w:rPr>
                <w:ins w:id="412" w:author="RS" w:date="2022-10-15T05:47:00Z"/>
                <w:b/>
                <w:color w:val="000000"/>
                <w:sz w:val="24"/>
                <w:szCs w:val="24"/>
              </w:rPr>
            </w:pPr>
            <w:ins w:id="413" w:author="RS" w:date="2022-10-15T05:47:00Z">
              <w:r>
                <w:rPr>
                  <w:b/>
                  <w:color w:val="000000"/>
                  <w:sz w:val="24"/>
                  <w:szCs w:val="24"/>
                </w:rPr>
                <w:t>3</w:t>
              </w:r>
            </w:ins>
          </w:p>
        </w:tc>
        <w:tc>
          <w:tcPr>
            <w:tcW w:w="2616" w:type="dxa"/>
            <w:tcBorders>
              <w:bottom w:val="single" w:sz="8" w:space="0" w:color="A8D08D"/>
              <w:right w:val="single" w:sz="8" w:space="0" w:color="A8D08D"/>
            </w:tcBorders>
            <w:shd w:val="clear" w:color="auto" w:fill="auto"/>
            <w:vAlign w:val="center"/>
          </w:tcPr>
          <w:p w14:paraId="6B94D407" w14:textId="77777777" w:rsidR="000516FB" w:rsidRDefault="000516FB" w:rsidP="00F3162B">
            <w:pPr>
              <w:rPr>
                <w:ins w:id="414" w:author="RS" w:date="2022-10-15T05:47:00Z"/>
                <w:color w:val="000000"/>
                <w:sz w:val="24"/>
                <w:szCs w:val="24"/>
              </w:rPr>
            </w:pPr>
            <w:ins w:id="415" w:author="RS" w:date="2022-10-15T05:47:00Z">
              <w:r>
                <w:rPr>
                  <w:color w:val="000000"/>
                  <w:sz w:val="24"/>
                  <w:szCs w:val="24"/>
                </w:rPr>
                <w:t>C</w:t>
              </w:r>
            </w:ins>
          </w:p>
        </w:tc>
        <w:tc>
          <w:tcPr>
            <w:tcW w:w="4363" w:type="dxa"/>
            <w:tcBorders>
              <w:bottom w:val="single" w:sz="8" w:space="0" w:color="A8D08D"/>
              <w:right w:val="single" w:sz="8" w:space="0" w:color="A8D08D"/>
            </w:tcBorders>
            <w:shd w:val="clear" w:color="auto" w:fill="auto"/>
          </w:tcPr>
          <w:p w14:paraId="4796F09A" w14:textId="77777777" w:rsidR="000516FB" w:rsidRDefault="000516FB" w:rsidP="00F3162B">
            <w:pPr>
              <w:jc w:val="center"/>
              <w:rPr>
                <w:ins w:id="416" w:author="RS" w:date="2022-10-15T05:47:00Z"/>
                <w:color w:val="000000"/>
                <w:sz w:val="24"/>
                <w:szCs w:val="24"/>
              </w:rPr>
            </w:pPr>
            <w:ins w:id="417" w:author="RS" w:date="2022-10-15T05:47:00Z">
              <w:r>
                <w:rPr>
                  <w:color w:val="000000"/>
                  <w:sz w:val="24"/>
                  <w:szCs w:val="24"/>
                </w:rPr>
                <w:t>23.79</w:t>
              </w:r>
            </w:ins>
          </w:p>
        </w:tc>
      </w:tr>
      <w:tr w:rsidR="000516FB" w14:paraId="2F385817" w14:textId="77777777" w:rsidTr="00F3162B">
        <w:trPr>
          <w:trHeight w:val="232"/>
          <w:ins w:id="418"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0055027D" w14:textId="77777777" w:rsidR="000516FB" w:rsidRDefault="000516FB" w:rsidP="00F3162B">
            <w:pPr>
              <w:jc w:val="center"/>
              <w:rPr>
                <w:ins w:id="419" w:author="RS" w:date="2022-10-15T05:47:00Z"/>
                <w:b/>
                <w:color w:val="000000"/>
                <w:sz w:val="24"/>
                <w:szCs w:val="24"/>
              </w:rPr>
            </w:pPr>
            <w:ins w:id="420" w:author="RS" w:date="2022-10-15T05:47:00Z">
              <w:r>
                <w:rPr>
                  <w:b/>
                  <w:color w:val="000000"/>
                  <w:sz w:val="24"/>
                  <w:szCs w:val="24"/>
                </w:rPr>
                <w:t>4</w:t>
              </w:r>
            </w:ins>
          </w:p>
        </w:tc>
        <w:tc>
          <w:tcPr>
            <w:tcW w:w="2616" w:type="dxa"/>
            <w:tcBorders>
              <w:bottom w:val="single" w:sz="8" w:space="0" w:color="A8D08D"/>
              <w:right w:val="single" w:sz="8" w:space="0" w:color="A8D08D"/>
            </w:tcBorders>
            <w:shd w:val="clear" w:color="auto" w:fill="E2EFD9"/>
            <w:vAlign w:val="center"/>
          </w:tcPr>
          <w:p w14:paraId="584D3420" w14:textId="77777777" w:rsidR="000516FB" w:rsidRDefault="000516FB" w:rsidP="00F3162B">
            <w:pPr>
              <w:rPr>
                <w:ins w:id="421" w:author="RS" w:date="2022-10-15T05:47:00Z"/>
                <w:color w:val="000000"/>
                <w:sz w:val="24"/>
                <w:szCs w:val="24"/>
              </w:rPr>
            </w:pPr>
            <w:ins w:id="422" w:author="RS" w:date="2022-10-15T05:47:00Z">
              <w:r>
                <w:rPr>
                  <w:color w:val="000000"/>
                  <w:sz w:val="24"/>
                  <w:szCs w:val="24"/>
                </w:rPr>
                <w:t>G &gt; L</w:t>
              </w:r>
            </w:ins>
          </w:p>
        </w:tc>
        <w:tc>
          <w:tcPr>
            <w:tcW w:w="4363" w:type="dxa"/>
            <w:tcBorders>
              <w:bottom w:val="single" w:sz="8" w:space="0" w:color="A8D08D"/>
              <w:right w:val="single" w:sz="8" w:space="0" w:color="A8D08D"/>
            </w:tcBorders>
            <w:shd w:val="clear" w:color="auto" w:fill="E2EFD9"/>
          </w:tcPr>
          <w:p w14:paraId="24D58ABE" w14:textId="77777777" w:rsidR="000516FB" w:rsidRDefault="000516FB" w:rsidP="00F3162B">
            <w:pPr>
              <w:jc w:val="center"/>
              <w:rPr>
                <w:ins w:id="423" w:author="RS" w:date="2022-10-15T05:47:00Z"/>
                <w:color w:val="000000"/>
                <w:sz w:val="24"/>
                <w:szCs w:val="24"/>
              </w:rPr>
            </w:pPr>
            <w:ins w:id="424" w:author="RS" w:date="2022-10-15T05:47:00Z">
              <w:r>
                <w:rPr>
                  <w:color w:val="000000"/>
                  <w:sz w:val="24"/>
                  <w:szCs w:val="24"/>
                </w:rPr>
                <w:t>21.93</w:t>
              </w:r>
            </w:ins>
          </w:p>
        </w:tc>
      </w:tr>
      <w:tr w:rsidR="000516FB" w14:paraId="354D946E" w14:textId="77777777" w:rsidTr="00F3162B">
        <w:trPr>
          <w:trHeight w:val="232"/>
          <w:ins w:id="425"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1F98459F" w14:textId="77777777" w:rsidR="000516FB" w:rsidRDefault="000516FB" w:rsidP="00F3162B">
            <w:pPr>
              <w:jc w:val="center"/>
              <w:rPr>
                <w:ins w:id="426" w:author="RS" w:date="2022-10-15T05:47:00Z"/>
                <w:b/>
                <w:color w:val="000000"/>
                <w:sz w:val="24"/>
                <w:szCs w:val="24"/>
              </w:rPr>
            </w:pPr>
            <w:ins w:id="427" w:author="RS" w:date="2022-10-15T05:47:00Z">
              <w:r>
                <w:rPr>
                  <w:b/>
                  <w:color w:val="000000"/>
                  <w:sz w:val="24"/>
                  <w:szCs w:val="24"/>
                </w:rPr>
                <w:t>5</w:t>
              </w:r>
            </w:ins>
          </w:p>
        </w:tc>
        <w:tc>
          <w:tcPr>
            <w:tcW w:w="2616" w:type="dxa"/>
            <w:tcBorders>
              <w:bottom w:val="single" w:sz="8" w:space="0" w:color="A8D08D"/>
              <w:right w:val="single" w:sz="8" w:space="0" w:color="A8D08D"/>
            </w:tcBorders>
            <w:shd w:val="clear" w:color="auto" w:fill="auto"/>
            <w:vAlign w:val="center"/>
          </w:tcPr>
          <w:p w14:paraId="2FB3A161" w14:textId="77777777" w:rsidR="000516FB" w:rsidRDefault="000516FB" w:rsidP="00F3162B">
            <w:pPr>
              <w:rPr>
                <w:ins w:id="428" w:author="RS" w:date="2022-10-15T05:47:00Z"/>
                <w:color w:val="000000"/>
                <w:sz w:val="24"/>
                <w:szCs w:val="24"/>
              </w:rPr>
            </w:pPr>
            <w:ins w:id="429" w:author="RS" w:date="2022-10-15T05:47:00Z">
              <w:r>
                <w:rPr>
                  <w:color w:val="000000"/>
                  <w:sz w:val="24"/>
                  <w:szCs w:val="24"/>
                </w:rPr>
                <w:t>L &gt; G</w:t>
              </w:r>
            </w:ins>
          </w:p>
        </w:tc>
        <w:tc>
          <w:tcPr>
            <w:tcW w:w="4363" w:type="dxa"/>
            <w:tcBorders>
              <w:bottom w:val="single" w:sz="8" w:space="0" w:color="A8D08D"/>
              <w:right w:val="single" w:sz="8" w:space="0" w:color="A8D08D"/>
            </w:tcBorders>
            <w:shd w:val="clear" w:color="auto" w:fill="auto"/>
          </w:tcPr>
          <w:p w14:paraId="1942DE0F" w14:textId="77777777" w:rsidR="000516FB" w:rsidRDefault="000516FB" w:rsidP="00F3162B">
            <w:pPr>
              <w:jc w:val="center"/>
              <w:rPr>
                <w:ins w:id="430" w:author="RS" w:date="2022-10-15T05:47:00Z"/>
                <w:color w:val="000000"/>
                <w:sz w:val="24"/>
                <w:szCs w:val="24"/>
              </w:rPr>
            </w:pPr>
            <w:ins w:id="431" w:author="RS" w:date="2022-10-15T05:47:00Z">
              <w:r>
                <w:rPr>
                  <w:color w:val="000000"/>
                  <w:sz w:val="24"/>
                  <w:szCs w:val="24"/>
                </w:rPr>
                <w:t>22.18</w:t>
              </w:r>
            </w:ins>
          </w:p>
        </w:tc>
      </w:tr>
      <w:tr w:rsidR="000516FB" w14:paraId="1BA5E8EB" w14:textId="77777777" w:rsidTr="00F3162B">
        <w:trPr>
          <w:trHeight w:val="232"/>
          <w:ins w:id="432"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7C441587" w14:textId="77777777" w:rsidR="000516FB" w:rsidRDefault="000516FB" w:rsidP="00F3162B">
            <w:pPr>
              <w:jc w:val="center"/>
              <w:rPr>
                <w:ins w:id="433" w:author="RS" w:date="2022-10-15T05:47:00Z"/>
                <w:b/>
                <w:color w:val="000000"/>
                <w:sz w:val="24"/>
                <w:szCs w:val="24"/>
              </w:rPr>
            </w:pPr>
            <w:ins w:id="434" w:author="RS" w:date="2022-10-15T05:47:00Z">
              <w:r>
                <w:rPr>
                  <w:b/>
                  <w:color w:val="000000"/>
                  <w:sz w:val="24"/>
                  <w:szCs w:val="24"/>
                </w:rPr>
                <w:t>6</w:t>
              </w:r>
            </w:ins>
          </w:p>
        </w:tc>
        <w:tc>
          <w:tcPr>
            <w:tcW w:w="2616" w:type="dxa"/>
            <w:tcBorders>
              <w:bottom w:val="single" w:sz="8" w:space="0" w:color="A8D08D"/>
              <w:right w:val="single" w:sz="8" w:space="0" w:color="A8D08D"/>
            </w:tcBorders>
            <w:shd w:val="clear" w:color="auto" w:fill="E2EFD9"/>
            <w:vAlign w:val="center"/>
          </w:tcPr>
          <w:p w14:paraId="5AFAC684" w14:textId="77777777" w:rsidR="000516FB" w:rsidRDefault="000516FB" w:rsidP="00F3162B">
            <w:pPr>
              <w:rPr>
                <w:ins w:id="435" w:author="RS" w:date="2022-10-15T05:47:00Z"/>
                <w:color w:val="000000"/>
                <w:sz w:val="24"/>
                <w:szCs w:val="24"/>
              </w:rPr>
            </w:pPr>
            <w:ins w:id="436" w:author="RS" w:date="2022-10-15T05:47:00Z">
              <w:r>
                <w:rPr>
                  <w:color w:val="000000"/>
                  <w:sz w:val="24"/>
                  <w:szCs w:val="24"/>
                </w:rPr>
                <w:t>G &gt; C</w:t>
              </w:r>
            </w:ins>
          </w:p>
        </w:tc>
        <w:tc>
          <w:tcPr>
            <w:tcW w:w="4363" w:type="dxa"/>
            <w:tcBorders>
              <w:bottom w:val="single" w:sz="8" w:space="0" w:color="A8D08D"/>
              <w:right w:val="single" w:sz="8" w:space="0" w:color="A8D08D"/>
            </w:tcBorders>
            <w:shd w:val="clear" w:color="auto" w:fill="E2EFD9"/>
          </w:tcPr>
          <w:p w14:paraId="619E9423" w14:textId="77777777" w:rsidR="000516FB" w:rsidRDefault="000516FB" w:rsidP="00F3162B">
            <w:pPr>
              <w:jc w:val="center"/>
              <w:rPr>
                <w:ins w:id="437" w:author="RS" w:date="2022-10-15T05:47:00Z"/>
                <w:color w:val="000000"/>
                <w:sz w:val="24"/>
                <w:szCs w:val="24"/>
              </w:rPr>
            </w:pPr>
            <w:ins w:id="438" w:author="RS" w:date="2022-10-15T05:47:00Z">
              <w:r>
                <w:rPr>
                  <w:color w:val="000000"/>
                  <w:sz w:val="24"/>
                  <w:szCs w:val="24"/>
                </w:rPr>
                <w:t>23.78</w:t>
              </w:r>
            </w:ins>
          </w:p>
        </w:tc>
      </w:tr>
      <w:tr w:rsidR="000516FB" w14:paraId="5CE55083" w14:textId="77777777" w:rsidTr="00F3162B">
        <w:trPr>
          <w:trHeight w:val="232"/>
          <w:ins w:id="439"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46E54FEB" w14:textId="77777777" w:rsidR="000516FB" w:rsidRDefault="000516FB" w:rsidP="00F3162B">
            <w:pPr>
              <w:jc w:val="center"/>
              <w:rPr>
                <w:ins w:id="440" w:author="RS" w:date="2022-10-15T05:47:00Z"/>
                <w:b/>
                <w:color w:val="000000"/>
                <w:sz w:val="24"/>
                <w:szCs w:val="24"/>
              </w:rPr>
            </w:pPr>
            <w:ins w:id="441" w:author="RS" w:date="2022-10-15T05:47:00Z">
              <w:r>
                <w:rPr>
                  <w:b/>
                  <w:color w:val="000000"/>
                  <w:sz w:val="24"/>
                  <w:szCs w:val="24"/>
                </w:rPr>
                <w:t>7</w:t>
              </w:r>
            </w:ins>
          </w:p>
        </w:tc>
        <w:tc>
          <w:tcPr>
            <w:tcW w:w="2616" w:type="dxa"/>
            <w:tcBorders>
              <w:bottom w:val="single" w:sz="8" w:space="0" w:color="A8D08D"/>
              <w:right w:val="single" w:sz="8" w:space="0" w:color="A8D08D"/>
            </w:tcBorders>
            <w:shd w:val="clear" w:color="auto" w:fill="auto"/>
            <w:vAlign w:val="center"/>
          </w:tcPr>
          <w:p w14:paraId="6637CE53" w14:textId="77777777" w:rsidR="000516FB" w:rsidRDefault="000516FB" w:rsidP="00F3162B">
            <w:pPr>
              <w:rPr>
                <w:ins w:id="442" w:author="RS" w:date="2022-10-15T05:47:00Z"/>
                <w:color w:val="000000"/>
                <w:sz w:val="24"/>
                <w:szCs w:val="24"/>
              </w:rPr>
            </w:pPr>
            <w:ins w:id="443" w:author="RS" w:date="2022-10-15T05:47:00Z">
              <w:r>
                <w:rPr>
                  <w:color w:val="000000"/>
                  <w:sz w:val="24"/>
                  <w:szCs w:val="24"/>
                </w:rPr>
                <w:t>C &gt; G</w:t>
              </w:r>
            </w:ins>
          </w:p>
        </w:tc>
        <w:tc>
          <w:tcPr>
            <w:tcW w:w="4363" w:type="dxa"/>
            <w:tcBorders>
              <w:bottom w:val="single" w:sz="8" w:space="0" w:color="A8D08D"/>
              <w:right w:val="single" w:sz="8" w:space="0" w:color="A8D08D"/>
            </w:tcBorders>
            <w:shd w:val="clear" w:color="auto" w:fill="auto"/>
          </w:tcPr>
          <w:p w14:paraId="05F32BD5" w14:textId="77777777" w:rsidR="000516FB" w:rsidRDefault="000516FB" w:rsidP="00F3162B">
            <w:pPr>
              <w:jc w:val="center"/>
              <w:rPr>
                <w:ins w:id="444" w:author="RS" w:date="2022-10-15T05:47:00Z"/>
                <w:color w:val="000000"/>
                <w:sz w:val="24"/>
                <w:szCs w:val="24"/>
              </w:rPr>
            </w:pPr>
            <w:ins w:id="445" w:author="RS" w:date="2022-10-15T05:47:00Z">
              <w:r>
                <w:rPr>
                  <w:color w:val="000000"/>
                  <w:sz w:val="24"/>
                  <w:szCs w:val="24"/>
                </w:rPr>
                <w:t>23.31</w:t>
              </w:r>
            </w:ins>
          </w:p>
        </w:tc>
      </w:tr>
      <w:tr w:rsidR="000516FB" w14:paraId="56B0665F" w14:textId="77777777" w:rsidTr="00F3162B">
        <w:trPr>
          <w:trHeight w:val="232"/>
          <w:ins w:id="446"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644E8C07" w14:textId="77777777" w:rsidR="000516FB" w:rsidRDefault="000516FB" w:rsidP="00F3162B">
            <w:pPr>
              <w:jc w:val="center"/>
              <w:rPr>
                <w:ins w:id="447" w:author="RS" w:date="2022-10-15T05:47:00Z"/>
                <w:b/>
                <w:color w:val="000000"/>
                <w:sz w:val="24"/>
                <w:szCs w:val="24"/>
              </w:rPr>
            </w:pPr>
            <w:ins w:id="448" w:author="RS" w:date="2022-10-15T05:47:00Z">
              <w:r>
                <w:rPr>
                  <w:b/>
                  <w:color w:val="000000"/>
                  <w:sz w:val="24"/>
                  <w:szCs w:val="24"/>
                </w:rPr>
                <w:t>8</w:t>
              </w:r>
            </w:ins>
          </w:p>
        </w:tc>
        <w:tc>
          <w:tcPr>
            <w:tcW w:w="2616" w:type="dxa"/>
            <w:tcBorders>
              <w:bottom w:val="single" w:sz="8" w:space="0" w:color="A8D08D"/>
              <w:right w:val="single" w:sz="8" w:space="0" w:color="A8D08D"/>
            </w:tcBorders>
            <w:shd w:val="clear" w:color="auto" w:fill="E2EFD9"/>
            <w:vAlign w:val="center"/>
          </w:tcPr>
          <w:p w14:paraId="345ECB99" w14:textId="77777777" w:rsidR="000516FB" w:rsidRDefault="000516FB" w:rsidP="00F3162B">
            <w:pPr>
              <w:rPr>
                <w:ins w:id="449" w:author="RS" w:date="2022-10-15T05:47:00Z"/>
                <w:color w:val="000000"/>
                <w:sz w:val="24"/>
                <w:szCs w:val="24"/>
              </w:rPr>
            </w:pPr>
            <w:ins w:id="450" w:author="RS" w:date="2022-10-15T05:47:00Z">
              <w:r>
                <w:rPr>
                  <w:color w:val="000000"/>
                  <w:sz w:val="24"/>
                  <w:szCs w:val="24"/>
                </w:rPr>
                <w:t>L &gt; C</w:t>
              </w:r>
            </w:ins>
          </w:p>
        </w:tc>
        <w:tc>
          <w:tcPr>
            <w:tcW w:w="4363" w:type="dxa"/>
            <w:tcBorders>
              <w:bottom w:val="single" w:sz="8" w:space="0" w:color="A8D08D"/>
              <w:right w:val="single" w:sz="8" w:space="0" w:color="A8D08D"/>
            </w:tcBorders>
            <w:shd w:val="clear" w:color="auto" w:fill="E2EFD9"/>
          </w:tcPr>
          <w:p w14:paraId="33B58B5E" w14:textId="77777777" w:rsidR="000516FB" w:rsidRDefault="000516FB" w:rsidP="00F3162B">
            <w:pPr>
              <w:jc w:val="center"/>
              <w:rPr>
                <w:ins w:id="451" w:author="RS" w:date="2022-10-15T05:47:00Z"/>
                <w:color w:val="000000"/>
                <w:sz w:val="24"/>
                <w:szCs w:val="24"/>
              </w:rPr>
            </w:pPr>
            <w:ins w:id="452" w:author="RS" w:date="2022-10-15T05:47:00Z">
              <w:r>
                <w:rPr>
                  <w:color w:val="000000"/>
                  <w:sz w:val="24"/>
                  <w:szCs w:val="24"/>
                </w:rPr>
                <w:t>23.52</w:t>
              </w:r>
            </w:ins>
          </w:p>
        </w:tc>
      </w:tr>
      <w:tr w:rsidR="000516FB" w14:paraId="7EE5F6D0" w14:textId="77777777" w:rsidTr="00F3162B">
        <w:trPr>
          <w:trHeight w:val="232"/>
          <w:ins w:id="453"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48542074" w14:textId="77777777" w:rsidR="000516FB" w:rsidRDefault="000516FB" w:rsidP="00F3162B">
            <w:pPr>
              <w:jc w:val="center"/>
              <w:rPr>
                <w:ins w:id="454" w:author="RS" w:date="2022-10-15T05:47:00Z"/>
                <w:b/>
                <w:color w:val="000000"/>
                <w:sz w:val="24"/>
                <w:szCs w:val="24"/>
              </w:rPr>
            </w:pPr>
            <w:ins w:id="455" w:author="RS" w:date="2022-10-15T05:47:00Z">
              <w:r>
                <w:rPr>
                  <w:b/>
                  <w:color w:val="000000"/>
                  <w:sz w:val="24"/>
                  <w:szCs w:val="24"/>
                </w:rPr>
                <w:t>9</w:t>
              </w:r>
            </w:ins>
          </w:p>
        </w:tc>
        <w:tc>
          <w:tcPr>
            <w:tcW w:w="2616" w:type="dxa"/>
            <w:tcBorders>
              <w:bottom w:val="single" w:sz="8" w:space="0" w:color="A8D08D"/>
              <w:right w:val="single" w:sz="8" w:space="0" w:color="A8D08D"/>
            </w:tcBorders>
            <w:shd w:val="clear" w:color="auto" w:fill="auto"/>
            <w:vAlign w:val="center"/>
          </w:tcPr>
          <w:p w14:paraId="5E6DE917" w14:textId="77777777" w:rsidR="000516FB" w:rsidRDefault="000516FB" w:rsidP="00F3162B">
            <w:pPr>
              <w:rPr>
                <w:ins w:id="456" w:author="RS" w:date="2022-10-15T05:47:00Z"/>
                <w:color w:val="000000"/>
                <w:sz w:val="24"/>
                <w:szCs w:val="24"/>
              </w:rPr>
            </w:pPr>
            <w:ins w:id="457" w:author="RS" w:date="2022-10-15T05:47:00Z">
              <w:r>
                <w:rPr>
                  <w:color w:val="000000"/>
                  <w:sz w:val="24"/>
                  <w:szCs w:val="24"/>
                </w:rPr>
                <w:t>C &gt; L</w:t>
              </w:r>
            </w:ins>
          </w:p>
        </w:tc>
        <w:tc>
          <w:tcPr>
            <w:tcW w:w="4363" w:type="dxa"/>
            <w:tcBorders>
              <w:bottom w:val="single" w:sz="8" w:space="0" w:color="A8D08D"/>
              <w:right w:val="single" w:sz="8" w:space="0" w:color="A8D08D"/>
            </w:tcBorders>
            <w:shd w:val="clear" w:color="auto" w:fill="auto"/>
          </w:tcPr>
          <w:p w14:paraId="39940739" w14:textId="77777777" w:rsidR="000516FB" w:rsidRDefault="000516FB" w:rsidP="00F3162B">
            <w:pPr>
              <w:jc w:val="center"/>
              <w:rPr>
                <w:ins w:id="458" w:author="RS" w:date="2022-10-15T05:47:00Z"/>
                <w:color w:val="000000"/>
                <w:sz w:val="24"/>
                <w:szCs w:val="24"/>
              </w:rPr>
            </w:pPr>
            <w:ins w:id="459" w:author="RS" w:date="2022-10-15T05:47:00Z">
              <w:r>
                <w:rPr>
                  <w:color w:val="000000"/>
                  <w:sz w:val="24"/>
                  <w:szCs w:val="24"/>
                </w:rPr>
                <w:t>22.99</w:t>
              </w:r>
            </w:ins>
          </w:p>
        </w:tc>
      </w:tr>
      <w:tr w:rsidR="000516FB" w14:paraId="062638D5" w14:textId="77777777" w:rsidTr="00F3162B">
        <w:trPr>
          <w:trHeight w:val="232"/>
          <w:ins w:id="460"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573A72FC" w14:textId="77777777" w:rsidR="000516FB" w:rsidRDefault="000516FB" w:rsidP="00F3162B">
            <w:pPr>
              <w:jc w:val="center"/>
              <w:rPr>
                <w:ins w:id="461" w:author="RS" w:date="2022-10-15T05:47:00Z"/>
                <w:b/>
                <w:color w:val="000000"/>
                <w:sz w:val="24"/>
                <w:szCs w:val="24"/>
              </w:rPr>
            </w:pPr>
            <w:ins w:id="462" w:author="RS" w:date="2022-10-15T05:47:00Z">
              <w:r>
                <w:rPr>
                  <w:b/>
                  <w:color w:val="000000"/>
                  <w:sz w:val="24"/>
                  <w:szCs w:val="24"/>
                </w:rPr>
                <w:t>10</w:t>
              </w:r>
            </w:ins>
          </w:p>
        </w:tc>
        <w:tc>
          <w:tcPr>
            <w:tcW w:w="2616" w:type="dxa"/>
            <w:tcBorders>
              <w:bottom w:val="single" w:sz="8" w:space="0" w:color="A8D08D"/>
              <w:right w:val="single" w:sz="8" w:space="0" w:color="A8D08D"/>
            </w:tcBorders>
            <w:shd w:val="clear" w:color="auto" w:fill="E2EFD9"/>
            <w:vAlign w:val="center"/>
          </w:tcPr>
          <w:p w14:paraId="785A1D43" w14:textId="77777777" w:rsidR="000516FB" w:rsidRDefault="000516FB" w:rsidP="00F3162B">
            <w:pPr>
              <w:rPr>
                <w:ins w:id="463" w:author="RS" w:date="2022-10-15T05:47:00Z"/>
                <w:color w:val="000000"/>
                <w:sz w:val="24"/>
                <w:szCs w:val="24"/>
              </w:rPr>
            </w:pPr>
            <w:ins w:id="464" w:author="RS" w:date="2022-10-15T05:47:00Z">
              <w:r>
                <w:rPr>
                  <w:color w:val="000000"/>
                  <w:sz w:val="24"/>
                  <w:szCs w:val="24"/>
                </w:rPr>
                <w:t>G &gt; L &gt; C</w:t>
              </w:r>
            </w:ins>
          </w:p>
        </w:tc>
        <w:tc>
          <w:tcPr>
            <w:tcW w:w="4363" w:type="dxa"/>
            <w:tcBorders>
              <w:bottom w:val="single" w:sz="8" w:space="0" w:color="A8D08D"/>
              <w:right w:val="single" w:sz="8" w:space="0" w:color="A8D08D"/>
            </w:tcBorders>
            <w:shd w:val="clear" w:color="auto" w:fill="E2EFD9"/>
          </w:tcPr>
          <w:p w14:paraId="34218CE0" w14:textId="77777777" w:rsidR="000516FB" w:rsidRDefault="000516FB" w:rsidP="00F3162B">
            <w:pPr>
              <w:jc w:val="center"/>
              <w:rPr>
                <w:ins w:id="465" w:author="RS" w:date="2022-10-15T05:47:00Z"/>
                <w:color w:val="000000"/>
                <w:sz w:val="24"/>
                <w:szCs w:val="24"/>
              </w:rPr>
            </w:pPr>
            <w:ins w:id="466" w:author="RS" w:date="2022-10-15T05:47:00Z">
              <w:r>
                <w:rPr>
                  <w:color w:val="000000"/>
                  <w:sz w:val="24"/>
                  <w:szCs w:val="24"/>
                </w:rPr>
                <w:t>23.52</w:t>
              </w:r>
            </w:ins>
          </w:p>
        </w:tc>
      </w:tr>
      <w:tr w:rsidR="000516FB" w14:paraId="3DFA0CC1" w14:textId="77777777" w:rsidTr="00F3162B">
        <w:trPr>
          <w:trHeight w:val="232"/>
          <w:ins w:id="467"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035EF37D" w14:textId="77777777" w:rsidR="000516FB" w:rsidRDefault="000516FB" w:rsidP="00F3162B">
            <w:pPr>
              <w:jc w:val="center"/>
              <w:rPr>
                <w:ins w:id="468" w:author="RS" w:date="2022-10-15T05:47:00Z"/>
                <w:b/>
                <w:color w:val="000000"/>
                <w:sz w:val="24"/>
                <w:szCs w:val="24"/>
              </w:rPr>
            </w:pPr>
            <w:ins w:id="469" w:author="RS" w:date="2022-10-15T05:47:00Z">
              <w:r>
                <w:rPr>
                  <w:b/>
                  <w:color w:val="000000"/>
                  <w:sz w:val="24"/>
                  <w:szCs w:val="24"/>
                </w:rPr>
                <w:t>11</w:t>
              </w:r>
            </w:ins>
          </w:p>
        </w:tc>
        <w:tc>
          <w:tcPr>
            <w:tcW w:w="2616" w:type="dxa"/>
            <w:tcBorders>
              <w:bottom w:val="single" w:sz="8" w:space="0" w:color="A8D08D"/>
              <w:right w:val="single" w:sz="8" w:space="0" w:color="A8D08D"/>
            </w:tcBorders>
            <w:shd w:val="clear" w:color="auto" w:fill="auto"/>
            <w:vAlign w:val="center"/>
          </w:tcPr>
          <w:p w14:paraId="6CAFA70C" w14:textId="77777777" w:rsidR="000516FB" w:rsidRDefault="000516FB" w:rsidP="00F3162B">
            <w:pPr>
              <w:rPr>
                <w:ins w:id="470" w:author="RS" w:date="2022-10-15T05:47:00Z"/>
                <w:color w:val="000000"/>
                <w:sz w:val="24"/>
                <w:szCs w:val="24"/>
              </w:rPr>
            </w:pPr>
            <w:ins w:id="471" w:author="RS" w:date="2022-10-15T05:47:00Z">
              <w:r>
                <w:rPr>
                  <w:color w:val="000000"/>
                  <w:sz w:val="24"/>
                  <w:szCs w:val="24"/>
                </w:rPr>
                <w:t>G &gt; C &gt; L</w:t>
              </w:r>
            </w:ins>
          </w:p>
        </w:tc>
        <w:tc>
          <w:tcPr>
            <w:tcW w:w="4363" w:type="dxa"/>
            <w:tcBorders>
              <w:bottom w:val="single" w:sz="8" w:space="0" w:color="A8D08D"/>
              <w:right w:val="single" w:sz="8" w:space="0" w:color="A8D08D"/>
            </w:tcBorders>
            <w:shd w:val="clear" w:color="auto" w:fill="auto"/>
          </w:tcPr>
          <w:p w14:paraId="29A870BF" w14:textId="77777777" w:rsidR="000516FB" w:rsidRDefault="000516FB" w:rsidP="00F3162B">
            <w:pPr>
              <w:jc w:val="center"/>
              <w:rPr>
                <w:ins w:id="472" w:author="RS" w:date="2022-10-15T05:47:00Z"/>
                <w:color w:val="000000"/>
                <w:sz w:val="24"/>
                <w:szCs w:val="24"/>
              </w:rPr>
            </w:pPr>
            <w:ins w:id="473" w:author="RS" w:date="2022-10-15T05:47:00Z">
              <w:r>
                <w:rPr>
                  <w:color w:val="000000"/>
                  <w:sz w:val="24"/>
                  <w:szCs w:val="24"/>
                </w:rPr>
                <w:t>23</w:t>
              </w:r>
            </w:ins>
          </w:p>
        </w:tc>
      </w:tr>
      <w:tr w:rsidR="000516FB" w14:paraId="3DA69CD5" w14:textId="77777777" w:rsidTr="00F3162B">
        <w:trPr>
          <w:trHeight w:val="232"/>
          <w:ins w:id="474"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3CC818E3" w14:textId="77777777" w:rsidR="000516FB" w:rsidRDefault="000516FB" w:rsidP="00F3162B">
            <w:pPr>
              <w:jc w:val="center"/>
              <w:rPr>
                <w:ins w:id="475" w:author="RS" w:date="2022-10-15T05:47:00Z"/>
                <w:b/>
                <w:color w:val="000000"/>
                <w:sz w:val="24"/>
                <w:szCs w:val="24"/>
              </w:rPr>
            </w:pPr>
            <w:ins w:id="476" w:author="RS" w:date="2022-10-15T05:47:00Z">
              <w:r>
                <w:rPr>
                  <w:b/>
                  <w:color w:val="000000"/>
                  <w:sz w:val="24"/>
                  <w:szCs w:val="24"/>
                </w:rPr>
                <w:t>12</w:t>
              </w:r>
            </w:ins>
          </w:p>
        </w:tc>
        <w:tc>
          <w:tcPr>
            <w:tcW w:w="2616" w:type="dxa"/>
            <w:tcBorders>
              <w:bottom w:val="single" w:sz="8" w:space="0" w:color="A8D08D"/>
              <w:right w:val="single" w:sz="8" w:space="0" w:color="A8D08D"/>
            </w:tcBorders>
            <w:shd w:val="clear" w:color="auto" w:fill="E2EFD9"/>
            <w:vAlign w:val="center"/>
          </w:tcPr>
          <w:p w14:paraId="636F8EF6" w14:textId="77777777" w:rsidR="000516FB" w:rsidRDefault="000516FB" w:rsidP="00F3162B">
            <w:pPr>
              <w:rPr>
                <w:ins w:id="477" w:author="RS" w:date="2022-10-15T05:47:00Z"/>
                <w:color w:val="000000"/>
                <w:sz w:val="24"/>
                <w:szCs w:val="24"/>
              </w:rPr>
            </w:pPr>
            <w:ins w:id="478" w:author="RS" w:date="2022-10-15T05:47:00Z">
              <w:r>
                <w:rPr>
                  <w:color w:val="000000"/>
                  <w:sz w:val="24"/>
                  <w:szCs w:val="24"/>
                </w:rPr>
                <w:t>L &gt; G &gt; C</w:t>
              </w:r>
            </w:ins>
          </w:p>
        </w:tc>
        <w:tc>
          <w:tcPr>
            <w:tcW w:w="4363" w:type="dxa"/>
            <w:tcBorders>
              <w:bottom w:val="single" w:sz="8" w:space="0" w:color="A8D08D"/>
              <w:right w:val="single" w:sz="8" w:space="0" w:color="A8D08D"/>
            </w:tcBorders>
            <w:shd w:val="clear" w:color="auto" w:fill="E2EFD9"/>
          </w:tcPr>
          <w:p w14:paraId="49CC4CAE" w14:textId="77777777" w:rsidR="000516FB" w:rsidRDefault="000516FB" w:rsidP="00F3162B">
            <w:pPr>
              <w:jc w:val="center"/>
              <w:rPr>
                <w:ins w:id="479" w:author="RS" w:date="2022-10-15T05:47:00Z"/>
                <w:color w:val="000000"/>
                <w:sz w:val="24"/>
                <w:szCs w:val="24"/>
              </w:rPr>
            </w:pPr>
            <w:ins w:id="480" w:author="RS" w:date="2022-10-15T05:47:00Z">
              <w:r>
                <w:rPr>
                  <w:color w:val="000000"/>
                  <w:sz w:val="24"/>
                  <w:szCs w:val="24"/>
                </w:rPr>
                <w:t>23.5</w:t>
              </w:r>
            </w:ins>
          </w:p>
        </w:tc>
      </w:tr>
      <w:tr w:rsidR="000516FB" w14:paraId="2C6C86BA" w14:textId="77777777" w:rsidTr="00F3162B">
        <w:trPr>
          <w:trHeight w:val="232"/>
          <w:ins w:id="481"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3BDB6741" w14:textId="77777777" w:rsidR="000516FB" w:rsidRDefault="000516FB" w:rsidP="00F3162B">
            <w:pPr>
              <w:jc w:val="center"/>
              <w:rPr>
                <w:ins w:id="482" w:author="RS" w:date="2022-10-15T05:47:00Z"/>
                <w:b/>
                <w:color w:val="000000"/>
                <w:sz w:val="24"/>
                <w:szCs w:val="24"/>
              </w:rPr>
            </w:pPr>
            <w:ins w:id="483" w:author="RS" w:date="2022-10-15T05:47:00Z">
              <w:r>
                <w:rPr>
                  <w:b/>
                  <w:color w:val="000000"/>
                  <w:sz w:val="24"/>
                  <w:szCs w:val="24"/>
                </w:rPr>
                <w:t>13</w:t>
              </w:r>
            </w:ins>
          </w:p>
        </w:tc>
        <w:tc>
          <w:tcPr>
            <w:tcW w:w="2616" w:type="dxa"/>
            <w:tcBorders>
              <w:bottom w:val="single" w:sz="8" w:space="0" w:color="A8D08D"/>
              <w:right w:val="single" w:sz="8" w:space="0" w:color="A8D08D"/>
            </w:tcBorders>
            <w:shd w:val="clear" w:color="auto" w:fill="auto"/>
            <w:vAlign w:val="center"/>
          </w:tcPr>
          <w:p w14:paraId="6B14F437" w14:textId="77777777" w:rsidR="000516FB" w:rsidRDefault="000516FB" w:rsidP="00F3162B">
            <w:pPr>
              <w:rPr>
                <w:ins w:id="484" w:author="RS" w:date="2022-10-15T05:47:00Z"/>
                <w:color w:val="000000"/>
                <w:sz w:val="24"/>
                <w:szCs w:val="24"/>
              </w:rPr>
            </w:pPr>
            <w:ins w:id="485" w:author="RS" w:date="2022-10-15T05:47:00Z">
              <w:r>
                <w:rPr>
                  <w:color w:val="000000"/>
                  <w:sz w:val="24"/>
                  <w:szCs w:val="24"/>
                </w:rPr>
                <w:t>L &gt; C &gt; G</w:t>
              </w:r>
            </w:ins>
          </w:p>
        </w:tc>
        <w:tc>
          <w:tcPr>
            <w:tcW w:w="4363" w:type="dxa"/>
            <w:tcBorders>
              <w:bottom w:val="single" w:sz="8" w:space="0" w:color="A8D08D"/>
              <w:right w:val="single" w:sz="8" w:space="0" w:color="A8D08D"/>
            </w:tcBorders>
            <w:shd w:val="clear" w:color="auto" w:fill="auto"/>
          </w:tcPr>
          <w:p w14:paraId="1DE9C663" w14:textId="77777777" w:rsidR="000516FB" w:rsidRDefault="000516FB" w:rsidP="00F3162B">
            <w:pPr>
              <w:jc w:val="center"/>
              <w:rPr>
                <w:ins w:id="486" w:author="RS" w:date="2022-10-15T05:47:00Z"/>
                <w:color w:val="000000"/>
                <w:sz w:val="24"/>
                <w:szCs w:val="24"/>
              </w:rPr>
            </w:pPr>
            <w:ins w:id="487" w:author="RS" w:date="2022-10-15T05:47:00Z">
              <w:r>
                <w:rPr>
                  <w:color w:val="000000"/>
                  <w:sz w:val="24"/>
                  <w:szCs w:val="24"/>
                </w:rPr>
                <w:t>23.08</w:t>
              </w:r>
            </w:ins>
          </w:p>
        </w:tc>
      </w:tr>
      <w:tr w:rsidR="000516FB" w14:paraId="0FBBE83B" w14:textId="77777777" w:rsidTr="00F3162B">
        <w:trPr>
          <w:trHeight w:val="232"/>
          <w:ins w:id="488" w:author="RS" w:date="2022-10-15T05:47:00Z"/>
        </w:trPr>
        <w:tc>
          <w:tcPr>
            <w:tcW w:w="1768" w:type="dxa"/>
            <w:tcBorders>
              <w:left w:val="single" w:sz="8" w:space="0" w:color="A8D08D"/>
              <w:bottom w:val="single" w:sz="8" w:space="0" w:color="A8D08D"/>
              <w:right w:val="single" w:sz="8" w:space="0" w:color="A8D08D"/>
            </w:tcBorders>
            <w:shd w:val="clear" w:color="auto" w:fill="E2EFD9"/>
            <w:vAlign w:val="center"/>
          </w:tcPr>
          <w:p w14:paraId="5A796157" w14:textId="77777777" w:rsidR="000516FB" w:rsidRDefault="000516FB" w:rsidP="00F3162B">
            <w:pPr>
              <w:jc w:val="center"/>
              <w:rPr>
                <w:ins w:id="489" w:author="RS" w:date="2022-10-15T05:47:00Z"/>
                <w:b/>
                <w:color w:val="000000"/>
                <w:sz w:val="24"/>
                <w:szCs w:val="24"/>
              </w:rPr>
            </w:pPr>
            <w:ins w:id="490" w:author="RS" w:date="2022-10-15T05:47:00Z">
              <w:r>
                <w:rPr>
                  <w:b/>
                  <w:color w:val="000000"/>
                  <w:sz w:val="24"/>
                  <w:szCs w:val="24"/>
                </w:rPr>
                <w:t>14</w:t>
              </w:r>
            </w:ins>
          </w:p>
        </w:tc>
        <w:tc>
          <w:tcPr>
            <w:tcW w:w="2616" w:type="dxa"/>
            <w:tcBorders>
              <w:bottom w:val="single" w:sz="8" w:space="0" w:color="A8D08D"/>
              <w:right w:val="single" w:sz="8" w:space="0" w:color="A8D08D"/>
            </w:tcBorders>
            <w:shd w:val="clear" w:color="auto" w:fill="E2EFD9"/>
            <w:vAlign w:val="center"/>
          </w:tcPr>
          <w:p w14:paraId="7D98234A" w14:textId="77777777" w:rsidR="000516FB" w:rsidRDefault="000516FB" w:rsidP="00F3162B">
            <w:pPr>
              <w:rPr>
                <w:ins w:id="491" w:author="RS" w:date="2022-10-15T05:47:00Z"/>
                <w:color w:val="000000"/>
                <w:sz w:val="24"/>
                <w:szCs w:val="24"/>
              </w:rPr>
            </w:pPr>
            <w:ins w:id="492" w:author="RS" w:date="2022-10-15T05:47:00Z">
              <w:r>
                <w:rPr>
                  <w:color w:val="000000"/>
                  <w:sz w:val="24"/>
                  <w:szCs w:val="24"/>
                </w:rPr>
                <w:t>C &gt; G &gt; L</w:t>
              </w:r>
            </w:ins>
          </w:p>
        </w:tc>
        <w:tc>
          <w:tcPr>
            <w:tcW w:w="4363" w:type="dxa"/>
            <w:tcBorders>
              <w:bottom w:val="single" w:sz="8" w:space="0" w:color="A8D08D"/>
              <w:right w:val="single" w:sz="8" w:space="0" w:color="A8D08D"/>
            </w:tcBorders>
            <w:shd w:val="clear" w:color="auto" w:fill="E2EFD9"/>
          </w:tcPr>
          <w:p w14:paraId="508EC22C" w14:textId="77777777" w:rsidR="000516FB" w:rsidRDefault="000516FB" w:rsidP="00F3162B">
            <w:pPr>
              <w:jc w:val="center"/>
              <w:rPr>
                <w:ins w:id="493" w:author="RS" w:date="2022-10-15T05:47:00Z"/>
                <w:color w:val="000000"/>
                <w:sz w:val="24"/>
                <w:szCs w:val="24"/>
              </w:rPr>
            </w:pPr>
            <w:ins w:id="494" w:author="RS" w:date="2022-10-15T05:47:00Z">
              <w:r>
                <w:rPr>
                  <w:color w:val="000000"/>
                  <w:sz w:val="24"/>
                  <w:szCs w:val="24"/>
                </w:rPr>
                <w:t>22.3</w:t>
              </w:r>
            </w:ins>
          </w:p>
        </w:tc>
      </w:tr>
      <w:tr w:rsidR="000516FB" w14:paraId="02595940" w14:textId="77777777" w:rsidTr="00F3162B">
        <w:trPr>
          <w:trHeight w:val="232"/>
          <w:ins w:id="495" w:author="RS" w:date="2022-10-15T05:47:00Z"/>
        </w:trPr>
        <w:tc>
          <w:tcPr>
            <w:tcW w:w="1768" w:type="dxa"/>
            <w:tcBorders>
              <w:left w:val="single" w:sz="8" w:space="0" w:color="A8D08D"/>
              <w:bottom w:val="single" w:sz="8" w:space="0" w:color="A8D08D"/>
              <w:right w:val="single" w:sz="8" w:space="0" w:color="A8D08D"/>
            </w:tcBorders>
            <w:shd w:val="clear" w:color="auto" w:fill="auto"/>
            <w:vAlign w:val="center"/>
          </w:tcPr>
          <w:p w14:paraId="36C8D588" w14:textId="77777777" w:rsidR="000516FB" w:rsidRDefault="000516FB" w:rsidP="00F3162B">
            <w:pPr>
              <w:jc w:val="center"/>
              <w:rPr>
                <w:ins w:id="496" w:author="RS" w:date="2022-10-15T05:47:00Z"/>
                <w:b/>
                <w:color w:val="000000"/>
                <w:sz w:val="24"/>
                <w:szCs w:val="24"/>
              </w:rPr>
            </w:pPr>
            <w:ins w:id="497" w:author="RS" w:date="2022-10-15T05:47:00Z">
              <w:r>
                <w:rPr>
                  <w:b/>
                  <w:color w:val="000000"/>
                  <w:sz w:val="24"/>
                  <w:szCs w:val="24"/>
                </w:rPr>
                <w:t>15</w:t>
              </w:r>
            </w:ins>
          </w:p>
        </w:tc>
        <w:tc>
          <w:tcPr>
            <w:tcW w:w="2616" w:type="dxa"/>
            <w:tcBorders>
              <w:bottom w:val="single" w:sz="8" w:space="0" w:color="A8D08D"/>
              <w:right w:val="single" w:sz="8" w:space="0" w:color="A8D08D"/>
            </w:tcBorders>
            <w:shd w:val="clear" w:color="auto" w:fill="auto"/>
            <w:vAlign w:val="center"/>
          </w:tcPr>
          <w:p w14:paraId="51B4A1CA" w14:textId="77777777" w:rsidR="000516FB" w:rsidRDefault="000516FB" w:rsidP="00F3162B">
            <w:pPr>
              <w:rPr>
                <w:ins w:id="498" w:author="RS" w:date="2022-10-15T05:47:00Z"/>
                <w:color w:val="000000"/>
                <w:sz w:val="24"/>
                <w:szCs w:val="24"/>
              </w:rPr>
            </w:pPr>
            <w:ins w:id="499" w:author="RS" w:date="2022-10-15T05:47:00Z">
              <w:r>
                <w:rPr>
                  <w:color w:val="000000"/>
                  <w:sz w:val="24"/>
                  <w:szCs w:val="24"/>
                </w:rPr>
                <w:t>C &gt; L &gt; G</w:t>
              </w:r>
            </w:ins>
          </w:p>
        </w:tc>
        <w:tc>
          <w:tcPr>
            <w:tcW w:w="4363" w:type="dxa"/>
            <w:tcBorders>
              <w:bottom w:val="single" w:sz="8" w:space="0" w:color="A8D08D"/>
              <w:right w:val="single" w:sz="8" w:space="0" w:color="A8D08D"/>
            </w:tcBorders>
            <w:shd w:val="clear" w:color="auto" w:fill="auto"/>
          </w:tcPr>
          <w:p w14:paraId="19AFA4FE" w14:textId="77777777" w:rsidR="000516FB" w:rsidRDefault="000516FB" w:rsidP="00F3162B">
            <w:pPr>
              <w:jc w:val="center"/>
              <w:rPr>
                <w:ins w:id="500" w:author="RS" w:date="2022-10-15T05:47:00Z"/>
                <w:color w:val="000000"/>
                <w:sz w:val="24"/>
                <w:szCs w:val="24"/>
              </w:rPr>
            </w:pPr>
            <w:ins w:id="501" w:author="RS" w:date="2022-10-15T05:47:00Z">
              <w:r>
                <w:rPr>
                  <w:color w:val="000000"/>
                  <w:sz w:val="24"/>
                  <w:szCs w:val="24"/>
                </w:rPr>
                <w:t>22.99</w:t>
              </w:r>
            </w:ins>
          </w:p>
        </w:tc>
      </w:tr>
    </w:tbl>
    <w:p w14:paraId="00000061" w14:textId="617357E6" w:rsidR="003415FF" w:rsidRDefault="00000000">
      <w:pPr>
        <w:spacing w:line="480" w:lineRule="auto"/>
        <w:rPr>
          <w:color w:val="000000"/>
          <w:sz w:val="24"/>
          <w:szCs w:val="24"/>
        </w:rPr>
        <w:sectPr w:rsidR="003415FF" w:rsidSect="00FB1D63">
          <w:headerReference w:type="even" r:id="rId17"/>
          <w:headerReference w:type="default" r:id="rId18"/>
          <w:footerReference w:type="even" r:id="rId19"/>
          <w:footerReference w:type="default" r:id="rId20"/>
          <w:headerReference w:type="first" r:id="rId21"/>
          <w:footerReference w:type="first" r:id="rId22"/>
          <w:pgSz w:w="12240" w:h="15840"/>
          <w:pgMar w:top="1296" w:right="1440" w:bottom="1296" w:left="1440" w:header="432" w:footer="720" w:gutter="0"/>
          <w:lnNumType w:countBy="1" w:restart="continuous"/>
          <w:pgNumType w:start="1"/>
          <w:cols w:space="720"/>
          <w:docGrid w:linePitch="272"/>
        </w:sectPr>
      </w:pPr>
      <w:r>
        <w:rPr>
          <w:color w:val="262626"/>
          <w:sz w:val="24"/>
          <w:szCs w:val="24"/>
        </w:rPr>
        <w:br/>
      </w:r>
    </w:p>
    <w:p w14:paraId="00000063" w14:textId="090D7B6C" w:rsidR="003415FF" w:rsidRDefault="00000000">
      <w:pPr>
        <w:spacing w:line="480" w:lineRule="auto"/>
        <w:rPr>
          <w:b/>
          <w:rPrChange w:id="514" w:author="RS" w:date="2022-10-15T05:47:00Z">
            <w:rPr>
              <w:b/>
              <w:color w:val="262626"/>
              <w:sz w:val="24"/>
              <w:shd w:val="clear" w:color="auto" w:fill="FFFFFF"/>
            </w:rPr>
          </w:rPrChange>
        </w:rPr>
      </w:pPr>
      <w:r>
        <w:rPr>
          <w:b/>
          <w:color w:val="262626"/>
          <w:sz w:val="24"/>
          <w:highlight w:val="white"/>
          <w:rPrChange w:id="515" w:author="RS" w:date="2022-10-15T05:47:00Z">
            <w:rPr>
              <w:rStyle w:val="Strong"/>
              <w:color w:val="262626"/>
              <w:sz w:val="24"/>
              <w:shd w:val="clear" w:color="auto" w:fill="FFFFFF"/>
            </w:rPr>
          </w:rPrChange>
        </w:rPr>
        <w:t>Figures</w:t>
      </w:r>
      <w:ins w:id="516" w:author="RS" w:date="2022-10-15T05:47:00Z">
        <w:r>
          <w:rPr>
            <w:b/>
            <w:noProof/>
            <w:color w:val="262626"/>
            <w:sz w:val="24"/>
            <w:szCs w:val="24"/>
            <w:highlight w:val="white"/>
          </w:rPr>
          <w:drawing>
            <wp:inline distT="114300" distB="114300" distL="114300" distR="114300" wp14:anchorId="4FCF0FE0" wp14:editId="55A0DF56">
              <wp:extent cx="8618220" cy="47879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8618220" cy="4787900"/>
                      </a:xfrm>
                      <a:prstGeom prst="rect">
                        <a:avLst/>
                      </a:prstGeom>
                      <a:ln/>
                    </pic:spPr>
                  </pic:pic>
                </a:graphicData>
              </a:graphic>
            </wp:inline>
          </w:drawing>
        </w:r>
      </w:ins>
    </w:p>
    <w:p w14:paraId="668A76B7" w14:textId="77777777" w:rsidR="00166003" w:rsidRDefault="002552EC" w:rsidP="00341122">
      <w:pPr>
        <w:spacing w:line="480" w:lineRule="auto"/>
        <w:rPr>
          <w:del w:id="517" w:author="RS" w:date="2022-10-15T05:47:00Z"/>
          <w:b/>
        </w:rPr>
      </w:pPr>
      <w:del w:id="518" w:author="RS" w:date="2022-10-15T05:47:00Z">
        <w:r>
          <w:rPr>
            <w:noProof/>
            <w:lang w:val="en-CA"/>
          </w:rPr>
          <w:drawing>
            <wp:inline distT="0" distB="0" distL="0" distR="0" wp14:anchorId="68F93F71" wp14:editId="3D03C0A5">
              <wp:extent cx="7810500" cy="43307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10500" cy="4330700"/>
                      </a:xfrm>
                      <a:prstGeom prst="rect">
                        <a:avLst/>
                      </a:prstGeom>
                      <a:noFill/>
                      <a:ln>
                        <a:noFill/>
                      </a:ln>
                    </pic:spPr>
                  </pic:pic>
                </a:graphicData>
              </a:graphic>
            </wp:inline>
          </w:drawing>
        </w:r>
      </w:del>
    </w:p>
    <w:p w14:paraId="00000064" w14:textId="540257AD" w:rsidR="003415FF" w:rsidRPr="00B93870" w:rsidRDefault="00000000" w:rsidP="00B93870">
      <w:pPr>
        <w:spacing w:line="480" w:lineRule="auto"/>
        <w:ind w:left="360"/>
        <w:rPr>
          <w:b/>
          <w:sz w:val="24"/>
          <w:szCs w:val="24"/>
        </w:rPr>
      </w:pPr>
      <w:r w:rsidRPr="00B93870">
        <w:rPr>
          <w:b/>
          <w:sz w:val="24"/>
          <w:szCs w:val="24"/>
        </w:rPr>
        <w:t>Figure 1:</w:t>
      </w:r>
      <w:r w:rsidRPr="00B93870">
        <w:rPr>
          <w:sz w:val="24"/>
          <w:szCs w:val="24"/>
        </w:rPr>
        <w:t xml:space="preserve"> Spatial representation of priority areas for protection to account for governance, land use and climate risk</w:t>
      </w:r>
      <w:del w:id="519" w:author="RS" w:date="2022-10-15T05:47:00Z">
        <w:r w:rsidR="00993C81">
          <w:rPr>
            <w:sz w:val="24"/>
            <w:szCs w:val="24"/>
          </w:rPr>
          <w:delText>.</w:delText>
        </w:r>
      </w:del>
      <w:ins w:id="520" w:author="RS" w:date="2022-10-15T05:47:00Z">
        <w:r w:rsidRPr="00B93870">
          <w:rPr>
            <w:sz w:val="24"/>
            <w:szCs w:val="24"/>
          </w:rPr>
          <w:t xml:space="preserve"> together and in that order.</w:t>
        </w:r>
      </w:ins>
      <w:r w:rsidRPr="00B93870">
        <w:rPr>
          <w:sz w:val="24"/>
          <w:szCs w:val="24"/>
        </w:rPr>
        <w:t xml:space="preserve"> Accounting for these risks to protected area effectiveness to produce more resilient conservation networks would require 23.5% of land surface to reach suitable habitat protection goals (</w:t>
      </w:r>
      <w:r w:rsidRPr="00B93870">
        <w:rPr>
          <w:i/>
          <w:sz w:val="24"/>
          <w:szCs w:val="24"/>
        </w:rPr>
        <w:t>26</w:t>
      </w:r>
      <w:r w:rsidRPr="00B93870">
        <w:rPr>
          <w:sz w:val="24"/>
          <w:szCs w:val="24"/>
        </w:rPr>
        <w:t>) for vertebrate species from the IUCN Red List of Threatened Species (</w:t>
      </w:r>
      <w:r w:rsidRPr="00B93870">
        <w:rPr>
          <w:i/>
          <w:sz w:val="24"/>
          <w:szCs w:val="24"/>
        </w:rPr>
        <w:t>20</w:t>
      </w:r>
      <w:r w:rsidRPr="00B93870">
        <w:rPr>
          <w:sz w:val="24"/>
          <w:szCs w:val="24"/>
        </w:rPr>
        <w:t>).</w:t>
      </w:r>
    </w:p>
    <w:p w14:paraId="00000066" w14:textId="78EA6A9A" w:rsidR="003415FF" w:rsidRDefault="002552EC" w:rsidP="00B93870">
      <w:pPr>
        <w:spacing w:line="480" w:lineRule="auto"/>
        <w:ind w:left="360"/>
        <w:rPr>
          <w:sz w:val="24"/>
          <w:szCs w:val="24"/>
        </w:rPr>
      </w:pPr>
      <w:del w:id="521" w:author="RS" w:date="2022-10-15T05:47:00Z">
        <w:r>
          <w:rPr>
            <w:noProof/>
            <w:lang w:val="en-CA"/>
          </w:rPr>
          <w:drawing>
            <wp:inline distT="0" distB="0" distL="0" distR="0" wp14:anchorId="54087F38" wp14:editId="65056920">
              <wp:extent cx="8477250" cy="4705350"/>
              <wp:effectExtent l="0" t="0" r="0" b="0"/>
              <wp:docPr id="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477250" cy="4705350"/>
                      </a:xfrm>
                      <a:prstGeom prst="rect">
                        <a:avLst/>
                      </a:prstGeom>
                      <a:noFill/>
                      <a:ln>
                        <a:noFill/>
                      </a:ln>
                    </pic:spPr>
                  </pic:pic>
                </a:graphicData>
              </a:graphic>
            </wp:inline>
          </w:drawing>
        </w:r>
        <w:r w:rsidR="00D0362E">
          <w:rPr>
            <w:b/>
            <w:sz w:val="24"/>
            <w:szCs w:val="24"/>
          </w:rPr>
          <w:delText xml:space="preserve"> </w:delText>
        </w:r>
      </w:del>
      <w:ins w:id="522" w:author="RS" w:date="2022-10-15T05:47:00Z">
        <w:r w:rsidR="00000000">
          <w:rPr>
            <w:noProof/>
          </w:rPr>
          <w:drawing>
            <wp:inline distT="0" distB="0" distL="0" distR="0" wp14:anchorId="17A4D3B7" wp14:editId="295AD56B">
              <wp:extent cx="8477250" cy="470535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7250" cy="4705350"/>
                      </a:xfrm>
                      <a:prstGeom prst="rect">
                        <a:avLst/>
                      </a:prstGeom>
                      <a:ln/>
                    </pic:spPr>
                  </pic:pic>
                </a:graphicData>
              </a:graphic>
            </wp:inline>
          </w:drawing>
        </w:r>
      </w:ins>
      <w:r w:rsidR="00000000">
        <w:rPr>
          <w:b/>
          <w:sz w:val="24"/>
          <w:szCs w:val="24"/>
        </w:rPr>
        <w:t>Figure 2</w:t>
      </w:r>
      <w:r w:rsidR="00000000">
        <w:rPr>
          <w:sz w:val="24"/>
          <w:szCs w:val="24"/>
        </w:rPr>
        <w:t>: “No regrets” areas comprising 8.5 million km</w:t>
      </w:r>
      <w:r w:rsidR="00000000">
        <w:rPr>
          <w:sz w:val="24"/>
          <w:szCs w:val="24"/>
          <w:vertAlign w:val="superscript"/>
        </w:rPr>
        <w:t xml:space="preserve">2 </w:t>
      </w:r>
      <w:r w:rsidR="00000000">
        <w:rPr>
          <w:sz w:val="24"/>
          <w:szCs w:val="24"/>
        </w:rPr>
        <w:t>of land that was identified as priority habitat for protection regardless of the risks included in our analysis.</w:t>
      </w:r>
    </w:p>
    <w:p w14:paraId="1B9ECC0A" w14:textId="77777777" w:rsidR="00C1706F" w:rsidRDefault="00C1706F" w:rsidP="00341122">
      <w:pPr>
        <w:spacing w:line="480" w:lineRule="auto"/>
        <w:rPr>
          <w:del w:id="523" w:author="RS" w:date="2022-10-15T05:47:00Z"/>
          <w:sz w:val="24"/>
          <w:szCs w:val="24"/>
        </w:rPr>
      </w:pPr>
    </w:p>
    <w:p w14:paraId="36066630" w14:textId="77777777" w:rsidR="00C1706F" w:rsidRDefault="002552EC" w:rsidP="00341122">
      <w:pPr>
        <w:spacing w:line="480" w:lineRule="auto"/>
        <w:rPr>
          <w:del w:id="524" w:author="RS" w:date="2022-10-15T05:47:00Z"/>
        </w:rPr>
      </w:pPr>
      <w:del w:id="525" w:author="RS" w:date="2022-10-15T05:47:00Z">
        <w:r>
          <w:rPr>
            <w:noProof/>
            <w:lang w:val="en-CA"/>
          </w:rPr>
          <w:drawing>
            <wp:inline distT="0" distB="0" distL="0" distR="0" wp14:anchorId="2E8B0F03" wp14:editId="27CBBC2F">
              <wp:extent cx="8083550" cy="4483100"/>
              <wp:effectExtent l="0" t="0" r="0" b="0"/>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83550" cy="4483100"/>
                      </a:xfrm>
                      <a:prstGeom prst="rect">
                        <a:avLst/>
                      </a:prstGeom>
                      <a:noFill/>
                      <a:ln>
                        <a:noFill/>
                      </a:ln>
                    </pic:spPr>
                  </pic:pic>
                </a:graphicData>
              </a:graphic>
            </wp:inline>
          </w:drawing>
        </w:r>
      </w:del>
    </w:p>
    <w:p w14:paraId="00000067" w14:textId="77777777" w:rsidR="003415FF" w:rsidRDefault="00000000">
      <w:pPr>
        <w:spacing w:line="480" w:lineRule="auto"/>
        <w:rPr>
          <w:ins w:id="526" w:author="RS" w:date="2022-10-15T05:47:00Z"/>
        </w:rPr>
      </w:pPr>
      <w:ins w:id="527" w:author="RS" w:date="2022-10-15T05:47:00Z">
        <w:r>
          <w:rPr>
            <w:noProof/>
          </w:rPr>
          <w:drawing>
            <wp:inline distT="0" distB="0" distL="0" distR="0" wp14:anchorId="1CBA3DB8" wp14:editId="2FDE7923">
              <wp:extent cx="8083550" cy="44831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8083550" cy="4483100"/>
                      </a:xfrm>
                      <a:prstGeom prst="rect">
                        <a:avLst/>
                      </a:prstGeom>
                      <a:ln/>
                    </pic:spPr>
                  </pic:pic>
                </a:graphicData>
              </a:graphic>
            </wp:inline>
          </w:drawing>
        </w:r>
      </w:ins>
    </w:p>
    <w:p w14:paraId="0000006B" w14:textId="4DFF2599" w:rsidR="003415FF" w:rsidRDefault="00000000" w:rsidP="00B93870">
      <w:pPr>
        <w:spacing w:line="480" w:lineRule="auto"/>
        <w:ind w:left="360"/>
        <w:rPr>
          <w:sz w:val="24"/>
          <w:szCs w:val="24"/>
        </w:rPr>
      </w:pPr>
      <w:r>
        <w:rPr>
          <w:b/>
          <w:sz w:val="24"/>
          <w:szCs w:val="24"/>
        </w:rPr>
        <w:t>Figure 3:</w:t>
      </w:r>
      <w:r>
        <w:rPr>
          <w:sz w:val="24"/>
          <w:szCs w:val="24"/>
        </w:rPr>
        <w:t xml:space="preserve">  Percent country-level variation between the </w:t>
      </w:r>
      <w:del w:id="528" w:author="RS" w:date="2022-10-15T05:47:00Z">
        <w:r w:rsidR="00993C81">
          <w:rPr>
            <w:sz w:val="24"/>
            <w:szCs w:val="24"/>
          </w:rPr>
          <w:delText>null</w:delText>
        </w:r>
      </w:del>
      <w:ins w:id="529" w:author="RS" w:date="2022-10-15T05:47:00Z">
        <w:r>
          <w:rPr>
            <w:sz w:val="24"/>
            <w:szCs w:val="24"/>
          </w:rPr>
          <w:t>baseline</w:t>
        </w:r>
      </w:ins>
      <w:r>
        <w:rPr>
          <w:sz w:val="24"/>
          <w:szCs w:val="24"/>
        </w:rPr>
        <w:t xml:space="preserve"> scenario and the 15 scenarios including risk. Countries whose results are consistent across the 15 scenarios (e.g., Mexico) have low variation, while countries whose results are less consistent across the 15 scenarios (e.g., Finland) have high variation. </w:t>
      </w:r>
    </w:p>
    <w:p w14:paraId="50524635" w14:textId="77777777" w:rsidR="00C1706F" w:rsidRDefault="00C1706F" w:rsidP="00341122">
      <w:pPr>
        <w:spacing w:line="480" w:lineRule="auto"/>
        <w:rPr>
          <w:del w:id="530" w:author="RS" w:date="2022-10-15T05:47:00Z"/>
          <w:sz w:val="24"/>
          <w:szCs w:val="24"/>
        </w:rPr>
      </w:pPr>
    </w:p>
    <w:p w14:paraId="7F5C411B" w14:textId="77777777" w:rsidR="00C1706F" w:rsidRDefault="00C1706F" w:rsidP="00341122">
      <w:pPr>
        <w:spacing w:line="480" w:lineRule="auto"/>
        <w:rPr>
          <w:del w:id="531" w:author="RS" w:date="2022-10-15T05:47:00Z"/>
          <w:sz w:val="24"/>
          <w:szCs w:val="24"/>
        </w:rPr>
      </w:pPr>
    </w:p>
    <w:p w14:paraId="113AB18E" w14:textId="77777777" w:rsidR="00C1706F" w:rsidRDefault="00C1706F" w:rsidP="00341122">
      <w:pPr>
        <w:spacing w:line="480" w:lineRule="auto"/>
        <w:rPr>
          <w:del w:id="532" w:author="RS" w:date="2022-10-15T05:47:00Z"/>
          <w:noProof/>
          <w:sz w:val="24"/>
          <w:szCs w:val="24"/>
          <w:lang w:eastAsia="en-US"/>
        </w:rPr>
      </w:pPr>
    </w:p>
    <w:p w14:paraId="13BA5B19" w14:textId="77777777" w:rsidR="00C1706F" w:rsidRDefault="002552EC" w:rsidP="00341122">
      <w:pPr>
        <w:spacing w:line="480" w:lineRule="auto"/>
        <w:rPr>
          <w:del w:id="533" w:author="RS" w:date="2022-10-15T05:47:00Z"/>
          <w:sz w:val="24"/>
          <w:szCs w:val="24"/>
        </w:rPr>
      </w:pPr>
      <w:del w:id="534" w:author="RS" w:date="2022-10-15T05:47:00Z">
        <w:r>
          <w:rPr>
            <w:noProof/>
            <w:sz w:val="24"/>
            <w:szCs w:val="24"/>
            <w:lang w:val="en-CA"/>
          </w:rPr>
          <w:drawing>
            <wp:inline distT="0" distB="0" distL="0" distR="0" wp14:anchorId="6F457EA2" wp14:editId="581801AA">
              <wp:extent cx="9144000" cy="339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144000" cy="3390900"/>
                      </a:xfrm>
                      <a:prstGeom prst="rect">
                        <a:avLst/>
                      </a:prstGeom>
                      <a:noFill/>
                      <a:ln>
                        <a:noFill/>
                      </a:ln>
                    </pic:spPr>
                  </pic:pic>
                </a:graphicData>
              </a:graphic>
            </wp:inline>
          </w:drawing>
        </w:r>
      </w:del>
    </w:p>
    <w:p w14:paraId="0000006C" w14:textId="77777777" w:rsidR="003415FF" w:rsidRDefault="00000000">
      <w:pPr>
        <w:spacing w:line="480" w:lineRule="auto"/>
        <w:rPr>
          <w:ins w:id="535" w:author="RS" w:date="2022-10-15T05:47:00Z"/>
          <w:sz w:val="24"/>
          <w:szCs w:val="24"/>
        </w:rPr>
      </w:pPr>
      <w:ins w:id="536" w:author="RS" w:date="2022-10-15T05:47:00Z">
        <w:r>
          <w:rPr>
            <w:noProof/>
            <w:sz w:val="24"/>
            <w:szCs w:val="24"/>
          </w:rPr>
          <w:drawing>
            <wp:inline distT="0" distB="0" distL="0" distR="0" wp14:anchorId="04D9FD86" wp14:editId="39DFADEF">
              <wp:extent cx="9144000" cy="33909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9144000" cy="3390900"/>
                      </a:xfrm>
                      <a:prstGeom prst="rect">
                        <a:avLst/>
                      </a:prstGeom>
                      <a:ln/>
                    </pic:spPr>
                  </pic:pic>
                </a:graphicData>
              </a:graphic>
            </wp:inline>
          </w:drawing>
        </w:r>
      </w:ins>
    </w:p>
    <w:p w14:paraId="45C4093E" w14:textId="77777777" w:rsidR="00993C81" w:rsidRDefault="00000000" w:rsidP="00993C81">
      <w:pPr>
        <w:spacing w:line="480" w:lineRule="auto"/>
        <w:ind w:left="360"/>
        <w:rPr>
          <w:del w:id="537" w:author="RS" w:date="2022-10-15T05:47:00Z"/>
          <w:sz w:val="24"/>
          <w:szCs w:val="24"/>
        </w:rPr>
      </w:pPr>
      <w:r>
        <w:rPr>
          <w:b/>
          <w:sz w:val="24"/>
          <w:szCs w:val="24"/>
        </w:rPr>
        <w:t xml:space="preserve">Figure 4: </w:t>
      </w:r>
      <w:r>
        <w:rPr>
          <w:sz w:val="24"/>
          <w:szCs w:val="24"/>
        </w:rPr>
        <w:t xml:space="preserve">Contrast of using individual risk objectives (governance, land use, climate) to the </w:t>
      </w:r>
      <w:del w:id="538" w:author="RS" w:date="2022-10-15T05:47:00Z">
        <w:r w:rsidR="00993C81">
          <w:rPr>
            <w:sz w:val="24"/>
            <w:szCs w:val="24"/>
          </w:rPr>
          <w:delText>null</w:delText>
        </w:r>
      </w:del>
      <w:ins w:id="539" w:author="RS" w:date="2022-10-15T05:47:00Z">
        <w:r>
          <w:rPr>
            <w:sz w:val="24"/>
            <w:szCs w:val="24"/>
          </w:rPr>
          <w:t>baseline</w:t>
        </w:r>
      </w:ins>
      <w:r>
        <w:rPr>
          <w:sz w:val="24"/>
          <w:szCs w:val="24"/>
        </w:rPr>
        <w:t xml:space="preserve"> scenario of uniform objective structure</w:t>
      </w:r>
      <w:r w:rsidR="00E16086">
        <w:rPr>
          <w:sz w:val="24"/>
          <w:szCs w:val="24"/>
        </w:rPr>
        <w:t xml:space="preserve">. </w:t>
      </w:r>
      <w:r>
        <w:rPr>
          <w:sz w:val="24"/>
          <w:szCs w:val="24"/>
        </w:rPr>
        <w:t>The top panels represent the individual risk data for the focal regions</w:t>
      </w:r>
      <w:del w:id="540" w:author="RS" w:date="2022-10-15T05:47:00Z">
        <w:r w:rsidR="00993C81">
          <w:rPr>
            <w:sz w:val="24"/>
            <w:szCs w:val="24"/>
          </w:rPr>
          <w:delText>.</w:delText>
        </w:r>
      </w:del>
      <w:ins w:id="541" w:author="RS" w:date="2022-10-15T05:47:00Z">
        <w:r>
          <w:rPr>
            <w:sz w:val="24"/>
            <w:szCs w:val="24"/>
          </w:rPr>
          <w:t xml:space="preserve"> including northern Europe (left), west Africa (center) and southern Europe (right).</w:t>
        </w:r>
      </w:ins>
      <w:r>
        <w:rPr>
          <w:sz w:val="24"/>
          <w:szCs w:val="24"/>
        </w:rPr>
        <w:t xml:space="preserve"> In the bottom panels brown shows </w:t>
      </w:r>
      <w:del w:id="542" w:author="RS" w:date="2022-10-15T05:47:00Z">
        <w:r w:rsidR="00993C81">
          <w:rPr>
            <w:sz w:val="24"/>
            <w:szCs w:val="24"/>
          </w:rPr>
          <w:delText>null</w:delText>
        </w:r>
      </w:del>
      <w:ins w:id="543" w:author="RS" w:date="2022-10-15T05:47:00Z">
        <w:r>
          <w:rPr>
            <w:sz w:val="24"/>
            <w:szCs w:val="24"/>
          </w:rPr>
          <w:t>the baseline scenario</w:t>
        </w:r>
      </w:ins>
      <w:r>
        <w:rPr>
          <w:sz w:val="24"/>
          <w:szCs w:val="24"/>
        </w:rPr>
        <w:t xml:space="preserve">, green the specific risk objective scenario results, and purple where both scenarios agree. The figures show how the spatial configuration of the solutions changes when risk is considered in a scenario. </w:t>
      </w:r>
      <w:del w:id="544" w:author="RS" w:date="2022-10-15T05:47:00Z">
        <w:r w:rsidR="00993C81">
          <w:rPr>
            <w:sz w:val="24"/>
            <w:szCs w:val="24"/>
          </w:rPr>
          <w:delText xml:space="preserve">Governance focus is on Finland and Russia, land use risk on Sierra Leone and Liberia, and climate risk on Serbia, Hungary and Kosovo. </w:delText>
        </w:r>
      </w:del>
    </w:p>
    <w:p w14:paraId="0000006E" w14:textId="0CA3708F" w:rsidR="003415FF" w:rsidRDefault="00000000" w:rsidP="00FB1D63">
      <w:pPr>
        <w:spacing w:line="480" w:lineRule="auto"/>
        <w:ind w:left="360"/>
        <w:rPr>
          <w:b/>
          <w:sz w:val="24"/>
          <w:szCs w:val="24"/>
        </w:rPr>
        <w:pPrChange w:id="545" w:author="RS" w:date="2022-10-15T05:47:00Z">
          <w:pPr>
            <w:spacing w:line="480" w:lineRule="auto"/>
          </w:pPr>
        </w:pPrChange>
      </w:pPr>
      <w:ins w:id="546" w:author="RS" w:date="2022-10-15T05:47:00Z">
        <w:r>
          <w:rPr>
            <w:sz w:val="24"/>
            <w:szCs w:val="24"/>
          </w:rPr>
          <w:t>The top row of the maps represent data in their original resolution, the bottom row represents scenario results at a 10 x 10 km resolution.</w:t>
        </w:r>
      </w:ins>
    </w:p>
    <w:sectPr w:rsidR="003415FF" w:rsidSect="00B93870">
      <w:headerReference w:type="default" r:id="rId31"/>
      <w:footerReference w:type="default" r:id="rId32"/>
      <w:pgSz w:w="15840" w:h="12240" w:orient="landscape"/>
      <w:pgMar w:top="1134" w:right="1134" w:bottom="1134" w:left="1134" w:header="0" w:footer="0" w:gutter="0"/>
      <w:lnNumType w:countBy="1" w:restart="continuous"/>
      <w:cols w:space="720"/>
      <w:docGrid w:linePitch="272"/>
      <w:sectPrChange w:id="555" w:author="RS" w:date="2022-10-15T05:47:00Z">
        <w:sectPr w:rsidR="003415FF" w:rsidSect="00B93870">
          <w:pgMar w:top="1134" w:right="1134" w:bottom="1134" w:left="1134" w:header="0" w:footer="0" w:gutter="0"/>
          <w:docGrid w:linePitch="326"/>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3" w:author="Joe Bennett" w:date="2022-09-26T21:37:00Z" w:initials="">
    <w:p w14:paraId="0000007C"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need to confirm this, and we need citations...</w:t>
      </w:r>
    </w:p>
    <w:p w14:paraId="0000007D" w14:textId="77777777" w:rsidR="003415FF" w:rsidRDefault="003415FF">
      <w:pPr>
        <w:widowControl w:val="0"/>
        <w:pBdr>
          <w:top w:val="nil"/>
          <w:left w:val="nil"/>
          <w:bottom w:val="nil"/>
          <w:right w:val="nil"/>
          <w:between w:val="nil"/>
        </w:pBdr>
        <w:rPr>
          <w:rFonts w:ascii="Arial" w:eastAsia="Arial" w:hAnsi="Arial" w:cs="Arial"/>
          <w:color w:val="000000"/>
          <w:sz w:val="22"/>
          <w:szCs w:val="22"/>
        </w:rPr>
      </w:pPr>
    </w:p>
    <w:p w14:paraId="0000007E"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Federal Crown is in territories is now administered by teh territorial govts, so I think this number is close to correct. But I can't find a good citation at the moment. </w:t>
      </w:r>
    </w:p>
    <w:p w14:paraId="0000007F" w14:textId="77777777" w:rsidR="003415FF" w:rsidRDefault="003415FF">
      <w:pPr>
        <w:widowControl w:val="0"/>
        <w:pBdr>
          <w:top w:val="nil"/>
          <w:left w:val="nil"/>
          <w:bottom w:val="nil"/>
          <w:right w:val="nil"/>
          <w:between w:val="nil"/>
        </w:pBdr>
        <w:rPr>
          <w:rFonts w:ascii="Arial" w:eastAsia="Arial" w:hAnsi="Arial" w:cs="Arial"/>
          <w:color w:val="000000"/>
          <w:sz w:val="22"/>
          <w:szCs w:val="22"/>
        </w:rPr>
      </w:pPr>
    </w:p>
    <w:p w14:paraId="00000080"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either of you think of one?</w:t>
      </w:r>
    </w:p>
  </w:comment>
  <w:comment w:id="184" w:author="Scott Wilson" w:date="2022-10-04T16:26:00Z" w:initials="">
    <w:p w14:paraId="00000081"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Based on "Neimanis, V.P. (2013), ‘Crown Land’, in The Canadian Encyclopedia, Historica Canada." it's 89% crown land with 41% federal and 48% provincial, however as you note above the federal number is outdated since most of that is territorial. The encyclopedia cites 4% federal crown land in the provinces, which would be 85 and so pretty close to the number you cite for provincial/territorial combined. Might be ok to use the Niemanis citation? I couldn't find anything more recent.</w:t>
      </w:r>
    </w:p>
  </w:comment>
  <w:comment w:id="185" w:author="Joe Bennett" w:date="2022-09-27T00:00:00Z" w:initials="">
    <w:p w14:paraId="0000008E"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OK for citation?</w:t>
      </w:r>
    </w:p>
    <w:p w14:paraId="0000008F" w14:textId="77777777" w:rsidR="003415FF" w:rsidRDefault="003415FF">
      <w:pPr>
        <w:widowControl w:val="0"/>
        <w:pBdr>
          <w:top w:val="nil"/>
          <w:left w:val="nil"/>
          <w:bottom w:val="nil"/>
          <w:right w:val="nil"/>
          <w:between w:val="nil"/>
        </w:pBdr>
        <w:rPr>
          <w:rFonts w:ascii="Arial" w:eastAsia="Arial" w:hAnsi="Arial" w:cs="Arial"/>
          <w:color w:val="000000"/>
          <w:sz w:val="22"/>
          <w:szCs w:val="22"/>
        </w:rPr>
      </w:pPr>
    </w:p>
    <w:p w14:paraId="00000090"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https://www.iucn.org/news/protected-areas/201802/indigenous-protected-and-conserved-areas-ipcas-pathway-achieving-target-11-canada-through-reconciliation</w:t>
      </w:r>
    </w:p>
  </w:comment>
  <w:comment w:id="186" w:author="Scott Wilson" w:date="2022-10-04T16:26:00Z" w:initials="">
    <w:p w14:paraId="00000091"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looks good</w:t>
      </w:r>
    </w:p>
  </w:comment>
  <w:comment w:id="187" w:author="Joe Bennett" w:date="2022-09-27T00:09:00Z" w:initials="">
    <w:p w14:paraId="1DC93020" w14:textId="77777777" w:rsidR="0036512A" w:rsidRDefault="0036512A">
      <w:pPr>
        <w:pStyle w:val="CommentText"/>
      </w:pPr>
      <w:r>
        <w:rPr>
          <w:color w:val="000000"/>
        </w:rPr>
        <w:t>Does this seem OK as a citation?</w:t>
      </w:r>
    </w:p>
    <w:p w14:paraId="4A4806C7" w14:textId="77777777" w:rsidR="0036512A" w:rsidRDefault="0036512A">
      <w:pPr>
        <w:pStyle w:val="CommentText"/>
      </w:pPr>
    </w:p>
    <w:p w14:paraId="00000086" w14:textId="77777777" w:rsidR="0036512A" w:rsidRDefault="0036512A" w:rsidP="00353168">
      <w:pPr>
        <w:pStyle w:val="CommentText"/>
      </w:pPr>
      <w:r>
        <w:rPr>
          <w:color w:val="000000"/>
        </w:rPr>
        <w:t>https://headwaterseconomics.org/public-lands/protected-lands/public-land-ownership-in-the-us/</w:t>
      </w:r>
    </w:p>
  </w:comment>
  <w:comment w:id="188" w:author="Scott Wilson" w:date="2022-10-04T16:27:00Z" w:initials="">
    <w:p w14:paraId="00000087" w14:textId="77777777" w:rsidR="003415F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I agree.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80" w15:done="0"/>
  <w15:commentEx w15:paraId="00000081" w15:paraIdParent="00000080" w15:done="0"/>
  <w15:commentEx w15:paraId="00000090" w15:done="0"/>
  <w15:commentEx w15:paraId="00000091" w15:paraIdParent="00000090" w15:done="0"/>
  <w15:commentEx w15:paraId="00000086" w15:done="0"/>
  <w15:commentEx w15:paraId="00000087" w15:paraIdParent="000000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80" w16cid:durableId="26F37622"/>
  <w16cid:commentId w16cid:paraId="00000081" w16cid:durableId="26F37621"/>
  <w16cid:commentId w16cid:paraId="00000090" w16cid:durableId="26F37620"/>
  <w16cid:commentId w16cid:paraId="00000091" w16cid:durableId="26F3761F"/>
  <w16cid:commentId w16cid:paraId="00000086" w16cid:durableId="26F3761E"/>
  <w16cid:commentId w16cid:paraId="00000087" w16cid:durableId="26F376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4EB33" w14:textId="77777777" w:rsidR="001E357D" w:rsidRDefault="001E357D">
      <w:r>
        <w:separator/>
      </w:r>
    </w:p>
  </w:endnote>
  <w:endnote w:type="continuationSeparator" w:id="0">
    <w:p w14:paraId="00DDDBE0" w14:textId="77777777" w:rsidR="001E357D" w:rsidRDefault="001E357D">
      <w:r>
        <w:continuationSeparator/>
      </w:r>
    </w:p>
  </w:endnote>
  <w:endnote w:type="continuationNotice" w:id="1">
    <w:p w14:paraId="3492BF49" w14:textId="77777777" w:rsidR="001E357D" w:rsidRDefault="001E357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roman"/>
    <w:pitch w:val="variable"/>
    <w:sig w:usb0="E0000AFF" w:usb1="500078FF" w:usb2="00000021" w:usb3="00000000" w:csb0="000001B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5" w14:textId="77777777" w:rsidR="003415FF" w:rsidRDefault="003415FF">
    <w:pPr>
      <w:pBdr>
        <w:top w:val="nil"/>
        <w:left w:val="nil"/>
        <w:bottom w:val="nil"/>
        <w:right w:val="nil"/>
        <w:between w:val="nil"/>
      </w:pBdr>
      <w:tabs>
        <w:tab w:val="center" w:pos="4320"/>
        <w:tab w:val="right" w:pos="8640"/>
      </w:tabs>
      <w:rPr>
        <w:color w:val="000000"/>
        <w:rPrChange w:id="506" w:author="RS" w:date="2022-10-15T05:47:00Z">
          <w:rPr/>
        </w:rPrChange>
      </w:rPr>
      <w:pPrChange w:id="507" w:author="RS" w:date="2022-10-15T05:47: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8" w14:textId="10BD38FC" w:rsidR="003415FF" w:rsidRDefault="00000000">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FB1D63">
      <w:rPr>
        <w:smallCaps/>
        <w:noProof/>
        <w:color w:val="4F81BD"/>
      </w:rPr>
      <w:t>1</w:t>
    </w:r>
    <w:r>
      <w:rPr>
        <w:smallCaps/>
        <w:color w:val="4F81BD"/>
      </w:rPr>
      <w:fldChar w:fldCharType="end"/>
    </w:r>
  </w:p>
  <w:p w14:paraId="00000079" w14:textId="77777777" w:rsidR="003415FF" w:rsidRDefault="003415FF">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07311" w14:textId="77777777" w:rsidR="00B57720" w:rsidRDefault="00B57720">
    <w:pPr>
      <w:pBdr>
        <w:top w:val="nil"/>
        <w:left w:val="nil"/>
        <w:bottom w:val="nil"/>
        <w:right w:val="nil"/>
        <w:between w:val="nil"/>
      </w:pBdr>
      <w:tabs>
        <w:tab w:val="center" w:pos="4320"/>
        <w:tab w:val="right" w:pos="8640"/>
      </w:tabs>
      <w:jc w:val="center"/>
      <w:rPr>
        <w:del w:id="510" w:author="RS" w:date="2022-10-15T05:47:00Z"/>
        <w:smallCaps/>
        <w:color w:val="4F81BD"/>
      </w:rPr>
    </w:pPr>
    <w:del w:id="511" w:author="RS" w:date="2022-10-15T05:47:00Z">
      <w:r>
        <w:rPr>
          <w:smallCaps/>
          <w:color w:val="4F81BD"/>
        </w:rPr>
        <w:fldChar w:fldCharType="begin"/>
      </w:r>
      <w:r>
        <w:rPr>
          <w:smallCaps/>
          <w:color w:val="4F81BD"/>
        </w:rPr>
        <w:delInstrText>PAGE</w:delInstrText>
      </w:r>
      <w:r>
        <w:rPr>
          <w:smallCaps/>
          <w:color w:val="4F81BD"/>
        </w:rPr>
        <w:fldChar w:fldCharType="end"/>
      </w:r>
    </w:del>
  </w:p>
  <w:p w14:paraId="00000076" w14:textId="77777777" w:rsidR="003415FF" w:rsidRDefault="00000000">
    <w:pPr>
      <w:pBdr>
        <w:top w:val="nil"/>
        <w:left w:val="nil"/>
        <w:bottom w:val="nil"/>
        <w:right w:val="nil"/>
        <w:between w:val="nil"/>
      </w:pBdr>
      <w:tabs>
        <w:tab w:val="center" w:pos="4320"/>
        <w:tab w:val="right" w:pos="8640"/>
      </w:tabs>
      <w:jc w:val="center"/>
      <w:rPr>
        <w:ins w:id="512" w:author="RS" w:date="2022-10-15T05:47:00Z"/>
        <w:smallCaps/>
        <w:color w:val="4F81BD"/>
      </w:rPr>
    </w:pPr>
    <w:ins w:id="513" w:author="RS" w:date="2022-10-15T05:47:00Z">
      <w:r>
        <w:rPr>
          <w:smallCaps/>
          <w:color w:val="4F81BD"/>
        </w:rPr>
        <w:fldChar w:fldCharType="begin"/>
      </w:r>
      <w:r>
        <w:rPr>
          <w:smallCaps/>
          <w:color w:val="4F81BD"/>
        </w:rPr>
        <w:instrText>PAGE</w:instrText>
      </w:r>
      <w:r>
        <w:rPr>
          <w:smallCaps/>
          <w:color w:val="4F81BD"/>
        </w:rPr>
        <w:fldChar w:fldCharType="separate"/>
      </w:r>
      <w:r>
        <w:rPr>
          <w:smallCaps/>
          <w:color w:val="4F81BD"/>
        </w:rPr>
        <w:fldChar w:fldCharType="end"/>
      </w:r>
    </w:ins>
  </w:p>
  <w:p w14:paraId="00000077" w14:textId="77777777" w:rsidR="003415FF" w:rsidRDefault="003415FF">
    <w:pPr>
      <w:pBdr>
        <w:top w:val="nil"/>
        <w:left w:val="nil"/>
        <w:bottom w:val="nil"/>
        <w:right w:val="nil"/>
        <w:between w:val="nil"/>
      </w:pBdr>
      <w:tabs>
        <w:tab w:val="center" w:pos="4320"/>
        <w:tab w:val="right" w:pos="864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547" w:author="RS" w:date="2022-10-15T05:47:00Z"/>
  <w:sdt>
    <w:sdtPr>
      <w:id w:val="416064477"/>
      <w:docPartObj>
        <w:docPartGallery w:val="Page Numbers (Bottom of Page)"/>
        <w:docPartUnique/>
      </w:docPartObj>
    </w:sdtPr>
    <w:sdtEndPr>
      <w:rPr>
        <w:noProof/>
      </w:rPr>
    </w:sdtEndPr>
    <w:sdtContent>
      <w:customXmlDelRangeEnd w:id="547"/>
      <w:p w14:paraId="25A5AE15" w14:textId="77777777" w:rsidR="00B57720" w:rsidRDefault="00B57720">
        <w:pPr>
          <w:pStyle w:val="Footer"/>
          <w:jc w:val="center"/>
          <w:rPr>
            <w:del w:id="548" w:author="RS" w:date="2022-10-15T05:47:00Z"/>
          </w:rPr>
        </w:pPr>
        <w:del w:id="549" w:author="RS" w:date="2022-10-15T05:47:00Z">
          <w:r>
            <w:fldChar w:fldCharType="begin"/>
          </w:r>
          <w:r>
            <w:delInstrText xml:space="preserve"> PAGE   \* MERGEFORMAT </w:delInstrText>
          </w:r>
          <w:r>
            <w:fldChar w:fldCharType="separate"/>
          </w:r>
          <w:r w:rsidR="00C46C31">
            <w:rPr>
              <w:noProof/>
            </w:rPr>
            <w:delText>30</w:delText>
          </w:r>
          <w:r>
            <w:rPr>
              <w:noProof/>
            </w:rPr>
            <w:fldChar w:fldCharType="end"/>
          </w:r>
        </w:del>
      </w:p>
      <w:customXmlDelRangeStart w:id="550" w:author="RS" w:date="2022-10-15T05:47:00Z"/>
    </w:sdtContent>
  </w:sdt>
  <w:customXmlDelRangeEnd w:id="550"/>
  <w:p w14:paraId="0000007A" w14:textId="60141865" w:rsidR="003415FF" w:rsidRDefault="00000000">
    <w:pPr>
      <w:pBdr>
        <w:top w:val="nil"/>
        <w:left w:val="nil"/>
        <w:bottom w:val="nil"/>
        <w:right w:val="nil"/>
        <w:between w:val="nil"/>
      </w:pBdr>
      <w:tabs>
        <w:tab w:val="center" w:pos="4320"/>
        <w:tab w:val="right" w:pos="8640"/>
      </w:tabs>
      <w:jc w:val="center"/>
      <w:rPr>
        <w:ins w:id="551" w:author="RS" w:date="2022-10-15T05:47:00Z"/>
        <w:color w:val="000000"/>
      </w:rPr>
    </w:pPr>
    <w:ins w:id="552" w:author="RS" w:date="2022-10-15T05:47:00Z">
      <w:r>
        <w:rPr>
          <w:color w:val="000000"/>
        </w:rPr>
        <w:fldChar w:fldCharType="begin"/>
      </w:r>
      <w:r>
        <w:rPr>
          <w:color w:val="000000"/>
        </w:rPr>
        <w:instrText>PAGE</w:instrText>
      </w:r>
      <w:r>
        <w:rPr>
          <w:color w:val="000000"/>
        </w:rPr>
        <w:fldChar w:fldCharType="separate"/>
      </w:r>
      <w:r w:rsidR="00FB1D63">
        <w:rPr>
          <w:noProof/>
          <w:color w:val="000000"/>
        </w:rPr>
        <w:t>20</w:t>
      </w:r>
      <w:r>
        <w:rPr>
          <w:color w:val="000000"/>
        </w:rPr>
        <w:fldChar w:fldCharType="end"/>
      </w:r>
    </w:ins>
  </w:p>
  <w:p w14:paraId="0000007B" w14:textId="77777777" w:rsidR="003415FF" w:rsidRDefault="003415FF">
    <w:pPr>
      <w:pBdr>
        <w:top w:val="nil"/>
        <w:left w:val="nil"/>
        <w:bottom w:val="nil"/>
        <w:right w:val="nil"/>
        <w:between w:val="nil"/>
      </w:pBdr>
      <w:tabs>
        <w:tab w:val="center" w:pos="4320"/>
        <w:tab w:val="right" w:pos="8640"/>
      </w:tabs>
      <w:rPr>
        <w:color w:val="000000"/>
        <w:rPrChange w:id="553" w:author="RS" w:date="2022-10-15T05:47:00Z">
          <w:rPr/>
        </w:rPrChange>
      </w:rPr>
      <w:pPrChange w:id="554" w:author="RS" w:date="2022-10-15T05:47:00Z">
        <w:pPr>
          <w:pStyle w:val="Footer"/>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40ADC" w14:textId="77777777" w:rsidR="001E357D" w:rsidRDefault="001E357D">
      <w:r>
        <w:separator/>
      </w:r>
    </w:p>
  </w:footnote>
  <w:footnote w:type="continuationSeparator" w:id="0">
    <w:p w14:paraId="33F23407" w14:textId="77777777" w:rsidR="001E357D" w:rsidRDefault="001E357D">
      <w:r>
        <w:continuationSeparator/>
      </w:r>
    </w:p>
  </w:footnote>
  <w:footnote w:type="continuationNotice" w:id="1">
    <w:p w14:paraId="61F544A3" w14:textId="77777777" w:rsidR="001E357D" w:rsidRDefault="001E357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0" w14:textId="77777777" w:rsidR="003415FF" w:rsidRDefault="003415FF">
    <w:pPr>
      <w:pBdr>
        <w:top w:val="nil"/>
        <w:left w:val="nil"/>
        <w:bottom w:val="nil"/>
        <w:right w:val="nil"/>
        <w:between w:val="nil"/>
      </w:pBdr>
      <w:tabs>
        <w:tab w:val="center" w:pos="4320"/>
        <w:tab w:val="right" w:pos="8640"/>
      </w:tabs>
      <w:rPr>
        <w:color w:val="000000"/>
        <w:rPrChange w:id="502" w:author="RS" w:date="2022-10-15T05:47:00Z">
          <w:rPr/>
        </w:rPrChange>
      </w:rPr>
      <w:pPrChange w:id="503" w:author="RS" w:date="2022-10-15T05:47: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6F" w14:textId="77777777" w:rsidR="003415FF" w:rsidRDefault="003415FF">
    <w:pPr>
      <w:pBdr>
        <w:top w:val="nil"/>
        <w:left w:val="nil"/>
        <w:bottom w:val="nil"/>
        <w:right w:val="nil"/>
        <w:between w:val="nil"/>
      </w:pBdr>
      <w:tabs>
        <w:tab w:val="center" w:pos="4320"/>
        <w:tab w:val="right" w:pos="8640"/>
      </w:tabs>
      <w:rPr>
        <w:color w:val="000000"/>
        <w:rPrChange w:id="504" w:author="RS" w:date="2022-10-15T05:47:00Z">
          <w:rPr/>
        </w:rPrChange>
      </w:rPr>
      <w:pPrChange w:id="505" w:author="RS" w:date="2022-10-15T05:47:00Z">
        <w:pPr>
          <w:pStyle w:val="Header"/>
        </w:pPr>
      </w:pPrChang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1" w14:textId="0FB86CE2" w:rsidR="003415FF" w:rsidRDefault="00000000">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del w:id="508" w:author="RS" w:date="2022-10-15T05:47:00Z">
      <w:r w:rsidR="00B57720">
        <w:rPr>
          <w:noProof/>
          <w:lang w:val="en-CA"/>
        </w:rPr>
        <w:drawing>
          <wp:anchor distT="0" distB="0" distL="114300" distR="114300" simplePos="0" relativeHeight="251660288" behindDoc="0" locked="0" layoutInCell="1" allowOverlap="1" wp14:anchorId="3135D67F" wp14:editId="7972890B">
            <wp:simplePos x="0" y="0"/>
            <wp:positionH relativeFrom="column">
              <wp:posOffset>0</wp:posOffset>
            </wp:positionH>
            <wp:positionV relativeFrom="paragraph">
              <wp:posOffset>5080</wp:posOffset>
            </wp:positionV>
            <wp:extent cx="1045210" cy="457200"/>
            <wp:effectExtent l="0" t="0" r="0" b="0"/>
            <wp:wrapSquare wrapText="bothSides"/>
            <wp:docPr id="1" name="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5210" cy="457200"/>
                    </a:xfrm>
                    <a:prstGeom prst="rect">
                      <a:avLst/>
                    </a:prstGeom>
                    <a:noFill/>
                  </pic:spPr>
                </pic:pic>
              </a:graphicData>
            </a:graphic>
            <wp14:sizeRelH relativeFrom="page">
              <wp14:pctWidth>0</wp14:pctWidth>
            </wp14:sizeRelH>
            <wp14:sizeRelV relativeFrom="page">
              <wp14:pctHeight>0</wp14:pctHeight>
            </wp14:sizeRelV>
          </wp:anchor>
        </w:drawing>
      </w:r>
    </w:del>
    <w:ins w:id="509" w:author="RS" w:date="2022-10-15T05:47:00Z">
      <w:r>
        <w:rPr>
          <w:noProof/>
        </w:rPr>
        <w:drawing>
          <wp:anchor distT="0" distB="0" distL="114300" distR="114300" simplePos="0" relativeHeight="251658240" behindDoc="0" locked="0" layoutInCell="1" hidden="0" allowOverlap="1" wp14:anchorId="552082C3" wp14:editId="5B4563FB">
            <wp:simplePos x="0" y="0"/>
            <wp:positionH relativeFrom="column">
              <wp:posOffset>1</wp:posOffset>
            </wp:positionH>
            <wp:positionV relativeFrom="paragraph">
              <wp:posOffset>5080</wp:posOffset>
            </wp:positionV>
            <wp:extent cx="1045210" cy="457200"/>
            <wp:effectExtent l="0" t="0" r="0" b="0"/>
            <wp:wrapSquare wrapText="bothSides" distT="0" distB="0" distL="114300" distR="11430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a:stretch>
                      <a:fillRect/>
                    </a:stretch>
                  </pic:blipFill>
                  <pic:spPr>
                    <a:xfrm>
                      <a:off x="0" y="0"/>
                      <a:ext cx="1045210" cy="457200"/>
                    </a:xfrm>
                    <a:prstGeom prst="rect">
                      <a:avLst/>
                    </a:prstGeom>
                    <a:ln/>
                  </pic:spPr>
                </pic:pic>
              </a:graphicData>
            </a:graphic>
          </wp:anchor>
        </w:drawing>
      </w:r>
    </w:ins>
  </w:p>
  <w:p w14:paraId="00000072" w14:textId="77777777" w:rsidR="003415FF" w:rsidRDefault="003415FF">
    <w:pPr>
      <w:pBdr>
        <w:top w:val="nil"/>
        <w:left w:val="nil"/>
        <w:bottom w:val="nil"/>
        <w:right w:val="nil"/>
        <w:between w:val="nil"/>
      </w:pBdr>
      <w:tabs>
        <w:tab w:val="center" w:pos="4320"/>
        <w:tab w:val="right" w:pos="864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73" w14:textId="77777777" w:rsidR="003415FF" w:rsidRDefault="003415FF">
    <w:pPr>
      <w:jc w:val="right"/>
    </w:pPr>
  </w:p>
  <w:p w14:paraId="00000074" w14:textId="77777777" w:rsidR="003415FF" w:rsidRDefault="003415F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D40E3"/>
    <w:multiLevelType w:val="hybridMultilevel"/>
    <w:tmpl w:val="26888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C7310E"/>
    <w:multiLevelType w:val="multilevel"/>
    <w:tmpl w:val="5F0E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F8497B"/>
    <w:multiLevelType w:val="hybridMultilevel"/>
    <w:tmpl w:val="55A88E5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5C2B389B"/>
    <w:multiLevelType w:val="hybridMultilevel"/>
    <w:tmpl w:val="490CC772"/>
    <w:lvl w:ilvl="0" w:tplc="90E4F27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376149">
    <w:abstractNumId w:val="2"/>
  </w:num>
  <w:num w:numId="2" w16cid:durableId="1804037487">
    <w:abstractNumId w:val="3"/>
  </w:num>
  <w:num w:numId="3" w16cid:durableId="84376774">
    <w:abstractNumId w:val="0"/>
  </w:num>
  <w:num w:numId="4" w16cid:durableId="121848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5FF"/>
    <w:rsid w:val="00000644"/>
    <w:rsid w:val="00004F94"/>
    <w:rsid w:val="0001246F"/>
    <w:rsid w:val="0001474F"/>
    <w:rsid w:val="000148BF"/>
    <w:rsid w:val="00021F02"/>
    <w:rsid w:val="0002287D"/>
    <w:rsid w:val="00024D7E"/>
    <w:rsid w:val="00026878"/>
    <w:rsid w:val="00026E6C"/>
    <w:rsid w:val="00027F4C"/>
    <w:rsid w:val="00030493"/>
    <w:rsid w:val="0003323D"/>
    <w:rsid w:val="00033270"/>
    <w:rsid w:val="00035724"/>
    <w:rsid w:val="00036FED"/>
    <w:rsid w:val="00037B6B"/>
    <w:rsid w:val="000445BA"/>
    <w:rsid w:val="0004617C"/>
    <w:rsid w:val="00051151"/>
    <w:rsid w:val="000516FB"/>
    <w:rsid w:val="00052607"/>
    <w:rsid w:val="00057149"/>
    <w:rsid w:val="000601B2"/>
    <w:rsid w:val="000610E3"/>
    <w:rsid w:val="00062EA7"/>
    <w:rsid w:val="00063F81"/>
    <w:rsid w:val="00064830"/>
    <w:rsid w:val="00064E45"/>
    <w:rsid w:val="0006524B"/>
    <w:rsid w:val="0006611D"/>
    <w:rsid w:val="00066912"/>
    <w:rsid w:val="0006778A"/>
    <w:rsid w:val="00070C92"/>
    <w:rsid w:val="00076B4A"/>
    <w:rsid w:val="00076D53"/>
    <w:rsid w:val="000830C4"/>
    <w:rsid w:val="00087726"/>
    <w:rsid w:val="0009212E"/>
    <w:rsid w:val="00092300"/>
    <w:rsid w:val="00092722"/>
    <w:rsid w:val="00094173"/>
    <w:rsid w:val="00094A55"/>
    <w:rsid w:val="00096A28"/>
    <w:rsid w:val="00096F8C"/>
    <w:rsid w:val="000A0120"/>
    <w:rsid w:val="000A6321"/>
    <w:rsid w:val="000A7052"/>
    <w:rsid w:val="000A7EC3"/>
    <w:rsid w:val="000B1FBC"/>
    <w:rsid w:val="000B256F"/>
    <w:rsid w:val="000C3424"/>
    <w:rsid w:val="000C4577"/>
    <w:rsid w:val="000C6F6C"/>
    <w:rsid w:val="000D3C14"/>
    <w:rsid w:val="000D460D"/>
    <w:rsid w:val="000D5094"/>
    <w:rsid w:val="000D660A"/>
    <w:rsid w:val="000D7808"/>
    <w:rsid w:val="000E4FB5"/>
    <w:rsid w:val="000E66A7"/>
    <w:rsid w:val="000F1C3B"/>
    <w:rsid w:val="000F20C0"/>
    <w:rsid w:val="000F5AFD"/>
    <w:rsid w:val="00104687"/>
    <w:rsid w:val="001057B2"/>
    <w:rsid w:val="001102DB"/>
    <w:rsid w:val="0011048E"/>
    <w:rsid w:val="00115958"/>
    <w:rsid w:val="001168FB"/>
    <w:rsid w:val="00121C37"/>
    <w:rsid w:val="00122296"/>
    <w:rsid w:val="0012244E"/>
    <w:rsid w:val="00123CE1"/>
    <w:rsid w:val="00126600"/>
    <w:rsid w:val="0013130A"/>
    <w:rsid w:val="00132A0A"/>
    <w:rsid w:val="001340B5"/>
    <w:rsid w:val="0013490A"/>
    <w:rsid w:val="00142091"/>
    <w:rsid w:val="00142612"/>
    <w:rsid w:val="001426DE"/>
    <w:rsid w:val="001432AA"/>
    <w:rsid w:val="001435E6"/>
    <w:rsid w:val="0014391B"/>
    <w:rsid w:val="0015187E"/>
    <w:rsid w:val="0015233B"/>
    <w:rsid w:val="00161E8B"/>
    <w:rsid w:val="001653E4"/>
    <w:rsid w:val="00166003"/>
    <w:rsid w:val="00166028"/>
    <w:rsid w:val="00170B3E"/>
    <w:rsid w:val="0017714A"/>
    <w:rsid w:val="00183D71"/>
    <w:rsid w:val="00187FE5"/>
    <w:rsid w:val="00190AFE"/>
    <w:rsid w:val="001955BD"/>
    <w:rsid w:val="001A090A"/>
    <w:rsid w:val="001A1944"/>
    <w:rsid w:val="001A4D49"/>
    <w:rsid w:val="001A7F89"/>
    <w:rsid w:val="001B25FE"/>
    <w:rsid w:val="001C543A"/>
    <w:rsid w:val="001E357D"/>
    <w:rsid w:val="001E534E"/>
    <w:rsid w:val="001E68CD"/>
    <w:rsid w:val="0020633D"/>
    <w:rsid w:val="00210ED2"/>
    <w:rsid w:val="00212E3A"/>
    <w:rsid w:val="00213F86"/>
    <w:rsid w:val="00215BA1"/>
    <w:rsid w:val="00221EA4"/>
    <w:rsid w:val="0022294C"/>
    <w:rsid w:val="00223AE6"/>
    <w:rsid w:val="002256EF"/>
    <w:rsid w:val="00227070"/>
    <w:rsid w:val="00233322"/>
    <w:rsid w:val="0023706C"/>
    <w:rsid w:val="0023759B"/>
    <w:rsid w:val="002412BA"/>
    <w:rsid w:val="00242161"/>
    <w:rsid w:val="0024440F"/>
    <w:rsid w:val="00246B50"/>
    <w:rsid w:val="00250E82"/>
    <w:rsid w:val="002532C5"/>
    <w:rsid w:val="002552EC"/>
    <w:rsid w:val="00262AAB"/>
    <w:rsid w:val="00263546"/>
    <w:rsid w:val="00266191"/>
    <w:rsid w:val="00266809"/>
    <w:rsid w:val="0026742E"/>
    <w:rsid w:val="0027105A"/>
    <w:rsid w:val="0027118B"/>
    <w:rsid w:val="002729C5"/>
    <w:rsid w:val="002729D6"/>
    <w:rsid w:val="00275510"/>
    <w:rsid w:val="00276948"/>
    <w:rsid w:val="00280B02"/>
    <w:rsid w:val="00292416"/>
    <w:rsid w:val="00294755"/>
    <w:rsid w:val="002A2CAA"/>
    <w:rsid w:val="002A5EBF"/>
    <w:rsid w:val="002B1E4D"/>
    <w:rsid w:val="002B2D45"/>
    <w:rsid w:val="002B4024"/>
    <w:rsid w:val="002B494A"/>
    <w:rsid w:val="002B59DC"/>
    <w:rsid w:val="002B7540"/>
    <w:rsid w:val="002C1963"/>
    <w:rsid w:val="002C1AD8"/>
    <w:rsid w:val="002C3F8A"/>
    <w:rsid w:val="002C59C9"/>
    <w:rsid w:val="002C5CEB"/>
    <w:rsid w:val="002C7D5A"/>
    <w:rsid w:val="002D15A8"/>
    <w:rsid w:val="002D1F49"/>
    <w:rsid w:val="002D3713"/>
    <w:rsid w:val="002D47F7"/>
    <w:rsid w:val="002E3D5D"/>
    <w:rsid w:val="002F14C8"/>
    <w:rsid w:val="002F3038"/>
    <w:rsid w:val="002F5B5E"/>
    <w:rsid w:val="0030291A"/>
    <w:rsid w:val="00303099"/>
    <w:rsid w:val="00303428"/>
    <w:rsid w:val="003065C7"/>
    <w:rsid w:val="00306644"/>
    <w:rsid w:val="00307DAA"/>
    <w:rsid w:val="00312ACC"/>
    <w:rsid w:val="00312FED"/>
    <w:rsid w:val="003149FE"/>
    <w:rsid w:val="003218F5"/>
    <w:rsid w:val="00321BD9"/>
    <w:rsid w:val="00326F63"/>
    <w:rsid w:val="003320BD"/>
    <w:rsid w:val="00332606"/>
    <w:rsid w:val="0033351C"/>
    <w:rsid w:val="00334535"/>
    <w:rsid w:val="00341122"/>
    <w:rsid w:val="003415FF"/>
    <w:rsid w:val="00341B30"/>
    <w:rsid w:val="00343E32"/>
    <w:rsid w:val="00344B00"/>
    <w:rsid w:val="00345D6C"/>
    <w:rsid w:val="00351502"/>
    <w:rsid w:val="0035736D"/>
    <w:rsid w:val="0036232A"/>
    <w:rsid w:val="003623E8"/>
    <w:rsid w:val="00362AFC"/>
    <w:rsid w:val="00363AF9"/>
    <w:rsid w:val="0036512A"/>
    <w:rsid w:val="00366354"/>
    <w:rsid w:val="003746CC"/>
    <w:rsid w:val="00375FFC"/>
    <w:rsid w:val="00376FB2"/>
    <w:rsid w:val="00384088"/>
    <w:rsid w:val="0038721B"/>
    <w:rsid w:val="003928AD"/>
    <w:rsid w:val="003A0E91"/>
    <w:rsid w:val="003A40D5"/>
    <w:rsid w:val="003A78D6"/>
    <w:rsid w:val="003B04A9"/>
    <w:rsid w:val="003B0F53"/>
    <w:rsid w:val="003B20C9"/>
    <w:rsid w:val="003B3C1A"/>
    <w:rsid w:val="003B51A5"/>
    <w:rsid w:val="003B53F4"/>
    <w:rsid w:val="003B7846"/>
    <w:rsid w:val="003B7E7F"/>
    <w:rsid w:val="003C2889"/>
    <w:rsid w:val="003C332C"/>
    <w:rsid w:val="003D706F"/>
    <w:rsid w:val="003E23CE"/>
    <w:rsid w:val="003E3D06"/>
    <w:rsid w:val="003E3F19"/>
    <w:rsid w:val="003E628A"/>
    <w:rsid w:val="003F5475"/>
    <w:rsid w:val="003F64F4"/>
    <w:rsid w:val="003F7500"/>
    <w:rsid w:val="004066D6"/>
    <w:rsid w:val="00410A01"/>
    <w:rsid w:val="0041311C"/>
    <w:rsid w:val="00413D88"/>
    <w:rsid w:val="00414FE9"/>
    <w:rsid w:val="004163AF"/>
    <w:rsid w:val="00420C78"/>
    <w:rsid w:val="004279AD"/>
    <w:rsid w:val="00433B9A"/>
    <w:rsid w:val="004341A2"/>
    <w:rsid w:val="0043506E"/>
    <w:rsid w:val="004360EA"/>
    <w:rsid w:val="00441069"/>
    <w:rsid w:val="00445268"/>
    <w:rsid w:val="004508B2"/>
    <w:rsid w:val="004511DA"/>
    <w:rsid w:val="00451A43"/>
    <w:rsid w:val="004554EB"/>
    <w:rsid w:val="00455DF1"/>
    <w:rsid w:val="004560A9"/>
    <w:rsid w:val="004649E8"/>
    <w:rsid w:val="00465393"/>
    <w:rsid w:val="0048311C"/>
    <w:rsid w:val="004835FD"/>
    <w:rsid w:val="00485BFE"/>
    <w:rsid w:val="00487034"/>
    <w:rsid w:val="004921CA"/>
    <w:rsid w:val="0049273D"/>
    <w:rsid w:val="0049405C"/>
    <w:rsid w:val="0049411B"/>
    <w:rsid w:val="00494725"/>
    <w:rsid w:val="00494CE4"/>
    <w:rsid w:val="00494DC4"/>
    <w:rsid w:val="0049770E"/>
    <w:rsid w:val="004A1027"/>
    <w:rsid w:val="004A11FA"/>
    <w:rsid w:val="004A27BC"/>
    <w:rsid w:val="004A2F7B"/>
    <w:rsid w:val="004A3B9B"/>
    <w:rsid w:val="004A3D6D"/>
    <w:rsid w:val="004A5DB7"/>
    <w:rsid w:val="004A711F"/>
    <w:rsid w:val="004B0EB7"/>
    <w:rsid w:val="004B379D"/>
    <w:rsid w:val="004B406B"/>
    <w:rsid w:val="004B5320"/>
    <w:rsid w:val="004B748F"/>
    <w:rsid w:val="004C0431"/>
    <w:rsid w:val="004C3B36"/>
    <w:rsid w:val="004C482A"/>
    <w:rsid w:val="004C539A"/>
    <w:rsid w:val="004C60C6"/>
    <w:rsid w:val="004D198A"/>
    <w:rsid w:val="004D2148"/>
    <w:rsid w:val="004D3477"/>
    <w:rsid w:val="004D3553"/>
    <w:rsid w:val="004D57FF"/>
    <w:rsid w:val="004D6486"/>
    <w:rsid w:val="004E30EE"/>
    <w:rsid w:val="004E3A21"/>
    <w:rsid w:val="004E4FED"/>
    <w:rsid w:val="004F1EB4"/>
    <w:rsid w:val="004F6B59"/>
    <w:rsid w:val="004F7F0C"/>
    <w:rsid w:val="005106B1"/>
    <w:rsid w:val="00511559"/>
    <w:rsid w:val="00511633"/>
    <w:rsid w:val="005125F0"/>
    <w:rsid w:val="005245A6"/>
    <w:rsid w:val="00531AAB"/>
    <w:rsid w:val="0053265F"/>
    <w:rsid w:val="00540003"/>
    <w:rsid w:val="00544D4D"/>
    <w:rsid w:val="00545F2F"/>
    <w:rsid w:val="00546CCA"/>
    <w:rsid w:val="0055077D"/>
    <w:rsid w:val="00561DE5"/>
    <w:rsid w:val="00562FEF"/>
    <w:rsid w:val="00563136"/>
    <w:rsid w:val="00563BE3"/>
    <w:rsid w:val="00566435"/>
    <w:rsid w:val="00566BC2"/>
    <w:rsid w:val="00566C92"/>
    <w:rsid w:val="00571ACA"/>
    <w:rsid w:val="00574074"/>
    <w:rsid w:val="005748DA"/>
    <w:rsid w:val="00575085"/>
    <w:rsid w:val="005776AE"/>
    <w:rsid w:val="00582AC1"/>
    <w:rsid w:val="005867F1"/>
    <w:rsid w:val="00590FF7"/>
    <w:rsid w:val="00592DA6"/>
    <w:rsid w:val="005946E0"/>
    <w:rsid w:val="00595D44"/>
    <w:rsid w:val="00597FB3"/>
    <w:rsid w:val="005A04D2"/>
    <w:rsid w:val="005A446B"/>
    <w:rsid w:val="005A7566"/>
    <w:rsid w:val="005B1D03"/>
    <w:rsid w:val="005B3BB0"/>
    <w:rsid w:val="005C13C2"/>
    <w:rsid w:val="005C20B6"/>
    <w:rsid w:val="005C4C2F"/>
    <w:rsid w:val="005C72F8"/>
    <w:rsid w:val="005D35EA"/>
    <w:rsid w:val="005D50E2"/>
    <w:rsid w:val="005D7650"/>
    <w:rsid w:val="005E34B5"/>
    <w:rsid w:val="005F32D6"/>
    <w:rsid w:val="005F460F"/>
    <w:rsid w:val="005F554D"/>
    <w:rsid w:val="005F7B4F"/>
    <w:rsid w:val="0060296B"/>
    <w:rsid w:val="00602B87"/>
    <w:rsid w:val="00604593"/>
    <w:rsid w:val="00613314"/>
    <w:rsid w:val="006228DB"/>
    <w:rsid w:val="00625CD2"/>
    <w:rsid w:val="006270AF"/>
    <w:rsid w:val="006273C0"/>
    <w:rsid w:val="00640D82"/>
    <w:rsid w:val="006508C2"/>
    <w:rsid w:val="00653CEF"/>
    <w:rsid w:val="0066058C"/>
    <w:rsid w:val="00660E20"/>
    <w:rsid w:val="0066171A"/>
    <w:rsid w:val="0066454E"/>
    <w:rsid w:val="006658CD"/>
    <w:rsid w:val="006673C8"/>
    <w:rsid w:val="00667F60"/>
    <w:rsid w:val="00673052"/>
    <w:rsid w:val="0067395D"/>
    <w:rsid w:val="00675393"/>
    <w:rsid w:val="0067601F"/>
    <w:rsid w:val="00676B33"/>
    <w:rsid w:val="00684AC2"/>
    <w:rsid w:val="00690EA6"/>
    <w:rsid w:val="00691B6C"/>
    <w:rsid w:val="00694B14"/>
    <w:rsid w:val="00695219"/>
    <w:rsid w:val="00695AD2"/>
    <w:rsid w:val="00696260"/>
    <w:rsid w:val="006A3748"/>
    <w:rsid w:val="006A4A8E"/>
    <w:rsid w:val="006A6772"/>
    <w:rsid w:val="006A75FB"/>
    <w:rsid w:val="006A7C34"/>
    <w:rsid w:val="006B57E1"/>
    <w:rsid w:val="006B6B04"/>
    <w:rsid w:val="006B7B9D"/>
    <w:rsid w:val="006C1095"/>
    <w:rsid w:val="006C3BFE"/>
    <w:rsid w:val="006D3B9B"/>
    <w:rsid w:val="006D3BBA"/>
    <w:rsid w:val="006D5663"/>
    <w:rsid w:val="006D7CF0"/>
    <w:rsid w:val="006E670F"/>
    <w:rsid w:val="006F0528"/>
    <w:rsid w:val="006F4753"/>
    <w:rsid w:val="007017E8"/>
    <w:rsid w:val="00705FC4"/>
    <w:rsid w:val="00706438"/>
    <w:rsid w:val="0071099B"/>
    <w:rsid w:val="00710F55"/>
    <w:rsid w:val="00711646"/>
    <w:rsid w:val="00715453"/>
    <w:rsid w:val="007215B6"/>
    <w:rsid w:val="007253E4"/>
    <w:rsid w:val="00726439"/>
    <w:rsid w:val="00727D73"/>
    <w:rsid w:val="00732746"/>
    <w:rsid w:val="00735A04"/>
    <w:rsid w:val="00736ABA"/>
    <w:rsid w:val="007406B2"/>
    <w:rsid w:val="00746BFD"/>
    <w:rsid w:val="007514FE"/>
    <w:rsid w:val="00760275"/>
    <w:rsid w:val="007618B0"/>
    <w:rsid w:val="00761CDC"/>
    <w:rsid w:val="007711B0"/>
    <w:rsid w:val="00773DAB"/>
    <w:rsid w:val="00777409"/>
    <w:rsid w:val="007801C1"/>
    <w:rsid w:val="00780DAC"/>
    <w:rsid w:val="00783C8B"/>
    <w:rsid w:val="007914B3"/>
    <w:rsid w:val="007960A0"/>
    <w:rsid w:val="007960A5"/>
    <w:rsid w:val="007A055E"/>
    <w:rsid w:val="007A5DBC"/>
    <w:rsid w:val="007A66B4"/>
    <w:rsid w:val="007A6A5C"/>
    <w:rsid w:val="007A74AA"/>
    <w:rsid w:val="007B06E7"/>
    <w:rsid w:val="007B0EAE"/>
    <w:rsid w:val="007B18DD"/>
    <w:rsid w:val="007B20EB"/>
    <w:rsid w:val="007B53FF"/>
    <w:rsid w:val="007C42B8"/>
    <w:rsid w:val="007C48CD"/>
    <w:rsid w:val="007C6A37"/>
    <w:rsid w:val="007C6E8F"/>
    <w:rsid w:val="007D244F"/>
    <w:rsid w:val="007D59C8"/>
    <w:rsid w:val="007D5C90"/>
    <w:rsid w:val="007D73FF"/>
    <w:rsid w:val="007E0824"/>
    <w:rsid w:val="007E168D"/>
    <w:rsid w:val="007E3744"/>
    <w:rsid w:val="007F38E3"/>
    <w:rsid w:val="007F7BFB"/>
    <w:rsid w:val="0080344E"/>
    <w:rsid w:val="00807362"/>
    <w:rsid w:val="00810485"/>
    <w:rsid w:val="00815657"/>
    <w:rsid w:val="00815943"/>
    <w:rsid w:val="00817CE1"/>
    <w:rsid w:val="00820078"/>
    <w:rsid w:val="0082261D"/>
    <w:rsid w:val="00845988"/>
    <w:rsid w:val="00853411"/>
    <w:rsid w:val="00862700"/>
    <w:rsid w:val="0087546D"/>
    <w:rsid w:val="00881AD6"/>
    <w:rsid w:val="00883A21"/>
    <w:rsid w:val="00887129"/>
    <w:rsid w:val="00887FBB"/>
    <w:rsid w:val="00892D5D"/>
    <w:rsid w:val="0089429C"/>
    <w:rsid w:val="008950A4"/>
    <w:rsid w:val="008A4AD9"/>
    <w:rsid w:val="008A667A"/>
    <w:rsid w:val="008B3CE7"/>
    <w:rsid w:val="008B7C3E"/>
    <w:rsid w:val="008C0F34"/>
    <w:rsid w:val="008C1905"/>
    <w:rsid w:val="008C4594"/>
    <w:rsid w:val="008C6CE2"/>
    <w:rsid w:val="008D2720"/>
    <w:rsid w:val="008D6531"/>
    <w:rsid w:val="008E1AFD"/>
    <w:rsid w:val="008E575D"/>
    <w:rsid w:val="008E7670"/>
    <w:rsid w:val="0090134A"/>
    <w:rsid w:val="00903855"/>
    <w:rsid w:val="00903DA3"/>
    <w:rsid w:val="00904B25"/>
    <w:rsid w:val="00905DCA"/>
    <w:rsid w:val="009156CF"/>
    <w:rsid w:val="00920626"/>
    <w:rsid w:val="00921B0E"/>
    <w:rsid w:val="009236EE"/>
    <w:rsid w:val="00930180"/>
    <w:rsid w:val="00931CEC"/>
    <w:rsid w:val="009327D3"/>
    <w:rsid w:val="00935843"/>
    <w:rsid w:val="00951B69"/>
    <w:rsid w:val="00956505"/>
    <w:rsid w:val="00956AF4"/>
    <w:rsid w:val="0096220F"/>
    <w:rsid w:val="00965AD4"/>
    <w:rsid w:val="00967599"/>
    <w:rsid w:val="009717AF"/>
    <w:rsid w:val="009727D0"/>
    <w:rsid w:val="0097612A"/>
    <w:rsid w:val="009828B7"/>
    <w:rsid w:val="00983F92"/>
    <w:rsid w:val="00986A2A"/>
    <w:rsid w:val="00986E18"/>
    <w:rsid w:val="00990341"/>
    <w:rsid w:val="00993C81"/>
    <w:rsid w:val="009949F9"/>
    <w:rsid w:val="009A0755"/>
    <w:rsid w:val="009A3AC9"/>
    <w:rsid w:val="009A5C3A"/>
    <w:rsid w:val="009A7873"/>
    <w:rsid w:val="009A7E5B"/>
    <w:rsid w:val="009B338F"/>
    <w:rsid w:val="009B39F4"/>
    <w:rsid w:val="009C1125"/>
    <w:rsid w:val="009C14AE"/>
    <w:rsid w:val="009C2795"/>
    <w:rsid w:val="009C2977"/>
    <w:rsid w:val="009D5F3D"/>
    <w:rsid w:val="009D68ED"/>
    <w:rsid w:val="009E04F3"/>
    <w:rsid w:val="009E2869"/>
    <w:rsid w:val="009E2C25"/>
    <w:rsid w:val="009E5DA6"/>
    <w:rsid w:val="009E7886"/>
    <w:rsid w:val="009F3A09"/>
    <w:rsid w:val="009F4C4D"/>
    <w:rsid w:val="009F712A"/>
    <w:rsid w:val="00A06FC9"/>
    <w:rsid w:val="00A107B5"/>
    <w:rsid w:val="00A1300C"/>
    <w:rsid w:val="00A153CA"/>
    <w:rsid w:val="00A156B5"/>
    <w:rsid w:val="00A215CF"/>
    <w:rsid w:val="00A25E85"/>
    <w:rsid w:val="00A26877"/>
    <w:rsid w:val="00A32572"/>
    <w:rsid w:val="00A42C1C"/>
    <w:rsid w:val="00A462D3"/>
    <w:rsid w:val="00A56CBE"/>
    <w:rsid w:val="00A64D3A"/>
    <w:rsid w:val="00A73C0E"/>
    <w:rsid w:val="00A74362"/>
    <w:rsid w:val="00A74D7A"/>
    <w:rsid w:val="00A859E3"/>
    <w:rsid w:val="00A86BBE"/>
    <w:rsid w:val="00AA3A88"/>
    <w:rsid w:val="00AA6F46"/>
    <w:rsid w:val="00AB670B"/>
    <w:rsid w:val="00AC0449"/>
    <w:rsid w:val="00AC2B66"/>
    <w:rsid w:val="00AC48F5"/>
    <w:rsid w:val="00AE00B4"/>
    <w:rsid w:val="00AE23A7"/>
    <w:rsid w:val="00AE29E7"/>
    <w:rsid w:val="00AF3C5E"/>
    <w:rsid w:val="00AF5BCA"/>
    <w:rsid w:val="00B06C2A"/>
    <w:rsid w:val="00B124D4"/>
    <w:rsid w:val="00B14AC3"/>
    <w:rsid w:val="00B17115"/>
    <w:rsid w:val="00B21B63"/>
    <w:rsid w:val="00B22911"/>
    <w:rsid w:val="00B229E6"/>
    <w:rsid w:val="00B22E8F"/>
    <w:rsid w:val="00B26AC0"/>
    <w:rsid w:val="00B3314C"/>
    <w:rsid w:val="00B37D62"/>
    <w:rsid w:val="00B403C3"/>
    <w:rsid w:val="00B46633"/>
    <w:rsid w:val="00B54825"/>
    <w:rsid w:val="00B5607D"/>
    <w:rsid w:val="00B57720"/>
    <w:rsid w:val="00B63284"/>
    <w:rsid w:val="00B664B2"/>
    <w:rsid w:val="00B6726B"/>
    <w:rsid w:val="00B74912"/>
    <w:rsid w:val="00B7543B"/>
    <w:rsid w:val="00B81D82"/>
    <w:rsid w:val="00B8531F"/>
    <w:rsid w:val="00B86B80"/>
    <w:rsid w:val="00B93870"/>
    <w:rsid w:val="00B97054"/>
    <w:rsid w:val="00BA2A46"/>
    <w:rsid w:val="00BA5140"/>
    <w:rsid w:val="00BB014F"/>
    <w:rsid w:val="00BB0F83"/>
    <w:rsid w:val="00BB1499"/>
    <w:rsid w:val="00BB1BD0"/>
    <w:rsid w:val="00BB5761"/>
    <w:rsid w:val="00BB5BB2"/>
    <w:rsid w:val="00BC12DC"/>
    <w:rsid w:val="00BC2F04"/>
    <w:rsid w:val="00BD0DAE"/>
    <w:rsid w:val="00BD579C"/>
    <w:rsid w:val="00BD6056"/>
    <w:rsid w:val="00BD6440"/>
    <w:rsid w:val="00BD67F9"/>
    <w:rsid w:val="00BD711E"/>
    <w:rsid w:val="00BE173A"/>
    <w:rsid w:val="00BE1922"/>
    <w:rsid w:val="00BE70B3"/>
    <w:rsid w:val="00BF5B27"/>
    <w:rsid w:val="00C06E45"/>
    <w:rsid w:val="00C11FC4"/>
    <w:rsid w:val="00C1525D"/>
    <w:rsid w:val="00C161AB"/>
    <w:rsid w:val="00C1706F"/>
    <w:rsid w:val="00C2601E"/>
    <w:rsid w:val="00C3113B"/>
    <w:rsid w:val="00C35785"/>
    <w:rsid w:val="00C36837"/>
    <w:rsid w:val="00C445E3"/>
    <w:rsid w:val="00C44CE4"/>
    <w:rsid w:val="00C45847"/>
    <w:rsid w:val="00C45E23"/>
    <w:rsid w:val="00C460EF"/>
    <w:rsid w:val="00C46C31"/>
    <w:rsid w:val="00C63F8D"/>
    <w:rsid w:val="00C64ED4"/>
    <w:rsid w:val="00C70C59"/>
    <w:rsid w:val="00C73870"/>
    <w:rsid w:val="00C75E7E"/>
    <w:rsid w:val="00C83870"/>
    <w:rsid w:val="00C85FC4"/>
    <w:rsid w:val="00C86112"/>
    <w:rsid w:val="00C87802"/>
    <w:rsid w:val="00C9117C"/>
    <w:rsid w:val="00C93219"/>
    <w:rsid w:val="00C93F8B"/>
    <w:rsid w:val="00C96048"/>
    <w:rsid w:val="00C97210"/>
    <w:rsid w:val="00CA0C9D"/>
    <w:rsid w:val="00CB1F27"/>
    <w:rsid w:val="00CB4CEA"/>
    <w:rsid w:val="00CB6C0D"/>
    <w:rsid w:val="00CB783B"/>
    <w:rsid w:val="00CC1110"/>
    <w:rsid w:val="00CC1A82"/>
    <w:rsid w:val="00CC4D21"/>
    <w:rsid w:val="00CC50A4"/>
    <w:rsid w:val="00CC520D"/>
    <w:rsid w:val="00CC52BA"/>
    <w:rsid w:val="00CD4C14"/>
    <w:rsid w:val="00CD50B3"/>
    <w:rsid w:val="00CE0B5D"/>
    <w:rsid w:val="00CE1081"/>
    <w:rsid w:val="00CE4B1C"/>
    <w:rsid w:val="00CE653E"/>
    <w:rsid w:val="00CE68EF"/>
    <w:rsid w:val="00CF27B7"/>
    <w:rsid w:val="00CF2BD2"/>
    <w:rsid w:val="00CF2F32"/>
    <w:rsid w:val="00CF7798"/>
    <w:rsid w:val="00D03024"/>
    <w:rsid w:val="00D0362E"/>
    <w:rsid w:val="00D03ECB"/>
    <w:rsid w:val="00D06B57"/>
    <w:rsid w:val="00D10F3F"/>
    <w:rsid w:val="00D1395F"/>
    <w:rsid w:val="00D1541B"/>
    <w:rsid w:val="00D17AD9"/>
    <w:rsid w:val="00D21DBB"/>
    <w:rsid w:val="00D25740"/>
    <w:rsid w:val="00D26023"/>
    <w:rsid w:val="00D33993"/>
    <w:rsid w:val="00D3438F"/>
    <w:rsid w:val="00D3515A"/>
    <w:rsid w:val="00D35251"/>
    <w:rsid w:val="00D3582E"/>
    <w:rsid w:val="00D41671"/>
    <w:rsid w:val="00D456FF"/>
    <w:rsid w:val="00D47E56"/>
    <w:rsid w:val="00D53D75"/>
    <w:rsid w:val="00D5480B"/>
    <w:rsid w:val="00D558CD"/>
    <w:rsid w:val="00D657FE"/>
    <w:rsid w:val="00D822C8"/>
    <w:rsid w:val="00D86875"/>
    <w:rsid w:val="00D86C23"/>
    <w:rsid w:val="00D91D67"/>
    <w:rsid w:val="00D96C06"/>
    <w:rsid w:val="00D97063"/>
    <w:rsid w:val="00D97140"/>
    <w:rsid w:val="00DA4A53"/>
    <w:rsid w:val="00DA6A12"/>
    <w:rsid w:val="00DB380A"/>
    <w:rsid w:val="00DB3CB4"/>
    <w:rsid w:val="00DB5B0A"/>
    <w:rsid w:val="00DC1F6D"/>
    <w:rsid w:val="00DC1FB7"/>
    <w:rsid w:val="00DC3AA1"/>
    <w:rsid w:val="00DC621D"/>
    <w:rsid w:val="00DD169F"/>
    <w:rsid w:val="00DD7205"/>
    <w:rsid w:val="00DD7972"/>
    <w:rsid w:val="00DE0DBF"/>
    <w:rsid w:val="00DE3473"/>
    <w:rsid w:val="00DE3B41"/>
    <w:rsid w:val="00DE4B30"/>
    <w:rsid w:val="00DE6917"/>
    <w:rsid w:val="00DE7F4D"/>
    <w:rsid w:val="00DE7F8A"/>
    <w:rsid w:val="00DF13F1"/>
    <w:rsid w:val="00DF3A13"/>
    <w:rsid w:val="00DF7244"/>
    <w:rsid w:val="00E02B35"/>
    <w:rsid w:val="00E102F3"/>
    <w:rsid w:val="00E12087"/>
    <w:rsid w:val="00E13CC6"/>
    <w:rsid w:val="00E14DE2"/>
    <w:rsid w:val="00E14DF0"/>
    <w:rsid w:val="00E16086"/>
    <w:rsid w:val="00E16E67"/>
    <w:rsid w:val="00E17112"/>
    <w:rsid w:val="00E2732B"/>
    <w:rsid w:val="00E3363E"/>
    <w:rsid w:val="00E357D8"/>
    <w:rsid w:val="00E4476F"/>
    <w:rsid w:val="00E5108F"/>
    <w:rsid w:val="00E54E04"/>
    <w:rsid w:val="00E57B06"/>
    <w:rsid w:val="00E6070F"/>
    <w:rsid w:val="00E644ED"/>
    <w:rsid w:val="00E6669D"/>
    <w:rsid w:val="00E71356"/>
    <w:rsid w:val="00E71D7C"/>
    <w:rsid w:val="00E7620C"/>
    <w:rsid w:val="00E86433"/>
    <w:rsid w:val="00E900CD"/>
    <w:rsid w:val="00E90F3D"/>
    <w:rsid w:val="00E94581"/>
    <w:rsid w:val="00E95209"/>
    <w:rsid w:val="00E97D75"/>
    <w:rsid w:val="00EA0D0D"/>
    <w:rsid w:val="00EA1A8D"/>
    <w:rsid w:val="00EA1F27"/>
    <w:rsid w:val="00EA2F8E"/>
    <w:rsid w:val="00EA4184"/>
    <w:rsid w:val="00EA5272"/>
    <w:rsid w:val="00EA5CA0"/>
    <w:rsid w:val="00EA6AD0"/>
    <w:rsid w:val="00EA7B1B"/>
    <w:rsid w:val="00EB0EC8"/>
    <w:rsid w:val="00EB4738"/>
    <w:rsid w:val="00EB779A"/>
    <w:rsid w:val="00EC12F8"/>
    <w:rsid w:val="00ED3F64"/>
    <w:rsid w:val="00EE0E7E"/>
    <w:rsid w:val="00EF0CA8"/>
    <w:rsid w:val="00EF428A"/>
    <w:rsid w:val="00EF6A7B"/>
    <w:rsid w:val="00EF6EFF"/>
    <w:rsid w:val="00F0206B"/>
    <w:rsid w:val="00F039E7"/>
    <w:rsid w:val="00F052BE"/>
    <w:rsid w:val="00F1170A"/>
    <w:rsid w:val="00F12711"/>
    <w:rsid w:val="00F2093A"/>
    <w:rsid w:val="00F2502B"/>
    <w:rsid w:val="00F26631"/>
    <w:rsid w:val="00F26967"/>
    <w:rsid w:val="00F35D0B"/>
    <w:rsid w:val="00F43089"/>
    <w:rsid w:val="00F4764F"/>
    <w:rsid w:val="00F51232"/>
    <w:rsid w:val="00F52278"/>
    <w:rsid w:val="00F53852"/>
    <w:rsid w:val="00F53AC1"/>
    <w:rsid w:val="00F5468D"/>
    <w:rsid w:val="00F64B15"/>
    <w:rsid w:val="00F71EFD"/>
    <w:rsid w:val="00F74022"/>
    <w:rsid w:val="00F77B6B"/>
    <w:rsid w:val="00F858DE"/>
    <w:rsid w:val="00F85AF2"/>
    <w:rsid w:val="00F85E7C"/>
    <w:rsid w:val="00F90627"/>
    <w:rsid w:val="00F92CB0"/>
    <w:rsid w:val="00F965CB"/>
    <w:rsid w:val="00FA1F57"/>
    <w:rsid w:val="00FA6481"/>
    <w:rsid w:val="00FA70EA"/>
    <w:rsid w:val="00FA7C92"/>
    <w:rsid w:val="00FB11EC"/>
    <w:rsid w:val="00FB1D63"/>
    <w:rsid w:val="00FB4EC0"/>
    <w:rsid w:val="00FC2C48"/>
    <w:rsid w:val="00FC34E0"/>
    <w:rsid w:val="00FC423F"/>
    <w:rsid w:val="00FC520B"/>
    <w:rsid w:val="00FC6E8F"/>
    <w:rsid w:val="00FC6ED9"/>
    <w:rsid w:val="00FD0CE4"/>
    <w:rsid w:val="00FD24EC"/>
    <w:rsid w:val="00FD26D9"/>
    <w:rsid w:val="00FD5984"/>
    <w:rsid w:val="00FE138B"/>
    <w:rsid w:val="00FE7A6F"/>
    <w:rsid w:val="00FF09BC"/>
    <w:rsid w:val="00FF2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6056D"/>
  <w15:docId w15:val="{F1D980F1-55AA-4FEC-82AC-34C394A7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pPr>
      <w:ind w:left="720" w:hanging="720"/>
    </w:pPr>
  </w:style>
  <w:style w:type="character" w:customStyle="1" w:styleId="UnresolvedMention2">
    <w:name w:val="Unresolved Mention2"/>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sz w:val="24"/>
      <w:szCs w:val="24"/>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3">
    <w:name w:val="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2">
    <w:name w:val="2"/>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1">
    <w:name w:val="1"/>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 w:type="paragraph" w:styleId="Revision">
    <w:name w:val="Revision"/>
    <w:hidden/>
    <w:uiPriority w:val="99"/>
    <w:semiHidden/>
    <w:rsid w:val="00E97D75"/>
  </w:style>
  <w:style w:type="paragraph" w:styleId="ListParagraph">
    <w:name w:val="List Paragraph"/>
    <w:basedOn w:val="Normal"/>
    <w:uiPriority w:val="34"/>
    <w:qFormat/>
    <w:rsid w:val="00F53AC1"/>
    <w:pPr>
      <w:ind w:left="720"/>
    </w:pPr>
  </w:style>
  <w:style w:type="paragraph" w:customStyle="1" w:styleId="SMHeading">
    <w:name w:val="SM Heading"/>
    <w:basedOn w:val="Heading1"/>
    <w:qFormat/>
    <w:rsid w:val="00B124D4"/>
    <w:pPr>
      <w:keepLines w:val="0"/>
      <w:spacing w:before="240" w:after="60"/>
    </w:pPr>
    <w:rPr>
      <w:bCs/>
      <w:kern w:val="32"/>
      <w:sz w:val="24"/>
      <w:szCs w:val="24"/>
      <w:lang w:eastAsia="en-US"/>
    </w:rPr>
  </w:style>
  <w:style w:type="paragraph" w:customStyle="1" w:styleId="SMText">
    <w:name w:val="SM Text"/>
    <w:basedOn w:val="Normal"/>
    <w:qFormat/>
    <w:rsid w:val="00B124D4"/>
    <w:pPr>
      <w:ind w:firstLine="480"/>
    </w:pPr>
    <w:rPr>
      <w:sz w:val="24"/>
      <w:lang w:eastAsia="en-US"/>
    </w:rPr>
  </w:style>
  <w:style w:type="paragraph" w:customStyle="1" w:styleId="SMcaption">
    <w:name w:val="SM caption"/>
    <w:basedOn w:val="SMText"/>
    <w:qFormat/>
    <w:rsid w:val="00B124D4"/>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87084">
      <w:bodyDiv w:val="1"/>
      <w:marLeft w:val="0"/>
      <w:marRight w:val="0"/>
      <w:marTop w:val="0"/>
      <w:marBottom w:val="0"/>
      <w:divBdr>
        <w:top w:val="none" w:sz="0" w:space="0" w:color="auto"/>
        <w:left w:val="none" w:sz="0" w:space="0" w:color="auto"/>
        <w:bottom w:val="none" w:sz="0" w:space="0" w:color="auto"/>
        <w:right w:val="none" w:sz="0" w:space="0" w:color="auto"/>
      </w:divBdr>
    </w:div>
    <w:div w:id="772170861">
      <w:bodyDiv w:val="1"/>
      <w:marLeft w:val="0"/>
      <w:marRight w:val="0"/>
      <w:marTop w:val="0"/>
      <w:marBottom w:val="0"/>
      <w:divBdr>
        <w:top w:val="none" w:sz="0" w:space="0" w:color="auto"/>
        <w:left w:val="none" w:sz="0" w:space="0" w:color="auto"/>
        <w:bottom w:val="none" w:sz="0" w:space="0" w:color="auto"/>
        <w:right w:val="none" w:sz="0" w:space="0" w:color="auto"/>
      </w:divBdr>
    </w:div>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2.xml"/><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eader" Target="header3.xm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osf.io/e2fuw/?view_only=46eb2e525daf42d29df318a92762d885" TargetMode="External"/><Relationship Id="rId20" Type="http://schemas.openxmlformats.org/officeDocument/2006/relationships/footer" Target="foot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footer" Target="footer4.xml"/><Relationship Id="rId5" Type="http://schemas.openxmlformats.org/officeDocument/2006/relationships/settings" Target="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footer" Target="footer1.xml"/><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png"/><Relationship Id="rId14" Type="http://schemas.microsoft.com/office/2011/relationships/commentsExtended" Target="commentsExtended.xml"/><Relationship Id="rId22" Type="http://schemas.openxmlformats.org/officeDocument/2006/relationships/footer" Target="footer3.xm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endnotes" Target="endnotes.xml"/></Relationships>
</file>

<file path=word/_rels/header3.xml.rels><?xml version="1.0" encoding="UTF-8" standalone="yes"?>
<Relationships xmlns="http://schemas.openxmlformats.org/package/2006/relationships"><Relationship Id="rId2" Type="http://schemas.openxmlformats.org/officeDocument/2006/relationships/image" Target="media/image6.jpg"/><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5Hg76zEiJzVtEQdMCBzquZe4ag==">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0984AC-59BE-4860-BACF-3345D04D6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23900</Words>
  <Characters>136235</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Richard Schuster</cp:lastModifiedBy>
  <cp:revision>1</cp:revision>
  <dcterms:created xsi:type="dcterms:W3CDTF">2022-03-25T12:07:00Z</dcterms:created>
  <dcterms:modified xsi:type="dcterms:W3CDTF">2022-10-15T12:47:00Z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y fmtid="{D5CDD505-2E9C-101B-9397-08002B2CF9AE}" pid="3" name="ZOTERO_PREF_1">
    <vt:lpwstr>&lt;data data-version="3" zotero-version="6.0.3"&gt;&lt;session id="GI4kq3cU"/&gt;&lt;style id="http://www.zotero.org/styles/conservation-biology" hasBibliography="1" bibliographyStyleHasBeenSet="1"/&gt;&lt;prefs&gt;&lt;pref name="fieldType" value="Field"/&gt;&lt;/prefs&gt;&lt;/data&gt;</vt:lpwstr>
  </property>
</Properties>
</file>