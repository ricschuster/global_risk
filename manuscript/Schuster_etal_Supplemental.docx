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823EA" w14:textId="70018FC6" w:rsidR="00F515FB" w:rsidRPr="0017141C" w:rsidRDefault="00F515FB" w:rsidP="0017141C">
      <w:pPr>
        <w:jc w:val="center"/>
        <w:rPr>
          <w:b/>
          <w:szCs w:val="24"/>
        </w:rPr>
      </w:pPr>
      <w:r w:rsidRPr="0017141C">
        <w:rPr>
          <w:b/>
          <w:i/>
          <w:szCs w:val="24"/>
        </w:rPr>
        <w:t>Science</w:t>
      </w:r>
      <w:r w:rsidRPr="0017141C">
        <w:rPr>
          <w:b/>
          <w:szCs w:val="24"/>
        </w:rPr>
        <w:t xml:space="preserve"> </w:t>
      </w:r>
      <w:commentRangeStart w:id="0"/>
      <w:r w:rsidRPr="0017141C">
        <w:rPr>
          <w:b/>
          <w:szCs w:val="24"/>
        </w:rPr>
        <w:t xml:space="preserve">Supplementary Materials </w:t>
      </w:r>
      <w:commentRangeEnd w:id="0"/>
      <w:r w:rsidR="00A65C31" w:rsidRPr="0017141C">
        <w:rPr>
          <w:rStyle w:val="CommentReference"/>
          <w:sz w:val="24"/>
          <w:szCs w:val="24"/>
        </w:rPr>
        <w:commentReference w:id="0"/>
      </w:r>
      <w:r w:rsidRPr="0017141C">
        <w:rPr>
          <w:b/>
          <w:szCs w:val="24"/>
        </w:rPr>
        <w:t>Template Instructions</w:t>
      </w:r>
    </w:p>
    <w:p w14:paraId="52B2DE14" w14:textId="77777777" w:rsidR="008218C4" w:rsidRPr="0017141C" w:rsidRDefault="008218C4" w:rsidP="0017141C">
      <w:pPr>
        <w:rPr>
          <w:szCs w:val="24"/>
        </w:rPr>
      </w:pPr>
    </w:p>
    <w:p w14:paraId="048F0187" w14:textId="7CF0E3B0" w:rsidR="004779CB" w:rsidRPr="0017141C" w:rsidRDefault="004779CB" w:rsidP="0017141C">
      <w:pPr>
        <w:rPr>
          <w:szCs w:val="24"/>
        </w:rPr>
      </w:pPr>
      <w:r w:rsidRPr="0017141C">
        <w:rPr>
          <w:szCs w:val="24"/>
        </w:rPr>
        <w:t xml:space="preserve">This is the </w:t>
      </w:r>
      <w:r w:rsidRPr="0017141C">
        <w:rPr>
          <w:i/>
          <w:szCs w:val="24"/>
        </w:rPr>
        <w:t>Science</w:t>
      </w:r>
      <w:r w:rsidRPr="0017141C">
        <w:rPr>
          <w:szCs w:val="24"/>
        </w:rPr>
        <w:t xml:space="preserve"> template for presenting and formatting your </w:t>
      </w:r>
      <w:r w:rsidR="00F515FB" w:rsidRPr="0017141C">
        <w:rPr>
          <w:szCs w:val="24"/>
        </w:rPr>
        <w:t>supplementary m</w:t>
      </w:r>
      <w:r w:rsidR="00BB2D2A" w:rsidRPr="0017141C">
        <w:rPr>
          <w:szCs w:val="24"/>
        </w:rPr>
        <w:t>aterials</w:t>
      </w:r>
      <w:r w:rsidRPr="0017141C">
        <w:rPr>
          <w:szCs w:val="24"/>
        </w:rPr>
        <w:t>.</w:t>
      </w:r>
      <w:r w:rsidR="00BC3E04" w:rsidRPr="0017141C">
        <w:rPr>
          <w:szCs w:val="24"/>
        </w:rPr>
        <w:t xml:space="preserve"> </w:t>
      </w:r>
      <w:r w:rsidRPr="0017141C">
        <w:rPr>
          <w:szCs w:val="24"/>
        </w:rPr>
        <w:t xml:space="preserve">To organize your </w:t>
      </w:r>
      <w:r w:rsidR="00F515FB" w:rsidRPr="0017141C">
        <w:rPr>
          <w:szCs w:val="24"/>
        </w:rPr>
        <w:t>supplementary m</w:t>
      </w:r>
      <w:r w:rsidR="00BB2D2A" w:rsidRPr="0017141C">
        <w:rPr>
          <w:szCs w:val="24"/>
        </w:rPr>
        <w:t>aterials section</w:t>
      </w:r>
      <w:r w:rsidR="00164269" w:rsidRPr="0017141C">
        <w:rPr>
          <w:szCs w:val="24"/>
        </w:rPr>
        <w:t>,</w:t>
      </w:r>
      <w:r w:rsidRPr="0017141C">
        <w:rPr>
          <w:szCs w:val="24"/>
        </w:rPr>
        <w:t xml:space="preserve"> please follow the instructions below.</w:t>
      </w:r>
      <w:r w:rsidR="00BC3E04" w:rsidRPr="0017141C">
        <w:rPr>
          <w:szCs w:val="24"/>
        </w:rPr>
        <w:t xml:space="preserve"> </w:t>
      </w:r>
      <w:r w:rsidRPr="0017141C">
        <w:rPr>
          <w:color w:val="FF0000"/>
          <w:szCs w:val="24"/>
        </w:rPr>
        <w:t>Once formatted, you should delete this first page of instructions</w:t>
      </w:r>
      <w:r w:rsidRPr="0017141C">
        <w:rPr>
          <w:szCs w:val="24"/>
        </w:rPr>
        <w:t>.</w:t>
      </w:r>
      <w:r w:rsidR="00BC3E04" w:rsidRPr="0017141C">
        <w:rPr>
          <w:szCs w:val="24"/>
        </w:rPr>
        <w:t xml:space="preserve"> </w:t>
      </w:r>
    </w:p>
    <w:p w14:paraId="7D3A4752" w14:textId="77777777" w:rsidR="004779CB" w:rsidRPr="0017141C" w:rsidRDefault="004779CB" w:rsidP="0017141C">
      <w:pPr>
        <w:rPr>
          <w:szCs w:val="24"/>
        </w:rPr>
      </w:pPr>
    </w:p>
    <w:p w14:paraId="3FCF063B" w14:textId="77777777" w:rsidR="004779CB" w:rsidRPr="0017141C" w:rsidRDefault="004779CB" w:rsidP="0017141C">
      <w:pPr>
        <w:rPr>
          <w:b/>
          <w:szCs w:val="24"/>
        </w:rPr>
      </w:pPr>
      <w:r w:rsidRPr="0017141C">
        <w:rPr>
          <w:b/>
          <w:szCs w:val="24"/>
        </w:rPr>
        <w:t>Overview:</w:t>
      </w:r>
    </w:p>
    <w:p w14:paraId="042EDF94" w14:textId="3A9950D6" w:rsidR="004779CB" w:rsidRPr="0017141C" w:rsidRDefault="00BB2D2A" w:rsidP="0017141C">
      <w:pPr>
        <w:rPr>
          <w:szCs w:val="24"/>
        </w:rPr>
      </w:pPr>
      <w:r w:rsidRPr="0017141C">
        <w:rPr>
          <w:szCs w:val="24"/>
        </w:rPr>
        <w:t xml:space="preserve">Supplementary </w:t>
      </w:r>
      <w:r w:rsidR="00F515FB" w:rsidRPr="0017141C">
        <w:rPr>
          <w:szCs w:val="24"/>
        </w:rPr>
        <w:t xml:space="preserve">materials </w:t>
      </w:r>
      <w:r w:rsidR="004779CB" w:rsidRPr="0017141C">
        <w:rPr>
          <w:szCs w:val="24"/>
        </w:rPr>
        <w:t xml:space="preserve">present additional information in support of the conclusions of your paper, such as a description of the materials and methods, controls, or tabulated data presented in </w:t>
      </w:r>
      <w:r w:rsidR="00F515FB" w:rsidRPr="0017141C">
        <w:rPr>
          <w:szCs w:val="24"/>
        </w:rPr>
        <w:t>Tables or F</w:t>
      </w:r>
      <w:r w:rsidR="004779CB" w:rsidRPr="0017141C">
        <w:rPr>
          <w:szCs w:val="24"/>
        </w:rPr>
        <w:t>igures.</w:t>
      </w:r>
      <w:r w:rsidR="00BC3E04" w:rsidRPr="0017141C">
        <w:rPr>
          <w:szCs w:val="24"/>
        </w:rPr>
        <w:t xml:space="preserve"> </w:t>
      </w:r>
      <w:r w:rsidR="00F80705" w:rsidRPr="0017141C">
        <w:rPr>
          <w:szCs w:val="24"/>
        </w:rPr>
        <w:t>It will generally consist of one integrated PDF file.</w:t>
      </w:r>
      <w:r w:rsidR="00BC3E04" w:rsidRPr="0017141C">
        <w:rPr>
          <w:szCs w:val="24"/>
        </w:rPr>
        <w:t xml:space="preserve"> </w:t>
      </w:r>
      <w:r w:rsidR="00F80705" w:rsidRPr="0017141C">
        <w:rPr>
          <w:szCs w:val="24"/>
        </w:rPr>
        <w:t xml:space="preserve">Audio or movie files or large data </w:t>
      </w:r>
      <w:r w:rsidR="00E4519A" w:rsidRPr="0017141C">
        <w:rPr>
          <w:szCs w:val="24"/>
        </w:rPr>
        <w:t xml:space="preserve">Tables </w:t>
      </w:r>
      <w:r w:rsidR="00F80705" w:rsidRPr="0017141C">
        <w:rPr>
          <w:szCs w:val="24"/>
        </w:rPr>
        <w:t>can be presented as separate files.</w:t>
      </w:r>
      <w:r w:rsidR="00BC3E04" w:rsidRPr="0017141C">
        <w:rPr>
          <w:szCs w:val="24"/>
        </w:rPr>
        <w:t xml:space="preserve"> </w:t>
      </w:r>
      <w:r w:rsidR="007402FC" w:rsidRPr="0017141C">
        <w:rPr>
          <w:szCs w:val="24"/>
        </w:rPr>
        <w:t>Further information is available</w:t>
      </w:r>
      <w:r w:rsidR="000F6BE3" w:rsidRPr="0017141C">
        <w:rPr>
          <w:szCs w:val="24"/>
        </w:rPr>
        <w:t xml:space="preserve"> at:</w:t>
      </w:r>
      <w:r w:rsidR="007402FC" w:rsidRPr="0017141C">
        <w:rPr>
          <w:szCs w:val="24"/>
        </w:rPr>
        <w:t xml:space="preserve"> </w:t>
      </w:r>
      <w:hyperlink r:id="rId10" w:anchor="format-supplemental" w:history="1">
        <w:r w:rsidR="000F6BE3" w:rsidRPr="0017141C">
          <w:rPr>
            <w:rStyle w:val="Hyperlink"/>
            <w:szCs w:val="24"/>
          </w:rPr>
          <w:t>http://www.sciencemag.org/authors/instructions-preparing-initial-manuscript#format-supplemental</w:t>
        </w:r>
      </w:hyperlink>
      <w:r w:rsidR="008218C4" w:rsidRPr="0017141C">
        <w:rPr>
          <w:szCs w:val="24"/>
        </w:rPr>
        <w:t>.</w:t>
      </w:r>
    </w:p>
    <w:p w14:paraId="1543D196" w14:textId="77777777" w:rsidR="004779CB" w:rsidRPr="0017141C" w:rsidRDefault="004779CB" w:rsidP="0017141C">
      <w:pPr>
        <w:rPr>
          <w:szCs w:val="24"/>
        </w:rPr>
      </w:pPr>
    </w:p>
    <w:p w14:paraId="65CC3065" w14:textId="77D1D188" w:rsidR="004779CB" w:rsidRPr="0017141C" w:rsidRDefault="00BB2D2A" w:rsidP="0017141C">
      <w:pPr>
        <w:rPr>
          <w:szCs w:val="24"/>
        </w:rPr>
      </w:pPr>
      <w:r w:rsidRPr="0017141C">
        <w:rPr>
          <w:szCs w:val="24"/>
        </w:rPr>
        <w:t>This section</w:t>
      </w:r>
      <w:r w:rsidR="004779CB" w:rsidRPr="0017141C">
        <w:rPr>
          <w:szCs w:val="24"/>
        </w:rPr>
        <w:t xml:space="preserve"> should </w:t>
      </w:r>
      <w:r w:rsidR="004779CB" w:rsidRPr="0017141C">
        <w:rPr>
          <w:szCs w:val="24"/>
          <w:u w:val="single"/>
        </w:rPr>
        <w:t>not</w:t>
      </w:r>
      <w:r w:rsidR="004779CB" w:rsidRPr="0017141C">
        <w:rPr>
          <w:szCs w:val="24"/>
        </w:rPr>
        <w:t xml:space="preserve"> be used for additional discussion, analysis, or interpretations.</w:t>
      </w:r>
      <w:r w:rsidR="00F80705" w:rsidRPr="0017141C">
        <w:rPr>
          <w:szCs w:val="24"/>
        </w:rPr>
        <w:t xml:space="preserve"> It is not to be used</w:t>
      </w:r>
      <w:r w:rsidR="007402FC" w:rsidRPr="0017141C">
        <w:rPr>
          <w:szCs w:val="24"/>
        </w:rPr>
        <w:t xml:space="preserve"> as a forum </w:t>
      </w:r>
      <w:r w:rsidR="00F80705" w:rsidRPr="0017141C">
        <w:rPr>
          <w:szCs w:val="24"/>
        </w:rPr>
        <w:t>to critique other publications.</w:t>
      </w:r>
    </w:p>
    <w:p w14:paraId="656988C7" w14:textId="77777777" w:rsidR="00F80705" w:rsidRPr="0017141C" w:rsidRDefault="00F80705" w:rsidP="0017141C">
      <w:pPr>
        <w:rPr>
          <w:szCs w:val="24"/>
        </w:rPr>
      </w:pPr>
    </w:p>
    <w:p w14:paraId="1CB11E53" w14:textId="05AD796C" w:rsidR="00F80705" w:rsidRPr="0017141C" w:rsidRDefault="00F80705" w:rsidP="0017141C">
      <w:pPr>
        <w:rPr>
          <w:szCs w:val="24"/>
        </w:rPr>
      </w:pPr>
      <w:r w:rsidRPr="0017141C">
        <w:rPr>
          <w:szCs w:val="24"/>
        </w:rPr>
        <w:t>References can be cited in the</w:t>
      </w:r>
      <w:r w:rsidR="00BB2D2A" w:rsidRPr="0017141C">
        <w:rPr>
          <w:szCs w:val="24"/>
        </w:rPr>
        <w:t xml:space="preserve"> supplementary</w:t>
      </w:r>
      <w:r w:rsidRPr="0017141C">
        <w:rPr>
          <w:szCs w:val="24"/>
        </w:rPr>
        <w:t xml:space="preserve"> </w:t>
      </w:r>
      <w:r w:rsidR="00BB2D2A" w:rsidRPr="0017141C">
        <w:rPr>
          <w:szCs w:val="24"/>
        </w:rPr>
        <w:t>text section</w:t>
      </w:r>
      <w:r w:rsidRPr="0017141C">
        <w:rPr>
          <w:szCs w:val="24"/>
        </w:rPr>
        <w:t>.</w:t>
      </w:r>
      <w:r w:rsidR="00BC3E04" w:rsidRPr="0017141C">
        <w:rPr>
          <w:szCs w:val="24"/>
        </w:rPr>
        <w:t xml:space="preserve"> </w:t>
      </w:r>
      <w:r w:rsidRPr="0017141C">
        <w:rPr>
          <w:szCs w:val="24"/>
        </w:rPr>
        <w:t xml:space="preserve">These should be cited in order following the references in the main text as per </w:t>
      </w:r>
      <w:r w:rsidRPr="0017141C">
        <w:rPr>
          <w:i/>
          <w:szCs w:val="24"/>
        </w:rPr>
        <w:t>Science</w:t>
      </w:r>
      <w:r w:rsidRPr="0017141C">
        <w:rPr>
          <w:szCs w:val="24"/>
        </w:rPr>
        <w:t xml:space="preserve"> style (</w:t>
      </w:r>
      <w:r w:rsidR="00E4519A" w:rsidRPr="0017141C">
        <w:rPr>
          <w:szCs w:val="24"/>
        </w:rPr>
        <w:t xml:space="preserve">i.e., </w:t>
      </w:r>
      <w:r w:rsidRPr="0017141C">
        <w:rPr>
          <w:szCs w:val="24"/>
        </w:rPr>
        <w:t>italicized number in parentheses).</w:t>
      </w:r>
      <w:r w:rsidR="00BC3E04" w:rsidRPr="0017141C">
        <w:rPr>
          <w:szCs w:val="24"/>
        </w:rPr>
        <w:t xml:space="preserve"> </w:t>
      </w:r>
      <w:r w:rsidRPr="0017141C">
        <w:rPr>
          <w:szCs w:val="24"/>
        </w:rPr>
        <w:t>One full reference list should be provided for all cited references at the end of the main paper.</w:t>
      </w:r>
    </w:p>
    <w:p w14:paraId="51E51C6F" w14:textId="77777777" w:rsidR="00F80705" w:rsidRPr="0017141C" w:rsidRDefault="00F80705" w:rsidP="0017141C">
      <w:pPr>
        <w:rPr>
          <w:szCs w:val="24"/>
        </w:rPr>
      </w:pPr>
    </w:p>
    <w:p w14:paraId="5D80B6B3" w14:textId="77777777" w:rsidR="00F80705" w:rsidRPr="0017141C" w:rsidRDefault="00F80705" w:rsidP="0017141C">
      <w:pPr>
        <w:rPr>
          <w:b/>
          <w:szCs w:val="24"/>
        </w:rPr>
      </w:pPr>
      <w:r w:rsidRPr="0017141C">
        <w:rPr>
          <w:b/>
          <w:szCs w:val="24"/>
        </w:rPr>
        <w:t>Using the Template</w:t>
      </w:r>
    </w:p>
    <w:p w14:paraId="44B2D18C" w14:textId="595A8EF4" w:rsidR="00F515FB" w:rsidRPr="0017141C" w:rsidRDefault="00F80705" w:rsidP="0017141C">
      <w:pPr>
        <w:rPr>
          <w:szCs w:val="24"/>
        </w:rPr>
      </w:pPr>
      <w:r w:rsidRPr="0017141C">
        <w:rPr>
          <w:szCs w:val="24"/>
        </w:rPr>
        <w:t>Paste the title, author list</w:t>
      </w:r>
      <w:r w:rsidR="00F515FB" w:rsidRPr="0017141C">
        <w:rPr>
          <w:szCs w:val="24"/>
        </w:rPr>
        <w:t>,</w:t>
      </w:r>
      <w:r w:rsidRPr="0017141C">
        <w:rPr>
          <w:szCs w:val="24"/>
        </w:rPr>
        <w:t xml:space="preserve"> and corresponding author</w:t>
      </w:r>
      <w:r w:rsidR="00F515FB" w:rsidRPr="0017141C">
        <w:rPr>
          <w:szCs w:val="24"/>
        </w:rPr>
        <w:t xml:space="preserve"> email address(es)</w:t>
      </w:r>
      <w:r w:rsidRPr="0017141C">
        <w:rPr>
          <w:szCs w:val="24"/>
        </w:rPr>
        <w:t xml:space="preserve"> </w:t>
      </w:r>
      <w:r w:rsidR="00F515FB" w:rsidRPr="0017141C">
        <w:rPr>
          <w:szCs w:val="24"/>
        </w:rPr>
        <w:t xml:space="preserve">from the main text file onto </w:t>
      </w:r>
      <w:r w:rsidRPr="0017141C">
        <w:rPr>
          <w:szCs w:val="24"/>
        </w:rPr>
        <w:t>the cover page.</w:t>
      </w:r>
      <w:r w:rsidR="00BC3E04" w:rsidRPr="0017141C">
        <w:rPr>
          <w:szCs w:val="24"/>
        </w:rPr>
        <w:t xml:space="preserve"> </w:t>
      </w:r>
      <w:r w:rsidR="00F515FB" w:rsidRPr="0017141C">
        <w:rPr>
          <w:szCs w:val="24"/>
        </w:rPr>
        <w:t xml:space="preserve">On the cover page, complete the relevant description of the SM and delete text that does not apply. </w:t>
      </w:r>
    </w:p>
    <w:p w14:paraId="1DBF87FD" w14:textId="77777777" w:rsidR="00F515FB" w:rsidRPr="0017141C" w:rsidRDefault="00F515FB" w:rsidP="0017141C">
      <w:pPr>
        <w:rPr>
          <w:szCs w:val="24"/>
        </w:rPr>
      </w:pPr>
    </w:p>
    <w:p w14:paraId="02F69EE7" w14:textId="44D86968" w:rsidR="00F515FB" w:rsidRPr="0017141C" w:rsidRDefault="00F515FB" w:rsidP="0017141C">
      <w:pPr>
        <w:rPr>
          <w:szCs w:val="24"/>
        </w:rPr>
      </w:pPr>
      <w:r w:rsidRPr="0017141C">
        <w:rPr>
          <w:szCs w:val="24"/>
        </w:rPr>
        <w:t>Copy and paste relevant text into each appropriate section of the template.</w:t>
      </w:r>
    </w:p>
    <w:p w14:paraId="3D5088A2" w14:textId="77777777" w:rsidR="00F515FB" w:rsidRPr="0017141C" w:rsidRDefault="00F515FB" w:rsidP="0017141C">
      <w:pPr>
        <w:rPr>
          <w:szCs w:val="24"/>
        </w:rPr>
      </w:pPr>
    </w:p>
    <w:p w14:paraId="3D012FBD" w14:textId="372756ED" w:rsidR="00EC7C85" w:rsidRPr="0017141C" w:rsidRDefault="00EC7C85" w:rsidP="0017141C">
      <w:pPr>
        <w:rPr>
          <w:szCs w:val="24"/>
        </w:rPr>
      </w:pPr>
      <w:r w:rsidRPr="0017141C">
        <w:rPr>
          <w:szCs w:val="24"/>
        </w:rPr>
        <w:t xml:space="preserve">Each </w:t>
      </w:r>
      <w:r w:rsidR="00F515FB" w:rsidRPr="0017141C">
        <w:rPr>
          <w:szCs w:val="24"/>
        </w:rPr>
        <w:t xml:space="preserve">Figure or Table </w:t>
      </w:r>
      <w:r w:rsidRPr="0017141C">
        <w:rPr>
          <w:szCs w:val="24"/>
        </w:rPr>
        <w:t>should be on a separate page and can be placed above each caption.</w:t>
      </w:r>
      <w:r w:rsidR="00BC3E04" w:rsidRPr="0017141C">
        <w:rPr>
          <w:szCs w:val="24"/>
        </w:rPr>
        <w:t xml:space="preserve"> </w:t>
      </w:r>
      <w:r w:rsidRPr="0017141C">
        <w:rPr>
          <w:szCs w:val="24"/>
        </w:rPr>
        <w:t>To add additional captions</w:t>
      </w:r>
      <w:r w:rsidR="007402FC" w:rsidRPr="0017141C">
        <w:rPr>
          <w:szCs w:val="24"/>
        </w:rPr>
        <w:t>, simply copy and paste (repeatedly</w:t>
      </w:r>
      <w:r w:rsidRPr="0017141C">
        <w:rPr>
          <w:szCs w:val="24"/>
        </w:rPr>
        <w:t xml:space="preserve">) the last caption template. </w:t>
      </w:r>
      <w:r w:rsidRPr="0017141C">
        <w:rPr>
          <w:szCs w:val="24"/>
          <w:highlight w:val="yellow"/>
        </w:rPr>
        <w:t xml:space="preserve">Large </w:t>
      </w:r>
      <w:r w:rsidR="00F515FB" w:rsidRPr="0017141C">
        <w:rPr>
          <w:szCs w:val="24"/>
          <w:highlight w:val="yellow"/>
        </w:rPr>
        <w:t xml:space="preserve">Tables </w:t>
      </w:r>
      <w:r w:rsidRPr="0017141C">
        <w:rPr>
          <w:szCs w:val="24"/>
          <w:highlight w:val="yellow"/>
        </w:rPr>
        <w:t>that extend beyond the width of the page should be provided as separa</w:t>
      </w:r>
      <w:r w:rsidR="00793072" w:rsidRPr="0017141C">
        <w:rPr>
          <w:szCs w:val="24"/>
          <w:highlight w:val="yellow"/>
        </w:rPr>
        <w:t>te files in an appropriate spreadsheet format</w:t>
      </w:r>
      <w:r w:rsidR="00793072" w:rsidRPr="0017141C">
        <w:rPr>
          <w:szCs w:val="24"/>
        </w:rPr>
        <w:t xml:space="preserve"> (.xlsx or similar)</w:t>
      </w:r>
      <w:r w:rsidRPr="0017141C">
        <w:rPr>
          <w:szCs w:val="24"/>
        </w:rPr>
        <w:t>.</w:t>
      </w:r>
    </w:p>
    <w:p w14:paraId="7191324F" w14:textId="77777777" w:rsidR="00EC7C85" w:rsidRPr="0017141C" w:rsidRDefault="00EC7C85" w:rsidP="0017141C">
      <w:pPr>
        <w:rPr>
          <w:szCs w:val="24"/>
        </w:rPr>
      </w:pPr>
    </w:p>
    <w:p w14:paraId="19AE1528" w14:textId="281783B6" w:rsidR="00F80705" w:rsidRPr="0017141C" w:rsidRDefault="00EC7C85" w:rsidP="0017141C">
      <w:pPr>
        <w:rPr>
          <w:szCs w:val="24"/>
        </w:rPr>
      </w:pPr>
      <w:r w:rsidRPr="0017141C">
        <w:rPr>
          <w:szCs w:val="24"/>
        </w:rPr>
        <w:t xml:space="preserve">Large amounts of text can </w:t>
      </w:r>
      <w:r w:rsidR="00CF5C2F" w:rsidRPr="0017141C">
        <w:rPr>
          <w:szCs w:val="24"/>
        </w:rPr>
        <w:t>be grouped by</w:t>
      </w:r>
      <w:r w:rsidRPr="0017141C">
        <w:rPr>
          <w:szCs w:val="24"/>
        </w:rPr>
        <w:t xml:space="preserve"> subheads. To repeat subheads,</w:t>
      </w:r>
      <w:r w:rsidR="00B77B2A" w:rsidRPr="0017141C">
        <w:rPr>
          <w:szCs w:val="24"/>
        </w:rPr>
        <w:t xml:space="preserve"> simply copy the subhead and re</w:t>
      </w:r>
      <w:r w:rsidRPr="0017141C">
        <w:rPr>
          <w:szCs w:val="24"/>
        </w:rPr>
        <w:t>peat/rename.</w:t>
      </w:r>
    </w:p>
    <w:p w14:paraId="466E6909" w14:textId="77777777" w:rsidR="00F125EE" w:rsidRPr="0017141C" w:rsidRDefault="00F125EE" w:rsidP="0017141C">
      <w:pPr>
        <w:jc w:val="center"/>
        <w:rPr>
          <w:szCs w:val="24"/>
        </w:rPr>
        <w:sectPr w:rsidR="00F125EE" w:rsidRPr="0017141C" w:rsidSect="00E853D5">
          <w:headerReference w:type="default" r:id="rId11"/>
          <w:footerReference w:type="default" r:id="rId12"/>
          <w:pgSz w:w="12240" w:h="15840"/>
          <w:pgMar w:top="1440" w:right="1440" w:bottom="1440" w:left="1440" w:header="720" w:footer="720" w:gutter="0"/>
          <w:pgNumType w:start="1"/>
          <w:cols w:space="720"/>
          <w:docGrid w:linePitch="360"/>
        </w:sectPr>
      </w:pPr>
    </w:p>
    <w:p w14:paraId="14C05F61" w14:textId="22EF8EC4" w:rsidR="00FA1481" w:rsidRPr="0017141C" w:rsidRDefault="00F515FB" w:rsidP="0017141C">
      <w:pPr>
        <w:jc w:val="center"/>
        <w:rPr>
          <w:szCs w:val="24"/>
        </w:rPr>
      </w:pPr>
      <w:r w:rsidRPr="0017141C">
        <w:rPr>
          <w:noProof/>
          <w:szCs w:val="24"/>
        </w:rPr>
        <w:lastRenderedPageBreak/>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w:t>
      </w:r>
      <w:proofErr w:type="spellStart"/>
      <w:r w:rsidRPr="0017141C">
        <w:rPr>
          <w:color w:val="000000"/>
          <w:szCs w:val="24"/>
        </w:rPr>
        <w:t>Vivitskaia</w:t>
      </w:r>
      <w:proofErr w:type="spellEnd"/>
      <w:r w:rsidRPr="0017141C">
        <w:rPr>
          <w:color w:val="000000"/>
          <w:szCs w:val="24"/>
        </w:rPr>
        <w:t xml:space="preserve"> Tulloch, Frank A. La </w:t>
      </w:r>
      <w:proofErr w:type="spellStart"/>
      <w:r w:rsidRPr="0017141C">
        <w:rPr>
          <w:color w:val="000000"/>
          <w:szCs w:val="24"/>
        </w:rPr>
        <w:t>Sorte</w:t>
      </w:r>
      <w:proofErr w:type="spellEnd"/>
      <w:r w:rsidRPr="0017141C">
        <w:rPr>
          <w:color w:val="000000"/>
          <w:szCs w:val="24"/>
        </w:rPr>
        <w:t xml:space="preserve">, Patrick R. </w:t>
      </w:r>
      <w:proofErr w:type="spellStart"/>
      <w:r w:rsidRPr="0017141C">
        <w:rPr>
          <w:color w:val="000000"/>
          <w:szCs w:val="24"/>
        </w:rPr>
        <w:t>Roehrdanz</w:t>
      </w:r>
      <w:proofErr w:type="spellEnd"/>
      <w:r w:rsidRPr="0017141C">
        <w:rPr>
          <w:color w:val="000000"/>
          <w:szCs w:val="24"/>
        </w:rPr>
        <w:t xml:space="preserve">, Peter H. </w:t>
      </w:r>
      <w:proofErr w:type="spellStart"/>
      <w:r w:rsidRPr="0017141C">
        <w:rPr>
          <w:color w:val="000000"/>
          <w:szCs w:val="24"/>
        </w:rPr>
        <w:t>Verburg</w:t>
      </w:r>
      <w:proofErr w:type="spellEnd"/>
      <w:r w:rsidRPr="0017141C">
        <w:rPr>
          <w:color w:val="000000"/>
          <w:szCs w:val="24"/>
        </w:rPr>
        <w:t xml:space="preserve">, Amanda D. </w:t>
      </w:r>
      <w:proofErr w:type="spellStart"/>
      <w:r w:rsidRPr="0017141C">
        <w:rPr>
          <w:color w:val="000000"/>
          <w:szCs w:val="24"/>
        </w:rPr>
        <w:t>Rodewald</w:t>
      </w:r>
      <w:proofErr w:type="spellEnd"/>
      <w:r w:rsidRPr="0017141C">
        <w:rPr>
          <w:color w:val="000000"/>
          <w:szCs w:val="24"/>
        </w:rPr>
        <w:t xml:space="preserve">, Scott Wilson, Hugh P. </w:t>
      </w:r>
      <w:proofErr w:type="spellStart"/>
      <w:r w:rsidRPr="0017141C">
        <w:rPr>
          <w:color w:val="000000"/>
          <w:szCs w:val="24"/>
        </w:rPr>
        <w:t>Possingham</w:t>
      </w:r>
      <w:proofErr w:type="spellEnd"/>
      <w:r w:rsidRPr="0017141C">
        <w:rPr>
          <w:color w:val="000000"/>
          <w:szCs w:val="24"/>
        </w:rPr>
        <w:t>,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14">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commentRangeStart w:id="1"/>
      <w:r w:rsidR="00123A45" w:rsidRPr="0017141C">
        <w:rPr>
          <w:szCs w:val="24"/>
        </w:rPr>
        <w:t>S9</w:t>
      </w:r>
      <w:commentRangeEnd w:id="1"/>
      <w:r w:rsidR="007758A3">
        <w:rPr>
          <w:rStyle w:val="CommentReference"/>
        </w:rPr>
        <w:commentReference w:id="1"/>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5E71B549" w14:textId="2942040D" w:rsidR="00F74F95" w:rsidRPr="0017141C" w:rsidRDefault="00F74F95" w:rsidP="0017141C">
      <w:pPr>
        <w:ind w:left="720"/>
        <w:rPr>
          <w:szCs w:val="24"/>
        </w:rPr>
      </w:pPr>
      <w:commentRangeStart w:id="2"/>
      <w:r w:rsidRPr="0017141C">
        <w:rPr>
          <w:szCs w:val="24"/>
          <w:highlight w:val="yellow"/>
        </w:rPr>
        <w:t xml:space="preserve">Captions for </w:t>
      </w:r>
      <w:r w:rsidR="00AB399E" w:rsidRPr="0017141C">
        <w:rPr>
          <w:szCs w:val="24"/>
          <w:highlight w:val="yellow"/>
        </w:rPr>
        <w:t xml:space="preserve">Data </w:t>
      </w:r>
      <w:r w:rsidRPr="0017141C">
        <w:rPr>
          <w:szCs w:val="24"/>
          <w:highlight w:val="yellow"/>
        </w:rPr>
        <w:t xml:space="preserve">S1 to </w:t>
      </w:r>
      <w:proofErr w:type="spellStart"/>
      <w:r w:rsidRPr="0017141C">
        <w:rPr>
          <w:szCs w:val="24"/>
          <w:highlight w:val="yellow"/>
        </w:rPr>
        <w:t>Sx</w:t>
      </w:r>
      <w:commentRangeEnd w:id="2"/>
      <w:proofErr w:type="spellEnd"/>
      <w:r w:rsidR="001976A3" w:rsidRPr="0017141C">
        <w:rPr>
          <w:rStyle w:val="CommentReference"/>
          <w:sz w:val="24"/>
          <w:szCs w:val="24"/>
        </w:rPr>
        <w:commentReference w:id="2"/>
      </w:r>
    </w:p>
    <w:p w14:paraId="4B448789" w14:textId="77777777" w:rsidR="002C030F" w:rsidRPr="0017141C" w:rsidRDefault="002C030F" w:rsidP="0017141C">
      <w:pPr>
        <w:rPr>
          <w:szCs w:val="24"/>
        </w:rPr>
      </w:pPr>
    </w:p>
    <w:p w14:paraId="1F1080B1" w14:textId="64A22570" w:rsidR="00065EBD" w:rsidRPr="0017141C" w:rsidRDefault="002C030F" w:rsidP="0017141C">
      <w:pPr>
        <w:rPr>
          <w:szCs w:val="24"/>
        </w:rPr>
      </w:pPr>
      <w:r w:rsidRPr="0017141C">
        <w:rPr>
          <w:b/>
          <w:szCs w:val="24"/>
        </w:rPr>
        <w:t>Other Sup</w:t>
      </w:r>
      <w:r w:rsidR="00B77B2A" w:rsidRPr="0017141C">
        <w:rPr>
          <w:b/>
          <w:szCs w:val="24"/>
        </w:rPr>
        <w:t>p</w:t>
      </w:r>
      <w:r w:rsidR="00BB2D2A" w:rsidRPr="0017141C">
        <w:rPr>
          <w:b/>
          <w:szCs w:val="24"/>
        </w:rPr>
        <w:t>lementary</w:t>
      </w:r>
      <w:r w:rsidRPr="0017141C">
        <w:rPr>
          <w:b/>
          <w:szCs w:val="24"/>
        </w:rPr>
        <w:t xml:space="preserve"> Material</w:t>
      </w:r>
      <w:r w:rsidR="00BB2D2A" w:rsidRPr="0017141C">
        <w:rPr>
          <w:b/>
          <w:szCs w:val="24"/>
        </w:rPr>
        <w:t>s</w:t>
      </w:r>
      <w:r w:rsidRPr="0017141C">
        <w:rPr>
          <w:b/>
          <w:szCs w:val="24"/>
        </w:rPr>
        <w:t xml:space="preserve"> </w:t>
      </w:r>
      <w:r w:rsidR="009743A9" w:rsidRPr="0017141C">
        <w:rPr>
          <w:b/>
          <w:szCs w:val="24"/>
        </w:rPr>
        <w:t xml:space="preserve">for this manuscript </w:t>
      </w:r>
      <w:r w:rsidRPr="0017141C">
        <w:rPr>
          <w:b/>
          <w:szCs w:val="24"/>
        </w:rPr>
        <w:t>include the following</w:t>
      </w:r>
      <w:r w:rsidR="00B57F00" w:rsidRPr="0017141C">
        <w:rPr>
          <w:b/>
          <w:szCs w:val="24"/>
        </w:rPr>
        <w:t xml:space="preserve">: </w:t>
      </w:r>
    </w:p>
    <w:p w14:paraId="5725CBAF" w14:textId="77777777" w:rsidR="002C030F" w:rsidRPr="0017141C" w:rsidRDefault="002C030F" w:rsidP="0017141C">
      <w:pPr>
        <w:rPr>
          <w:szCs w:val="24"/>
        </w:rPr>
      </w:pPr>
    </w:p>
    <w:p w14:paraId="381CD1D3" w14:textId="77777777" w:rsidR="00123A45" w:rsidRPr="0017141C" w:rsidRDefault="002C030F" w:rsidP="0017141C">
      <w:pPr>
        <w:ind w:left="720"/>
        <w:rPr>
          <w:szCs w:val="24"/>
        </w:rPr>
      </w:pPr>
      <w:r w:rsidRPr="0017141C">
        <w:rPr>
          <w:szCs w:val="24"/>
          <w:highlight w:val="yellow"/>
        </w:rPr>
        <w:t>Data</w:t>
      </w:r>
      <w:r w:rsidR="00065EBD" w:rsidRPr="0017141C">
        <w:rPr>
          <w:szCs w:val="24"/>
          <w:highlight w:val="yellow"/>
        </w:rPr>
        <w:t xml:space="preserve"> S1 to </w:t>
      </w:r>
      <w:proofErr w:type="spellStart"/>
      <w:r w:rsidR="00065EBD" w:rsidRPr="0017141C">
        <w:rPr>
          <w:szCs w:val="24"/>
          <w:highlight w:val="yellow"/>
        </w:rPr>
        <w:t>Sx</w:t>
      </w:r>
      <w:proofErr w:type="spellEnd"/>
      <w:r w:rsidRPr="0017141C">
        <w:rPr>
          <w:szCs w:val="24"/>
          <w:highlight w:val="yellow"/>
        </w:rPr>
        <w:t xml:space="preserve"> </w:t>
      </w:r>
      <w:r w:rsidR="00A3403B" w:rsidRPr="0017141C">
        <w:rPr>
          <w:szCs w:val="24"/>
          <w:highlight w:val="yellow"/>
        </w:rPr>
        <w:t>[</w:t>
      </w:r>
      <w:r w:rsidRPr="0017141C">
        <w:rPr>
          <w:szCs w:val="24"/>
          <w:highlight w:val="yellow"/>
        </w:rPr>
        <w:t xml:space="preserve">paste </w:t>
      </w:r>
      <w:r w:rsidR="00065EBD" w:rsidRPr="0017141C">
        <w:rPr>
          <w:szCs w:val="24"/>
          <w:highlight w:val="yellow"/>
        </w:rPr>
        <w:t>data</w:t>
      </w:r>
      <w:r w:rsidRPr="0017141C">
        <w:rPr>
          <w:szCs w:val="24"/>
          <w:highlight w:val="yellow"/>
        </w:rPr>
        <w:t xml:space="preserve"> table title</w:t>
      </w:r>
      <w:r w:rsidR="009743A9" w:rsidRPr="0017141C">
        <w:rPr>
          <w:szCs w:val="24"/>
          <w:highlight w:val="yellow"/>
        </w:rPr>
        <w:t>s in a list</w:t>
      </w:r>
      <w:r w:rsidR="00A3403B" w:rsidRPr="0017141C">
        <w:rPr>
          <w:szCs w:val="24"/>
          <w:highlight w:val="yellow"/>
        </w:rPr>
        <w:t>]</w:t>
      </w:r>
      <w:bookmarkStart w:id="3" w:name="Tables"/>
      <w:bookmarkStart w:id="4" w:name="MaterialsMethods"/>
      <w:bookmarkEnd w:id="3"/>
      <w:bookmarkEnd w:id="4"/>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10D33DA8" w14:textId="121288CA" w:rsidR="0017141C" w:rsidRPr="0017141C" w:rsidRDefault="00123A45" w:rsidP="0017141C">
      <w:pPr>
        <w:pStyle w:val="SMText"/>
        <w:spacing w:before="120" w:after="120"/>
        <w:ind w:firstLine="0"/>
        <w:rPr>
          <w:b/>
          <w:szCs w:val="24"/>
        </w:rPr>
      </w:pPr>
      <w:commentRangeStart w:id="5"/>
      <w:r w:rsidRPr="0017141C">
        <w:rPr>
          <w:b/>
          <w:szCs w:val="24"/>
        </w:rPr>
        <w:lastRenderedPageBreak/>
        <w:t>Materials and Methods</w:t>
      </w:r>
      <w:commentRangeEnd w:id="5"/>
      <w:r w:rsidRPr="0017141C">
        <w:rPr>
          <w:rStyle w:val="CommentReference"/>
          <w:b/>
          <w:sz w:val="24"/>
          <w:szCs w:val="24"/>
        </w:rPr>
        <w:commentReference w:id="5"/>
      </w:r>
    </w:p>
    <w:p w14:paraId="2ACBE86C" w14:textId="6C167024" w:rsidR="00123A45" w:rsidRPr="0017141C" w:rsidRDefault="00337B74" w:rsidP="0017141C">
      <w:pPr>
        <w:spacing w:before="120" w:after="120"/>
        <w:rPr>
          <w:szCs w:val="24"/>
        </w:rPr>
      </w:pPr>
      <w:r w:rsidRPr="0017141C">
        <w:rPr>
          <w:color w:val="000000"/>
          <w:szCs w:val="24"/>
        </w:rPr>
        <w:t>We used a multi-objective optimization approach that incorporated governance, land</w:t>
      </w:r>
      <w:ins w:id="6" w:author="Allison Binley" w:date="2021-09-08T15:26:00Z">
        <w:r w:rsidRPr="0017141C">
          <w:rPr>
            <w:color w:val="000000"/>
            <w:szCs w:val="24"/>
          </w:rPr>
          <w:t>-</w:t>
        </w:r>
      </w:ins>
      <w:del w:id="7" w:author="Allison Binley" w:date="2021-09-08T15:26:00Z">
        <w:r w:rsidRPr="0017141C" w:rsidDel="0080344E">
          <w:rPr>
            <w:color w:val="000000"/>
            <w:szCs w:val="24"/>
          </w:rPr>
          <w:delText xml:space="preserve"> </w:delText>
        </w:r>
      </w:del>
      <w:r w:rsidRPr="0017141C">
        <w:rPr>
          <w:color w:val="000000"/>
          <w:szCs w:val="24"/>
        </w:rPr>
        <w:t>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7580FD9F"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to incorporate the risk of land-use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resolution, but is refined based on recent land-cover and land-use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They first matched their land-systems classes to varying intensity levels for each land-use type (for detailed conversion table, see ref (</w:t>
      </w:r>
      <w:r w:rsidRPr="0017141C">
        <w:rPr>
          <w:i/>
          <w:szCs w:val="24"/>
        </w:rPr>
        <w:t>54</w:t>
      </w:r>
      <w:r w:rsidRPr="0017141C">
        <w:rPr>
          <w:szCs w:val="24"/>
        </w:rPr>
        <w:t>)). This allowed (</w:t>
      </w:r>
      <w:r w:rsidRPr="0017141C">
        <w:rPr>
          <w:i/>
          <w:szCs w:val="24"/>
        </w:rPr>
        <w:t>16</w:t>
      </w:r>
      <w:r w:rsidRPr="0017141C">
        <w:rPr>
          <w:szCs w:val="24"/>
        </w:rPr>
        <w:t>) to calculate average biodiversity loss per land system (relative to an unimpacted baseline) by taking the mean model estimates of biodiversity loss per land-use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of relative percent biodiversity change for each land-system class for species abundance as a measure of the land-use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commentRangeStart w:id="8"/>
      <w:commentRangeStart w:id="9"/>
      <w:r w:rsidRPr="0017141C">
        <w:rPr>
          <w:szCs w:val="24"/>
          <w:u w:val="single"/>
        </w:rPr>
        <w:t>Climate risk</w:t>
      </w:r>
      <w:commentRangeEnd w:id="8"/>
      <w:r w:rsidRPr="0017141C">
        <w:rPr>
          <w:rStyle w:val="CommentReference"/>
          <w:sz w:val="24"/>
          <w:szCs w:val="24"/>
          <w:u w:val="single"/>
        </w:rPr>
        <w:commentReference w:id="8"/>
      </w:r>
      <w:commentRangeEnd w:id="9"/>
      <w:r w:rsidRPr="0017141C">
        <w:rPr>
          <w:rStyle w:val="CommentReference"/>
          <w:sz w:val="24"/>
          <w:szCs w:val="24"/>
          <w:u w:val="single"/>
        </w:rPr>
        <w:commentReference w:id="9"/>
      </w:r>
    </w:p>
    <w:p w14:paraId="521E432A" w14:textId="4792E908"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translates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w:t>
      </w:r>
      <w:ins w:id="10" w:author="Allison Binley" w:date="2021-09-06T16:27:00Z">
        <w:r w:rsidRPr="0017141C">
          <w:rPr>
            <w:szCs w:val="24"/>
          </w:rPr>
          <w:t>-</w:t>
        </w:r>
      </w:ins>
      <w:del w:id="11" w:author="Allison Binley" w:date="2021-09-06T16:27:00Z">
        <w:r w:rsidRPr="0017141C" w:rsidDel="00266191">
          <w:rPr>
            <w:szCs w:val="24"/>
          </w:rPr>
          <w:delText xml:space="preserve"> </w:delText>
        </w:r>
      </w:del>
      <w:r w:rsidRPr="0017141C">
        <w:rPr>
          <w:szCs w:val="24"/>
        </w:rPr>
        <w:t>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Projected temporal rate of change is based on the 2050 projection for mean annual temperature from the CMIP6 model and the baseline (1960-1990) temperature available from </w:t>
      </w:r>
      <w:proofErr w:type="spellStart"/>
      <w:r w:rsidRPr="0017141C">
        <w:rPr>
          <w:szCs w:val="24"/>
        </w:rPr>
        <w:t>Worldclim</w:t>
      </w:r>
      <w:proofErr w:type="spellEnd"/>
      <w:r w:rsidRPr="0017141C">
        <w:rPr>
          <w:szCs w:val="24"/>
        </w:rPr>
        <w:t xml:space="preserve"> v1.4. Spatial rate of change was derived from 30 arc second elevation data and calculated with the ‘terrain’ function from the R ‘raster’ package.</w:t>
      </w:r>
    </w:p>
    <w:p w14:paraId="6E03957F" w14:textId="4557CD4E"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ins w:id="12" w:author="Allison Binley" w:date="2021-09-09T15:35:00Z">
        <w:r w:rsidR="00123A45" w:rsidRPr="0017141C">
          <w:rPr>
            <w:szCs w:val="24"/>
          </w:rPr>
          <w:t xml:space="preserve">Extreme heat events (EHE) and extreme cold events (ECE) </w:t>
        </w:r>
      </w:ins>
      <w:commentRangeStart w:id="13"/>
      <w:del w:id="14" w:author="Allison Binley" w:date="2021-09-09T15:36:00Z">
        <w:r w:rsidRPr="0017141C" w:rsidDel="00123A45">
          <w:rPr>
            <w:szCs w:val="24"/>
          </w:rPr>
          <w:delText xml:space="preserve">EHE and ECE </w:delText>
        </w:r>
        <w:commentRangeEnd w:id="13"/>
        <w:r w:rsidRPr="0017141C" w:rsidDel="00123A45">
          <w:rPr>
            <w:rStyle w:val="CommentReference"/>
            <w:sz w:val="24"/>
            <w:szCs w:val="24"/>
          </w:rPr>
          <w:commentReference w:id="13"/>
        </w:r>
      </w:del>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xml:space="preserve">). There are </w:t>
      </w:r>
      <w:proofErr w:type="gramStart"/>
      <w:r w:rsidRPr="0017141C">
        <w:rPr>
          <w:szCs w:val="24"/>
        </w:rPr>
        <w:t>a number of</w:t>
      </w:r>
      <w:proofErr w:type="gramEnd"/>
      <w:r w:rsidRPr="0017141C">
        <w:rPr>
          <w:szCs w:val="24"/>
        </w:rPr>
        <w:t xml:space="preserve">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2EC343C1" w:rsidR="00337B74" w:rsidRPr="0017141C" w:rsidRDefault="00337B74" w:rsidP="0017141C">
      <w:pPr>
        <w:spacing w:before="120" w:after="120"/>
        <w:rPr>
          <w:szCs w:val="24"/>
        </w:rPr>
      </w:pPr>
      <w:r w:rsidRPr="0017141C">
        <w:rPr>
          <w:szCs w:val="24"/>
        </w:rPr>
        <w:t xml:space="preserve">For this alternative measure, we estimated climatic risk based on the estimated trend in the annual proportion of days containing extreme heat events from 1979 to </w:t>
      </w:r>
      <w:commentRangeStart w:id="15"/>
      <w:r w:rsidRPr="0017141C">
        <w:rPr>
          <w:szCs w:val="24"/>
        </w:rPr>
        <w:t>2019 (</w:t>
      </w:r>
      <w:r w:rsidRPr="0017141C">
        <w:rPr>
          <w:i/>
          <w:szCs w:val="24"/>
        </w:rPr>
        <w:t>18</w:t>
      </w:r>
      <w:r w:rsidRPr="0017141C">
        <w:rPr>
          <w:szCs w:val="24"/>
        </w:rPr>
        <w:t xml:space="preserve">). </w:t>
      </w:r>
      <w:commentRangeEnd w:id="15"/>
      <w:r w:rsidRPr="0017141C">
        <w:rPr>
          <w:rStyle w:val="CommentReference"/>
          <w:sz w:val="24"/>
          <w:szCs w:val="24"/>
        </w:rPr>
        <w:commentReference w:id="15"/>
      </w:r>
      <w:r w:rsidRPr="0017141C">
        <w:rPr>
          <w:szCs w:val="24"/>
        </w:rPr>
        <w:t>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 See (</w:t>
      </w:r>
      <w:r w:rsidRPr="0017141C">
        <w:rPr>
          <w:i/>
          <w:szCs w:val="24"/>
        </w:rPr>
        <w:t>18</w:t>
      </w:r>
      <w:r w:rsidRPr="0017141C">
        <w:rPr>
          <w:szCs w:val="24"/>
        </w:rPr>
        <w:t>) for additional details.</w:t>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6A02B364"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56F29DC2" w14:textId="53E63A32" w:rsidR="008218C4" w:rsidRPr="0017141C" w:rsidRDefault="00337B74" w:rsidP="0017141C">
      <w:pPr>
        <w:pStyle w:val="SMText"/>
        <w:spacing w:before="120" w:after="120"/>
        <w:ind w:firstLine="0"/>
        <w:rPr>
          <w:szCs w:val="24"/>
        </w:r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w:t>
      </w:r>
      <w:commentRangeStart w:id="16"/>
      <w:commentRangeStart w:id="17"/>
      <w:r w:rsidRPr="0017141C">
        <w:rPr>
          <w:szCs w:val="24"/>
        </w:rPr>
        <w:t>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w:t>
      </w:r>
      <w:proofErr w:type="gramStart"/>
      <w:r w:rsidRPr="0017141C">
        <w:rPr>
          <w:szCs w:val="24"/>
        </w:rPr>
        <w:t>suitable  habitat</w:t>
      </w:r>
      <w:proofErr w:type="gramEnd"/>
      <w:r w:rsidRPr="0017141C">
        <w:rPr>
          <w:szCs w:val="24"/>
        </w:rPr>
        <w:t xml:space="preserve">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w:t>
      </w:r>
      <w:commentRangeEnd w:id="16"/>
      <w:r w:rsidRPr="0017141C">
        <w:rPr>
          <w:szCs w:val="24"/>
        </w:rPr>
        <w:commentReference w:id="16"/>
      </w:r>
      <w:commentRangeEnd w:id="17"/>
      <w:r w:rsidRPr="0017141C">
        <w:rPr>
          <w:rStyle w:val="CommentReference"/>
          <w:sz w:val="24"/>
          <w:szCs w:val="24"/>
        </w:rPr>
        <w:commentReference w:id="17"/>
      </w:r>
      <w:r w:rsidRPr="0017141C">
        <w:rPr>
          <w:szCs w:val="24"/>
        </w:rPr>
        <w:t>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r w:rsidRPr="0017141C">
        <w:rPr>
          <w:szCs w:val="24"/>
        </w:rPr>
        <w:br w:type="page"/>
      </w:r>
    </w:p>
    <w:p w14:paraId="12923ABF" w14:textId="77777777" w:rsidR="00015F74" w:rsidRPr="0017141C" w:rsidRDefault="00BB2D2A" w:rsidP="0017141C">
      <w:pPr>
        <w:pStyle w:val="SMHeading"/>
      </w:pPr>
      <w:commentRangeStart w:id="18"/>
      <w:r w:rsidRPr="0017141C">
        <w:lastRenderedPageBreak/>
        <w:t>Supplementary</w:t>
      </w:r>
      <w:r w:rsidR="00015F74" w:rsidRPr="0017141C">
        <w:t xml:space="preserve"> Text</w:t>
      </w:r>
    </w:p>
    <w:p w14:paraId="0EE46098" w14:textId="77777777" w:rsidR="00F74F95" w:rsidRPr="0017141C" w:rsidRDefault="00F74F95" w:rsidP="0017141C">
      <w:pPr>
        <w:pStyle w:val="SMSubheading"/>
        <w:rPr>
          <w:szCs w:val="24"/>
        </w:rPr>
      </w:pPr>
      <w:r w:rsidRPr="0017141C">
        <w:rPr>
          <w:szCs w:val="24"/>
        </w:rPr>
        <w:t>Subhead</w:t>
      </w:r>
    </w:p>
    <w:p w14:paraId="6A5A6B54" w14:textId="1092F01A" w:rsidR="00355362" w:rsidRPr="0017141C" w:rsidRDefault="00355362" w:rsidP="0017141C">
      <w:pPr>
        <w:pStyle w:val="SMText"/>
        <w:rPr>
          <w:szCs w:val="24"/>
        </w:rPr>
      </w:pPr>
      <w:r w:rsidRPr="0017141C">
        <w:rPr>
          <w:szCs w:val="24"/>
        </w:rPr>
        <w:t>Type or paste t</w:t>
      </w:r>
      <w:r w:rsidR="00112C5B" w:rsidRPr="0017141C">
        <w:rPr>
          <w:szCs w:val="24"/>
        </w:rPr>
        <w:t>ext here.</w:t>
      </w:r>
      <w:r w:rsidR="009F7D93" w:rsidRPr="0017141C">
        <w:rPr>
          <w:szCs w:val="24"/>
        </w:rPr>
        <w:t xml:space="preserve"> </w:t>
      </w:r>
      <w:r w:rsidRPr="0017141C">
        <w:rPr>
          <w:szCs w:val="24"/>
        </w:rPr>
        <w:t xml:space="preserve">This should be additional explanatory text, </w:t>
      </w:r>
      <w:r w:rsidR="007402FC" w:rsidRPr="0017141C">
        <w:rPr>
          <w:szCs w:val="24"/>
        </w:rPr>
        <w:t>such as: extended technical descriptions of results, full details of mathematical models, extended lists of acknowledgments</w:t>
      </w:r>
      <w:r w:rsidR="008218C4" w:rsidRPr="0017141C">
        <w:rPr>
          <w:szCs w:val="24"/>
        </w:rPr>
        <w:t>,</w:t>
      </w:r>
      <w:r w:rsidR="007402FC" w:rsidRPr="0017141C">
        <w:rPr>
          <w:szCs w:val="24"/>
        </w:rPr>
        <w:t xml:space="preserve"> etc.</w:t>
      </w:r>
      <w:r w:rsidR="00BC3E04" w:rsidRPr="0017141C">
        <w:rPr>
          <w:szCs w:val="24"/>
        </w:rPr>
        <w:t xml:space="preserve"> </w:t>
      </w:r>
      <w:r w:rsidR="007402FC" w:rsidRPr="0017141C">
        <w:rPr>
          <w:szCs w:val="24"/>
        </w:rPr>
        <w:t xml:space="preserve">It should </w:t>
      </w:r>
      <w:r w:rsidRPr="0017141C">
        <w:rPr>
          <w:szCs w:val="24"/>
        </w:rPr>
        <w:t xml:space="preserve">not </w:t>
      </w:r>
      <w:r w:rsidR="007402FC" w:rsidRPr="0017141C">
        <w:rPr>
          <w:szCs w:val="24"/>
        </w:rPr>
        <w:t xml:space="preserve">be additional </w:t>
      </w:r>
      <w:r w:rsidRPr="0017141C">
        <w:rPr>
          <w:szCs w:val="24"/>
        </w:rPr>
        <w:t xml:space="preserve">discussion, analysis, </w:t>
      </w:r>
      <w:r w:rsidR="007402FC" w:rsidRPr="0017141C">
        <w:rPr>
          <w:szCs w:val="24"/>
        </w:rPr>
        <w:t>interpretation</w:t>
      </w:r>
      <w:r w:rsidR="008218C4" w:rsidRPr="0017141C">
        <w:rPr>
          <w:szCs w:val="24"/>
        </w:rPr>
        <w:t>,</w:t>
      </w:r>
      <w:r w:rsidR="007402FC" w:rsidRPr="0017141C">
        <w:rPr>
          <w:szCs w:val="24"/>
        </w:rPr>
        <w:t xml:space="preserve"> </w:t>
      </w:r>
      <w:r w:rsidRPr="0017141C">
        <w:rPr>
          <w:szCs w:val="24"/>
        </w:rPr>
        <w:t>or critique.</w:t>
      </w:r>
      <w:r w:rsidR="00BC3E04" w:rsidRPr="0017141C">
        <w:rPr>
          <w:szCs w:val="24"/>
        </w:rPr>
        <w:t xml:space="preserve"> </w:t>
      </w:r>
      <w:bookmarkStart w:id="19" w:name="Figures"/>
      <w:bookmarkEnd w:id="19"/>
      <w:commentRangeEnd w:id="18"/>
      <w:r w:rsidR="00E76014" w:rsidRPr="0017141C">
        <w:rPr>
          <w:rStyle w:val="CommentReference"/>
          <w:sz w:val="24"/>
          <w:szCs w:val="24"/>
        </w:rPr>
        <w:commentReference w:id="18"/>
      </w:r>
    </w:p>
    <w:p w14:paraId="29D453A1" w14:textId="14663ACB" w:rsidR="009A5287" w:rsidRPr="0017141C" w:rsidRDefault="009A5287" w:rsidP="0017141C">
      <w:pPr>
        <w:pStyle w:val="SMText"/>
        <w:rPr>
          <w:szCs w:val="24"/>
        </w:rPr>
      </w:pPr>
    </w:p>
    <w:p w14:paraId="30EA357E" w14:textId="77777777" w:rsidR="00D766F1" w:rsidRPr="0017141C" w:rsidRDefault="00D766F1" w:rsidP="0017141C">
      <w:pPr>
        <w:pStyle w:val="SMText"/>
        <w:rPr>
          <w:szCs w:val="24"/>
        </w:rPr>
      </w:pPr>
    </w:p>
    <w:p w14:paraId="1D9B0D15" w14:textId="77777777" w:rsidR="00E76014" w:rsidRPr="0017141C" w:rsidRDefault="00E76014" w:rsidP="0017141C">
      <w:pPr>
        <w:pStyle w:val="SMText"/>
        <w:rPr>
          <w:szCs w:val="24"/>
        </w:rPr>
      </w:pPr>
    </w:p>
    <w:p w14:paraId="60519B52" w14:textId="77777777" w:rsidR="00E76014" w:rsidRPr="0017141C" w:rsidRDefault="00E76014" w:rsidP="0017141C">
      <w:pPr>
        <w:pStyle w:val="SMText"/>
        <w:rPr>
          <w:szCs w:val="24"/>
        </w:rPr>
      </w:pPr>
    </w:p>
    <w:p w14:paraId="35C07793" w14:textId="77777777" w:rsidR="00E76014" w:rsidRPr="0017141C" w:rsidRDefault="00E76014" w:rsidP="0017141C">
      <w:pPr>
        <w:pStyle w:val="SMText"/>
        <w:rPr>
          <w:szCs w:val="24"/>
        </w:rPr>
      </w:pPr>
    </w:p>
    <w:p w14:paraId="33B813A0" w14:textId="77777777" w:rsidR="00E76014" w:rsidRPr="0017141C" w:rsidRDefault="00E76014" w:rsidP="0017141C">
      <w:pPr>
        <w:pStyle w:val="SMText"/>
        <w:rPr>
          <w:szCs w:val="24"/>
        </w:rPr>
      </w:pPr>
    </w:p>
    <w:p w14:paraId="37D5B712" w14:textId="77777777" w:rsidR="00E76014" w:rsidRPr="0017141C" w:rsidRDefault="00E76014" w:rsidP="0017141C">
      <w:pPr>
        <w:pStyle w:val="SMText"/>
        <w:rPr>
          <w:szCs w:val="24"/>
        </w:rPr>
      </w:pPr>
    </w:p>
    <w:p w14:paraId="1CDCEE21" w14:textId="77777777" w:rsidR="00E76014" w:rsidRPr="0017141C" w:rsidRDefault="00E76014" w:rsidP="0017141C">
      <w:pPr>
        <w:pStyle w:val="SMText"/>
        <w:rPr>
          <w:szCs w:val="24"/>
        </w:rPr>
      </w:pPr>
    </w:p>
    <w:p w14:paraId="62A8317E" w14:textId="77777777" w:rsidR="00E76014" w:rsidRPr="0017141C" w:rsidRDefault="00E76014" w:rsidP="0017141C">
      <w:pPr>
        <w:pStyle w:val="SMText"/>
        <w:rPr>
          <w:szCs w:val="24"/>
        </w:rPr>
      </w:pPr>
    </w:p>
    <w:p w14:paraId="697F8FE1" w14:textId="77777777" w:rsidR="00E76014" w:rsidRPr="0017141C" w:rsidRDefault="00E76014" w:rsidP="0017141C">
      <w:pPr>
        <w:pStyle w:val="SMText"/>
        <w:rPr>
          <w:szCs w:val="24"/>
        </w:rPr>
      </w:pPr>
    </w:p>
    <w:p w14:paraId="5DBF9429" w14:textId="77777777" w:rsidR="00E76014" w:rsidRPr="0017141C" w:rsidRDefault="00E76014" w:rsidP="0017141C">
      <w:pPr>
        <w:pStyle w:val="SMText"/>
        <w:rPr>
          <w:szCs w:val="24"/>
        </w:rPr>
      </w:pPr>
    </w:p>
    <w:p w14:paraId="19A3D88A" w14:textId="77777777" w:rsidR="00E76014" w:rsidRPr="0017141C" w:rsidRDefault="00E76014" w:rsidP="0017141C">
      <w:pPr>
        <w:pStyle w:val="SMText"/>
        <w:rPr>
          <w:szCs w:val="24"/>
        </w:rPr>
      </w:pPr>
    </w:p>
    <w:p w14:paraId="3DB6F256" w14:textId="77777777" w:rsidR="00E76014" w:rsidRPr="0017141C" w:rsidRDefault="00E76014" w:rsidP="0017141C">
      <w:pPr>
        <w:pStyle w:val="SMText"/>
        <w:rPr>
          <w:szCs w:val="24"/>
        </w:rPr>
      </w:pPr>
    </w:p>
    <w:p w14:paraId="2E7B9CAB" w14:textId="77777777" w:rsidR="00E76014" w:rsidRPr="0017141C" w:rsidRDefault="00E76014" w:rsidP="0017141C">
      <w:pPr>
        <w:pStyle w:val="SMText"/>
        <w:rPr>
          <w:szCs w:val="24"/>
        </w:rPr>
      </w:pPr>
    </w:p>
    <w:p w14:paraId="57361447" w14:textId="77777777" w:rsidR="00E76014" w:rsidRPr="0017141C" w:rsidRDefault="00E76014" w:rsidP="0017141C">
      <w:pPr>
        <w:pStyle w:val="SMText"/>
        <w:rPr>
          <w:szCs w:val="24"/>
        </w:rPr>
      </w:pPr>
    </w:p>
    <w:p w14:paraId="50B4BE8F" w14:textId="77777777" w:rsidR="00E76014" w:rsidRPr="0017141C" w:rsidRDefault="00E76014" w:rsidP="0017141C">
      <w:pPr>
        <w:pStyle w:val="SMText"/>
        <w:rPr>
          <w:szCs w:val="24"/>
        </w:rPr>
      </w:pPr>
    </w:p>
    <w:p w14:paraId="40FF5AD3" w14:textId="77777777" w:rsidR="00E76014" w:rsidRDefault="00E76014" w:rsidP="0017141C">
      <w:pPr>
        <w:pStyle w:val="SMText"/>
        <w:rPr>
          <w:szCs w:val="24"/>
        </w:rPr>
      </w:pPr>
    </w:p>
    <w:p w14:paraId="42535FBD" w14:textId="77777777" w:rsidR="0017141C" w:rsidRDefault="0017141C" w:rsidP="0017141C">
      <w:pPr>
        <w:pStyle w:val="SMText"/>
        <w:rPr>
          <w:szCs w:val="24"/>
        </w:rPr>
      </w:pPr>
    </w:p>
    <w:p w14:paraId="138CABC1" w14:textId="77777777" w:rsidR="0017141C" w:rsidRDefault="0017141C" w:rsidP="0017141C">
      <w:pPr>
        <w:pStyle w:val="SMText"/>
        <w:rPr>
          <w:szCs w:val="24"/>
        </w:rPr>
      </w:pPr>
    </w:p>
    <w:p w14:paraId="16A5D9A4" w14:textId="77777777" w:rsidR="0017141C" w:rsidRDefault="0017141C" w:rsidP="0017141C">
      <w:pPr>
        <w:pStyle w:val="SMText"/>
        <w:rPr>
          <w:szCs w:val="24"/>
        </w:rPr>
      </w:pPr>
    </w:p>
    <w:p w14:paraId="739B29D6" w14:textId="77777777" w:rsidR="0017141C" w:rsidRDefault="0017141C" w:rsidP="0017141C">
      <w:pPr>
        <w:pStyle w:val="SMText"/>
        <w:rPr>
          <w:szCs w:val="24"/>
        </w:rPr>
      </w:pPr>
    </w:p>
    <w:p w14:paraId="22A0FEF7" w14:textId="77777777" w:rsidR="0017141C" w:rsidRDefault="0017141C" w:rsidP="0017141C">
      <w:pPr>
        <w:pStyle w:val="SMText"/>
        <w:rPr>
          <w:szCs w:val="24"/>
        </w:rPr>
      </w:pPr>
    </w:p>
    <w:p w14:paraId="156205E7" w14:textId="77777777" w:rsidR="0017141C" w:rsidRDefault="0017141C" w:rsidP="0017141C">
      <w:pPr>
        <w:pStyle w:val="SMText"/>
        <w:rPr>
          <w:szCs w:val="24"/>
        </w:rPr>
      </w:pPr>
    </w:p>
    <w:p w14:paraId="6C891CEC" w14:textId="77777777" w:rsidR="0017141C" w:rsidRDefault="0017141C" w:rsidP="0017141C">
      <w:pPr>
        <w:pStyle w:val="SMText"/>
        <w:rPr>
          <w:szCs w:val="24"/>
        </w:rPr>
      </w:pPr>
    </w:p>
    <w:p w14:paraId="632777CD" w14:textId="77777777" w:rsidR="0017141C" w:rsidRDefault="0017141C" w:rsidP="0017141C">
      <w:pPr>
        <w:pStyle w:val="SMText"/>
        <w:rPr>
          <w:szCs w:val="24"/>
        </w:rPr>
      </w:pPr>
    </w:p>
    <w:p w14:paraId="7C2BED3A" w14:textId="77777777" w:rsidR="0017141C" w:rsidRDefault="0017141C" w:rsidP="0017141C">
      <w:pPr>
        <w:pStyle w:val="SMText"/>
        <w:rPr>
          <w:szCs w:val="24"/>
        </w:rPr>
      </w:pPr>
    </w:p>
    <w:p w14:paraId="3C38D0A4" w14:textId="77777777" w:rsidR="0017141C" w:rsidRDefault="0017141C" w:rsidP="0017141C">
      <w:pPr>
        <w:pStyle w:val="SMText"/>
        <w:rPr>
          <w:szCs w:val="24"/>
        </w:rPr>
      </w:pPr>
    </w:p>
    <w:p w14:paraId="6AA9061B" w14:textId="77777777" w:rsidR="0017141C" w:rsidRDefault="0017141C" w:rsidP="0017141C">
      <w:pPr>
        <w:pStyle w:val="SMText"/>
        <w:rPr>
          <w:szCs w:val="24"/>
        </w:rPr>
      </w:pPr>
    </w:p>
    <w:p w14:paraId="715C348A" w14:textId="77777777" w:rsidR="0017141C" w:rsidRDefault="0017141C" w:rsidP="0017141C">
      <w:pPr>
        <w:pStyle w:val="SMText"/>
        <w:rPr>
          <w:szCs w:val="24"/>
        </w:rPr>
      </w:pPr>
    </w:p>
    <w:p w14:paraId="79588033" w14:textId="77777777" w:rsidR="0017141C" w:rsidRDefault="0017141C" w:rsidP="0017141C">
      <w:pPr>
        <w:pStyle w:val="SMText"/>
        <w:rPr>
          <w:szCs w:val="24"/>
        </w:rPr>
      </w:pPr>
    </w:p>
    <w:p w14:paraId="533B1E49" w14:textId="77777777" w:rsidR="0017141C" w:rsidRDefault="0017141C" w:rsidP="0017141C">
      <w:pPr>
        <w:pStyle w:val="SMText"/>
        <w:rPr>
          <w:szCs w:val="24"/>
        </w:rPr>
      </w:pPr>
    </w:p>
    <w:p w14:paraId="1E05B6CE" w14:textId="77777777" w:rsidR="0017141C" w:rsidRDefault="0017141C" w:rsidP="0017141C">
      <w:pPr>
        <w:pStyle w:val="SMText"/>
        <w:rPr>
          <w:szCs w:val="24"/>
        </w:rPr>
      </w:pPr>
    </w:p>
    <w:p w14:paraId="5C42BFF8" w14:textId="77777777" w:rsidR="0017141C" w:rsidRDefault="0017141C" w:rsidP="0017141C">
      <w:pPr>
        <w:pStyle w:val="SMText"/>
        <w:rPr>
          <w:szCs w:val="24"/>
        </w:rPr>
      </w:pPr>
    </w:p>
    <w:p w14:paraId="07CB83B6" w14:textId="77777777" w:rsidR="0017141C" w:rsidRDefault="0017141C" w:rsidP="0017141C">
      <w:pPr>
        <w:pStyle w:val="SMText"/>
        <w:rPr>
          <w:szCs w:val="24"/>
        </w:rPr>
      </w:pPr>
    </w:p>
    <w:p w14:paraId="25887ED6" w14:textId="77777777" w:rsidR="0017141C" w:rsidRDefault="0017141C" w:rsidP="0017141C">
      <w:pPr>
        <w:pStyle w:val="SMText"/>
        <w:rPr>
          <w:szCs w:val="24"/>
        </w:rPr>
      </w:pPr>
    </w:p>
    <w:p w14:paraId="0076A78C" w14:textId="77777777" w:rsidR="0017141C" w:rsidRDefault="0017141C" w:rsidP="0017141C">
      <w:pPr>
        <w:pStyle w:val="SMText"/>
        <w:rPr>
          <w:szCs w:val="24"/>
        </w:rPr>
      </w:pPr>
    </w:p>
    <w:p w14:paraId="63064421" w14:textId="77777777" w:rsidR="0017141C" w:rsidRDefault="0017141C" w:rsidP="0017141C">
      <w:pPr>
        <w:pStyle w:val="SMText"/>
        <w:rPr>
          <w:szCs w:val="24"/>
        </w:rPr>
      </w:pPr>
    </w:p>
    <w:p w14:paraId="02708E85" w14:textId="77777777" w:rsidR="0017141C" w:rsidRDefault="0017141C" w:rsidP="0017141C">
      <w:pPr>
        <w:pStyle w:val="SMText"/>
        <w:rPr>
          <w:szCs w:val="24"/>
        </w:rPr>
      </w:pPr>
    </w:p>
    <w:p w14:paraId="33182BCE" w14:textId="77777777" w:rsidR="0017141C" w:rsidRDefault="0017141C" w:rsidP="0017141C">
      <w:pPr>
        <w:pStyle w:val="SMText"/>
        <w:rPr>
          <w:szCs w:val="24"/>
        </w:rPr>
      </w:pPr>
    </w:p>
    <w:p w14:paraId="41554D1D" w14:textId="77777777" w:rsidR="0017141C" w:rsidRDefault="0017141C" w:rsidP="0017141C">
      <w:pPr>
        <w:pStyle w:val="SMText"/>
        <w:rPr>
          <w:szCs w:val="24"/>
        </w:rPr>
      </w:pPr>
    </w:p>
    <w:p w14:paraId="007C22C3" w14:textId="77777777" w:rsidR="0017141C" w:rsidRDefault="0017141C" w:rsidP="0017141C">
      <w:pPr>
        <w:pStyle w:val="SMText"/>
        <w:rPr>
          <w:szCs w:val="24"/>
        </w:rPr>
      </w:pPr>
    </w:p>
    <w:p w14:paraId="354E426C" w14:textId="77777777" w:rsidR="0017141C" w:rsidRPr="0017141C" w:rsidRDefault="0017141C" w:rsidP="0017141C">
      <w:pPr>
        <w:pStyle w:val="SMText"/>
        <w:rPr>
          <w:szCs w:val="24"/>
        </w:rPr>
      </w:pPr>
    </w:p>
    <w:p w14:paraId="6D50BBEF" w14:textId="77777777" w:rsidR="00015F74" w:rsidRPr="0017141C" w:rsidRDefault="007411A1" w:rsidP="0017141C">
      <w:pPr>
        <w:pStyle w:val="SMHeading"/>
      </w:pPr>
      <w:r w:rsidRPr="0017141C">
        <w:lastRenderedPageBreak/>
        <w:t>Fig. S1.</w:t>
      </w:r>
    </w:p>
    <w:p w14:paraId="55D8DB38" w14:textId="1F4C398E" w:rsidR="00337B74" w:rsidRPr="0017141C" w:rsidRDefault="00112C5B" w:rsidP="0017141C">
      <w:pPr>
        <w:pStyle w:val="SMcaption"/>
        <w:rPr>
          <w:szCs w:val="24"/>
        </w:rPr>
      </w:pPr>
      <w:r w:rsidRPr="0017141C">
        <w:rPr>
          <w:szCs w:val="24"/>
        </w:rPr>
        <w:t>Type or paste caption here.</w:t>
      </w:r>
      <w:r w:rsidR="00BC3E04" w:rsidRPr="0017141C">
        <w:rPr>
          <w:szCs w:val="24"/>
        </w:rPr>
        <w:t xml:space="preserve"> </w:t>
      </w:r>
      <w:r w:rsidR="00355362" w:rsidRPr="0017141C">
        <w:rPr>
          <w:szCs w:val="24"/>
        </w:rPr>
        <w:t xml:space="preserve">Create a page break and paste in the </w:t>
      </w:r>
      <w:r w:rsidR="00E4519A" w:rsidRPr="0017141C">
        <w:rPr>
          <w:szCs w:val="24"/>
        </w:rPr>
        <w:t xml:space="preserve">Figure </w:t>
      </w:r>
      <w:r w:rsidR="00355362" w:rsidRPr="0017141C">
        <w:rPr>
          <w:szCs w:val="24"/>
        </w:rPr>
        <w:t>above the caption.</w:t>
      </w:r>
    </w:p>
    <w:p w14:paraId="21B40D60" w14:textId="65884326" w:rsidR="00337B74" w:rsidRPr="0017141C" w:rsidRDefault="00337B74" w:rsidP="0017141C">
      <w:pPr>
        <w:rPr>
          <w:szCs w:val="24"/>
        </w:rPr>
      </w:pPr>
      <w:r w:rsidRPr="0017141C">
        <w:rPr>
          <w:noProof/>
          <w:szCs w:val="24"/>
        </w:rPr>
        <w:drawing>
          <wp:inline distT="0" distB="0" distL="0" distR="0" wp14:anchorId="7F6270B3" wp14:editId="7A3E66F3">
            <wp:extent cx="6759992" cy="37556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759992" cy="3755662"/>
                    </a:xfrm>
                    <a:prstGeom prst="rect">
                      <a:avLst/>
                    </a:prstGeom>
                    <a:noFill/>
                    <a:ln>
                      <a:noFill/>
                    </a:ln>
                  </pic:spPr>
                </pic:pic>
              </a:graphicData>
            </a:graphic>
          </wp:inline>
        </w:drawing>
      </w:r>
    </w:p>
    <w:p w14:paraId="7942A0C1" w14:textId="77777777" w:rsidR="00337B74" w:rsidRPr="0017141C" w:rsidRDefault="00337B74" w:rsidP="0017141C">
      <w:pPr>
        <w:rPr>
          <w:szCs w:val="24"/>
        </w:rPr>
      </w:pPr>
      <w:r w:rsidRPr="0017141C">
        <w:rPr>
          <w:b/>
          <w:szCs w:val="24"/>
        </w:rPr>
        <w:t>Figure 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3567FF95" w14:textId="37A2D101" w:rsidR="00112C5B" w:rsidRPr="0017141C" w:rsidRDefault="00112C5B" w:rsidP="0017141C">
      <w:pPr>
        <w:pStyle w:val="SMHeading"/>
      </w:pPr>
      <w:r w:rsidRPr="0017141C">
        <w:lastRenderedPageBreak/>
        <w:t>Fig. S2</w:t>
      </w:r>
      <w:r w:rsidR="008218C4" w:rsidRPr="0017141C">
        <w:t>.</w:t>
      </w:r>
    </w:p>
    <w:p w14:paraId="57A4C845" w14:textId="4A48BB73"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0E473D76" w14:textId="1C2A980C" w:rsidR="0017141C" w:rsidRPr="0017141C" w:rsidRDefault="00337B74" w:rsidP="0017141C">
      <w:pPr>
        <w:pStyle w:val="SMcaption"/>
        <w:rPr>
          <w:szCs w:val="24"/>
        </w:rPr>
      </w:pPr>
      <w:r w:rsidRPr="0017141C">
        <w:rPr>
          <w:noProof/>
          <w:szCs w:val="24"/>
        </w:rPr>
        <w:drawing>
          <wp:inline distT="0" distB="0" distL="0" distR="0" wp14:anchorId="5DEF90EF" wp14:editId="19EAD92E">
            <wp:extent cx="6730601" cy="3739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30601" cy="3739333"/>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77777777" w:rsidR="00E76014" w:rsidRPr="0017141C" w:rsidRDefault="00337B74" w:rsidP="0017141C">
      <w:pPr>
        <w:rPr>
          <w:b/>
          <w:szCs w:val="24"/>
        </w:rPr>
      </w:pPr>
      <w:r w:rsidRPr="0017141C">
        <w:rPr>
          <w:b/>
          <w:szCs w:val="24"/>
        </w:rPr>
        <w:t>Figure 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27E6BF92" w14:textId="77777777" w:rsidR="00E76014" w:rsidRPr="0017141C" w:rsidRDefault="00E76014" w:rsidP="0017141C">
      <w:pPr>
        <w:rPr>
          <w:b/>
          <w:szCs w:val="24"/>
        </w:rPr>
      </w:pPr>
    </w:p>
    <w:p w14:paraId="5A4FFB2F" w14:textId="77777777" w:rsidR="00E76014" w:rsidRPr="0017141C" w:rsidRDefault="00E76014" w:rsidP="0017141C">
      <w:pPr>
        <w:rPr>
          <w:b/>
          <w:szCs w:val="24"/>
        </w:rPr>
      </w:pPr>
    </w:p>
    <w:p w14:paraId="49642E4A" w14:textId="77777777" w:rsidR="00E76014" w:rsidRPr="0017141C" w:rsidRDefault="00E76014" w:rsidP="0017141C">
      <w:pPr>
        <w:rPr>
          <w:b/>
          <w:szCs w:val="24"/>
        </w:rPr>
      </w:pPr>
    </w:p>
    <w:p w14:paraId="23509C29" w14:textId="77777777" w:rsidR="00E76014" w:rsidRPr="0017141C" w:rsidRDefault="00E76014" w:rsidP="0017141C">
      <w:pPr>
        <w:rPr>
          <w:b/>
          <w:szCs w:val="24"/>
        </w:rPr>
      </w:pPr>
    </w:p>
    <w:p w14:paraId="66838B1D" w14:textId="77777777" w:rsidR="00E76014" w:rsidRDefault="00E76014" w:rsidP="0017141C">
      <w:pPr>
        <w:rPr>
          <w:b/>
          <w:szCs w:val="24"/>
        </w:rPr>
      </w:pPr>
    </w:p>
    <w:p w14:paraId="2917B37E" w14:textId="77777777" w:rsidR="0017141C" w:rsidRDefault="0017141C" w:rsidP="0017141C">
      <w:pPr>
        <w:rPr>
          <w:b/>
          <w:szCs w:val="24"/>
        </w:rPr>
      </w:pPr>
    </w:p>
    <w:p w14:paraId="0D4DA5EB" w14:textId="77777777" w:rsidR="0017141C" w:rsidRDefault="0017141C" w:rsidP="0017141C">
      <w:pPr>
        <w:rPr>
          <w:b/>
          <w:szCs w:val="24"/>
        </w:rPr>
      </w:pPr>
    </w:p>
    <w:p w14:paraId="76E2E43C" w14:textId="77777777" w:rsidR="0017141C" w:rsidRDefault="0017141C" w:rsidP="0017141C">
      <w:pPr>
        <w:rPr>
          <w:b/>
          <w:szCs w:val="24"/>
        </w:rPr>
      </w:pPr>
    </w:p>
    <w:p w14:paraId="795AD704" w14:textId="77777777" w:rsidR="0017141C" w:rsidRDefault="0017141C" w:rsidP="0017141C">
      <w:pPr>
        <w:rPr>
          <w:b/>
          <w:szCs w:val="24"/>
        </w:rPr>
      </w:pPr>
    </w:p>
    <w:p w14:paraId="2CF7B329" w14:textId="77777777" w:rsidR="0017141C" w:rsidRDefault="0017141C" w:rsidP="0017141C">
      <w:pPr>
        <w:rPr>
          <w:b/>
          <w:szCs w:val="24"/>
        </w:rPr>
      </w:pPr>
    </w:p>
    <w:p w14:paraId="35A0E55E" w14:textId="77777777" w:rsidR="0017141C" w:rsidRDefault="0017141C" w:rsidP="0017141C">
      <w:pPr>
        <w:rPr>
          <w:b/>
          <w:szCs w:val="24"/>
        </w:rPr>
      </w:pPr>
    </w:p>
    <w:p w14:paraId="788C06D6" w14:textId="77777777" w:rsidR="0017141C" w:rsidRDefault="0017141C" w:rsidP="0017141C">
      <w:pPr>
        <w:rPr>
          <w:b/>
          <w:szCs w:val="24"/>
        </w:rPr>
      </w:pPr>
    </w:p>
    <w:p w14:paraId="2EEF28B8" w14:textId="77777777" w:rsidR="0017141C" w:rsidRDefault="0017141C" w:rsidP="0017141C">
      <w:pPr>
        <w:rPr>
          <w:b/>
          <w:szCs w:val="24"/>
        </w:rPr>
      </w:pPr>
    </w:p>
    <w:p w14:paraId="27F9E0C1" w14:textId="77777777" w:rsidR="0017141C" w:rsidRDefault="0017141C" w:rsidP="0017141C">
      <w:pPr>
        <w:rPr>
          <w:b/>
          <w:szCs w:val="24"/>
        </w:rPr>
      </w:pPr>
    </w:p>
    <w:p w14:paraId="383011A6" w14:textId="77777777" w:rsidR="0017141C" w:rsidRDefault="0017141C" w:rsidP="0017141C">
      <w:pPr>
        <w:rPr>
          <w:b/>
          <w:szCs w:val="24"/>
        </w:rPr>
      </w:pPr>
    </w:p>
    <w:p w14:paraId="2721D65D" w14:textId="77777777" w:rsidR="0017141C" w:rsidRDefault="0017141C" w:rsidP="0017141C">
      <w:pPr>
        <w:rPr>
          <w:b/>
          <w:szCs w:val="24"/>
        </w:rPr>
      </w:pPr>
    </w:p>
    <w:p w14:paraId="58296515" w14:textId="77777777" w:rsidR="0017141C" w:rsidRDefault="0017141C" w:rsidP="0017141C">
      <w:pPr>
        <w:rPr>
          <w:b/>
          <w:szCs w:val="24"/>
        </w:rPr>
      </w:pPr>
    </w:p>
    <w:p w14:paraId="732479E6" w14:textId="77777777" w:rsidR="0017141C" w:rsidRPr="0017141C" w:rsidRDefault="0017141C" w:rsidP="0017141C">
      <w:pPr>
        <w:rPr>
          <w:b/>
          <w:szCs w:val="24"/>
        </w:rPr>
      </w:pPr>
    </w:p>
    <w:p w14:paraId="4E73D89F" w14:textId="33E15078" w:rsidR="00E76014" w:rsidRPr="0017141C" w:rsidRDefault="00E76014" w:rsidP="0017141C">
      <w:pPr>
        <w:pStyle w:val="SMHeading"/>
      </w:pPr>
      <w:r w:rsidRPr="0017141C">
        <w:lastRenderedPageBreak/>
        <w:t>Fig. S3.</w:t>
      </w:r>
    </w:p>
    <w:p w14:paraId="62A0C0B7" w14:textId="098FFAC6"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53C8D7B7" w14:textId="77777777" w:rsidR="00337B74" w:rsidRPr="0017141C" w:rsidRDefault="00337B74" w:rsidP="0017141C">
      <w:pPr>
        <w:rPr>
          <w:szCs w:val="24"/>
        </w:rPr>
      </w:pPr>
      <w:r w:rsidRPr="0017141C">
        <w:rPr>
          <w:noProof/>
          <w:szCs w:val="24"/>
        </w:rPr>
        <w:drawing>
          <wp:inline distT="0" distB="0" distL="0" distR="0" wp14:anchorId="6D3F44CD" wp14:editId="6F73ABE7">
            <wp:extent cx="6936335" cy="3853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6335" cy="3853633"/>
                    </a:xfrm>
                    <a:prstGeom prst="rect">
                      <a:avLst/>
                    </a:prstGeom>
                    <a:noFill/>
                    <a:ln>
                      <a:noFill/>
                    </a:ln>
                  </pic:spPr>
                </pic:pic>
              </a:graphicData>
            </a:graphic>
          </wp:inline>
        </w:drawing>
      </w:r>
    </w:p>
    <w:p w14:paraId="5B086CB5" w14:textId="41C9F24E" w:rsidR="00337B74" w:rsidRPr="0017141C" w:rsidRDefault="00337B74" w:rsidP="0017141C">
      <w:pPr>
        <w:rPr>
          <w:szCs w:val="24"/>
        </w:rPr>
      </w:pPr>
      <w:r w:rsidRPr="0017141C">
        <w:rPr>
          <w:b/>
          <w:szCs w:val="24"/>
        </w:rPr>
        <w:t>Figure S3. Climate risk (</w:t>
      </w:r>
      <w:r w:rsidR="00CB21F2">
        <w:rPr>
          <w:b/>
          <w:szCs w:val="24"/>
        </w:rPr>
        <w:t>climate velocity</w:t>
      </w:r>
      <w:r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8B00D5C" w14:textId="77777777" w:rsidR="00E76014" w:rsidRDefault="00E76014" w:rsidP="0017141C">
      <w:pPr>
        <w:pStyle w:val="SMcaption"/>
        <w:rPr>
          <w:szCs w:val="24"/>
        </w:rPr>
      </w:pPr>
    </w:p>
    <w:p w14:paraId="59657440" w14:textId="77777777" w:rsidR="0017141C" w:rsidRDefault="0017141C" w:rsidP="0017141C">
      <w:pPr>
        <w:pStyle w:val="SMcaption"/>
        <w:rPr>
          <w:szCs w:val="24"/>
        </w:rPr>
      </w:pPr>
    </w:p>
    <w:p w14:paraId="2429934B" w14:textId="77777777" w:rsidR="0017141C" w:rsidRDefault="0017141C" w:rsidP="0017141C">
      <w:pPr>
        <w:pStyle w:val="SMcaption"/>
        <w:rPr>
          <w:szCs w:val="24"/>
        </w:rPr>
      </w:pPr>
    </w:p>
    <w:p w14:paraId="6A046821" w14:textId="77777777" w:rsidR="0017141C" w:rsidRDefault="0017141C" w:rsidP="0017141C">
      <w:pPr>
        <w:pStyle w:val="SMcaption"/>
        <w:rPr>
          <w:szCs w:val="24"/>
        </w:rPr>
      </w:pPr>
    </w:p>
    <w:p w14:paraId="461BA98E" w14:textId="77777777" w:rsidR="0017141C" w:rsidRDefault="0017141C" w:rsidP="0017141C">
      <w:pPr>
        <w:pStyle w:val="SMcaption"/>
        <w:rPr>
          <w:szCs w:val="24"/>
        </w:rPr>
      </w:pPr>
    </w:p>
    <w:p w14:paraId="2E44982F" w14:textId="77777777" w:rsidR="0017141C" w:rsidRDefault="0017141C" w:rsidP="0017141C">
      <w:pPr>
        <w:pStyle w:val="SMcaption"/>
        <w:rPr>
          <w:szCs w:val="24"/>
        </w:rPr>
      </w:pPr>
    </w:p>
    <w:p w14:paraId="188F169F" w14:textId="77777777" w:rsidR="0017141C" w:rsidRDefault="0017141C" w:rsidP="0017141C">
      <w:pPr>
        <w:pStyle w:val="SMcaption"/>
        <w:rPr>
          <w:szCs w:val="24"/>
        </w:rPr>
      </w:pPr>
    </w:p>
    <w:p w14:paraId="4463998B" w14:textId="77777777" w:rsidR="0017141C" w:rsidRDefault="0017141C" w:rsidP="0017141C">
      <w:pPr>
        <w:pStyle w:val="SMcaption"/>
        <w:rPr>
          <w:szCs w:val="24"/>
        </w:rPr>
      </w:pPr>
    </w:p>
    <w:p w14:paraId="3C0643C9" w14:textId="77777777" w:rsidR="0017141C" w:rsidRDefault="0017141C" w:rsidP="0017141C">
      <w:pPr>
        <w:pStyle w:val="SMcaption"/>
        <w:rPr>
          <w:szCs w:val="24"/>
        </w:rPr>
      </w:pPr>
    </w:p>
    <w:p w14:paraId="57634B23" w14:textId="77777777" w:rsidR="0017141C" w:rsidRDefault="0017141C" w:rsidP="0017141C">
      <w:pPr>
        <w:pStyle w:val="SMcaption"/>
        <w:rPr>
          <w:szCs w:val="24"/>
        </w:rPr>
      </w:pPr>
    </w:p>
    <w:p w14:paraId="174664BE" w14:textId="77777777" w:rsidR="0017141C" w:rsidRDefault="0017141C" w:rsidP="0017141C">
      <w:pPr>
        <w:pStyle w:val="SMcaption"/>
        <w:rPr>
          <w:szCs w:val="24"/>
        </w:rPr>
      </w:pPr>
    </w:p>
    <w:p w14:paraId="02939D80" w14:textId="77777777" w:rsidR="0017141C" w:rsidRDefault="0017141C" w:rsidP="0017141C">
      <w:pPr>
        <w:pStyle w:val="SMcaption"/>
        <w:rPr>
          <w:szCs w:val="24"/>
        </w:rPr>
      </w:pPr>
    </w:p>
    <w:p w14:paraId="740DEE1F" w14:textId="77777777" w:rsidR="0017141C" w:rsidRDefault="0017141C" w:rsidP="0017141C">
      <w:pPr>
        <w:pStyle w:val="SMcaption"/>
        <w:rPr>
          <w:szCs w:val="24"/>
        </w:rPr>
      </w:pPr>
    </w:p>
    <w:p w14:paraId="55750510" w14:textId="77777777" w:rsidR="0017141C" w:rsidRPr="0017141C" w:rsidRDefault="0017141C" w:rsidP="0017141C">
      <w:pPr>
        <w:pStyle w:val="SMcaption"/>
        <w:rPr>
          <w:szCs w:val="24"/>
        </w:rPr>
      </w:pPr>
    </w:p>
    <w:p w14:paraId="64FD28A2" w14:textId="77777777" w:rsidR="00E76014" w:rsidRPr="0017141C" w:rsidRDefault="00E76014" w:rsidP="0017141C">
      <w:pPr>
        <w:pStyle w:val="SMcaption"/>
        <w:rPr>
          <w:szCs w:val="24"/>
        </w:rPr>
      </w:pPr>
    </w:p>
    <w:p w14:paraId="12542923" w14:textId="05B43B8E" w:rsidR="00337B74" w:rsidRPr="0017141C" w:rsidRDefault="00337B74" w:rsidP="0017141C">
      <w:pPr>
        <w:pStyle w:val="SMHeading"/>
      </w:pPr>
      <w:r w:rsidRPr="0017141C">
        <w:lastRenderedPageBreak/>
        <w:t>Fig. S4.</w:t>
      </w:r>
    </w:p>
    <w:p w14:paraId="6DC3F9D4" w14:textId="5F0CC11E" w:rsidR="00337B74" w:rsidRPr="0017141C" w:rsidRDefault="00337B74" w:rsidP="0017141C">
      <w:pPr>
        <w:pStyle w:val="SMcaption"/>
        <w:rPr>
          <w:szCs w:val="24"/>
        </w:rPr>
      </w:pPr>
      <w:r w:rsidRPr="0017141C">
        <w:rPr>
          <w:szCs w:val="24"/>
        </w:rPr>
        <w:t>Type or paste caption here. Create a page break and paste in the Figure above the caption.</w:t>
      </w:r>
    </w:p>
    <w:p w14:paraId="0F8C49E5" w14:textId="34B34435" w:rsidR="00337B74" w:rsidRPr="0017141C" w:rsidRDefault="00337B74" w:rsidP="0017141C">
      <w:pPr>
        <w:pStyle w:val="SMcaption"/>
        <w:rPr>
          <w:szCs w:val="24"/>
        </w:rPr>
      </w:pPr>
      <w:r w:rsidRPr="0017141C">
        <w:rPr>
          <w:noProof/>
          <w:szCs w:val="24"/>
        </w:rPr>
        <w:drawing>
          <wp:inline distT="0" distB="0" distL="0" distR="0" wp14:anchorId="4199CCD3" wp14:editId="0DEEF9B1">
            <wp:extent cx="6499000" cy="363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9000" cy="3630476"/>
                    </a:xfrm>
                    <a:prstGeom prst="rect">
                      <a:avLst/>
                    </a:prstGeom>
                    <a:noFill/>
                    <a:ln>
                      <a:noFill/>
                    </a:ln>
                  </pic:spPr>
                </pic:pic>
              </a:graphicData>
            </a:graphic>
          </wp:inline>
        </w:drawing>
      </w:r>
    </w:p>
    <w:p w14:paraId="6ED5AB4B" w14:textId="77777777" w:rsidR="00337B74" w:rsidRPr="0017141C" w:rsidRDefault="00337B74" w:rsidP="0017141C">
      <w:pPr>
        <w:spacing w:after="200"/>
        <w:rPr>
          <w:b/>
          <w:color w:val="000000"/>
          <w:szCs w:val="24"/>
        </w:rPr>
      </w:pPr>
      <w:r w:rsidRPr="0017141C">
        <w:rPr>
          <w:b/>
          <w:color w:val="000000"/>
          <w:szCs w:val="24"/>
        </w:rPr>
        <w:t xml:space="preserve">Figure S4: Scenario overlap. green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3C0B6926" w14:textId="77777777" w:rsidR="00E76014" w:rsidRPr="0017141C" w:rsidRDefault="00E76014" w:rsidP="0017141C">
      <w:pPr>
        <w:spacing w:after="200"/>
        <w:rPr>
          <w:b/>
          <w:color w:val="000000"/>
          <w:szCs w:val="24"/>
        </w:rPr>
      </w:pPr>
    </w:p>
    <w:p w14:paraId="075975D1" w14:textId="77777777" w:rsidR="00E76014" w:rsidRDefault="00E76014" w:rsidP="0017141C">
      <w:pPr>
        <w:spacing w:after="200"/>
        <w:rPr>
          <w:b/>
          <w:color w:val="000000"/>
          <w:szCs w:val="24"/>
        </w:rPr>
      </w:pPr>
    </w:p>
    <w:p w14:paraId="089676A0" w14:textId="77777777" w:rsidR="00506C0D" w:rsidRDefault="00506C0D" w:rsidP="0017141C">
      <w:pPr>
        <w:spacing w:after="200"/>
        <w:rPr>
          <w:b/>
          <w:color w:val="000000"/>
          <w:szCs w:val="24"/>
        </w:rPr>
      </w:pPr>
    </w:p>
    <w:p w14:paraId="0F518F0D" w14:textId="77777777" w:rsidR="00506C0D" w:rsidRDefault="00506C0D" w:rsidP="0017141C">
      <w:pPr>
        <w:spacing w:after="200"/>
        <w:rPr>
          <w:b/>
          <w:color w:val="000000"/>
          <w:szCs w:val="24"/>
        </w:rPr>
      </w:pPr>
    </w:p>
    <w:p w14:paraId="46E99EAB" w14:textId="77777777" w:rsidR="00506C0D" w:rsidRDefault="00506C0D" w:rsidP="0017141C">
      <w:pPr>
        <w:spacing w:after="200"/>
        <w:rPr>
          <w:b/>
          <w:color w:val="000000"/>
          <w:szCs w:val="24"/>
        </w:rPr>
      </w:pPr>
    </w:p>
    <w:p w14:paraId="0B78E1C3" w14:textId="77777777" w:rsidR="00506C0D" w:rsidRDefault="00506C0D" w:rsidP="0017141C">
      <w:pPr>
        <w:spacing w:after="200"/>
        <w:rPr>
          <w:b/>
          <w:color w:val="000000"/>
          <w:szCs w:val="24"/>
        </w:rPr>
      </w:pPr>
    </w:p>
    <w:p w14:paraId="3779AEF0" w14:textId="77777777" w:rsidR="00506C0D" w:rsidRDefault="00506C0D" w:rsidP="0017141C">
      <w:pPr>
        <w:spacing w:after="200"/>
        <w:rPr>
          <w:b/>
          <w:color w:val="000000"/>
          <w:szCs w:val="24"/>
        </w:rPr>
      </w:pPr>
    </w:p>
    <w:p w14:paraId="5238F066" w14:textId="77777777" w:rsidR="00506C0D" w:rsidRDefault="00506C0D" w:rsidP="0017141C">
      <w:pPr>
        <w:spacing w:after="200"/>
        <w:rPr>
          <w:b/>
          <w:color w:val="000000"/>
          <w:szCs w:val="24"/>
        </w:rPr>
      </w:pPr>
    </w:p>
    <w:p w14:paraId="6D6B5045" w14:textId="77777777" w:rsidR="00506C0D" w:rsidRDefault="00506C0D" w:rsidP="0017141C">
      <w:pPr>
        <w:spacing w:after="200"/>
        <w:rPr>
          <w:b/>
          <w:color w:val="000000"/>
          <w:szCs w:val="24"/>
        </w:rPr>
      </w:pPr>
    </w:p>
    <w:p w14:paraId="148F0990" w14:textId="77777777" w:rsidR="00506C0D" w:rsidRPr="0017141C" w:rsidRDefault="00506C0D" w:rsidP="0017141C">
      <w:pPr>
        <w:spacing w:after="200"/>
        <w:rPr>
          <w:b/>
          <w:color w:val="000000"/>
          <w:szCs w:val="24"/>
        </w:rPr>
      </w:pPr>
    </w:p>
    <w:p w14:paraId="2982DB01" w14:textId="1AD684A9" w:rsidR="00337B74" w:rsidRPr="0017141C" w:rsidRDefault="00337B74" w:rsidP="0017141C">
      <w:pPr>
        <w:pStyle w:val="SMHeading"/>
      </w:pPr>
      <w:r w:rsidRPr="0017141C">
        <w:lastRenderedPageBreak/>
        <w:t>Fig. S5.</w:t>
      </w:r>
    </w:p>
    <w:p w14:paraId="161944C6" w14:textId="1E47F129" w:rsidR="00337B74" w:rsidRPr="0017141C" w:rsidRDefault="00337B74" w:rsidP="0017141C">
      <w:pPr>
        <w:pStyle w:val="SMcaption"/>
        <w:rPr>
          <w:szCs w:val="24"/>
        </w:rPr>
      </w:pPr>
      <w:r w:rsidRPr="0017141C">
        <w:rPr>
          <w:szCs w:val="24"/>
        </w:rPr>
        <w:t>Type or paste caption here. Create a page break and paste in the Figure above the caption.</w:t>
      </w:r>
    </w:p>
    <w:p w14:paraId="7E1E3212" w14:textId="35D8DF65" w:rsidR="00337B74" w:rsidRPr="0017141C" w:rsidRDefault="00337B74" w:rsidP="0017141C">
      <w:pPr>
        <w:rPr>
          <w:szCs w:val="24"/>
        </w:rPr>
      </w:pPr>
      <w:r w:rsidRPr="0017141C">
        <w:rPr>
          <w:noProof/>
          <w:szCs w:val="24"/>
        </w:rPr>
        <w:drawing>
          <wp:inline distT="0" distB="0" distL="0" distR="0" wp14:anchorId="7964ADDB" wp14:editId="63FD4348">
            <wp:extent cx="6897148" cy="3831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03344" cy="3835304"/>
                    </a:xfrm>
                    <a:prstGeom prst="rect">
                      <a:avLst/>
                    </a:prstGeom>
                    <a:noFill/>
                    <a:ln>
                      <a:noFill/>
                    </a:ln>
                  </pic:spPr>
                </pic:pic>
              </a:graphicData>
            </a:graphic>
          </wp:inline>
        </w:drawing>
      </w:r>
    </w:p>
    <w:p w14:paraId="0F085D8B" w14:textId="546D689C" w:rsidR="00337B74" w:rsidRPr="0017141C" w:rsidRDefault="00337B74" w:rsidP="0017141C">
      <w:pPr>
        <w:rPr>
          <w:b/>
          <w:szCs w:val="24"/>
        </w:rPr>
      </w:pPr>
      <w:r w:rsidRPr="0017141C">
        <w:rPr>
          <w:b/>
          <w:szCs w:val="24"/>
        </w:rPr>
        <w:t>Figure 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7BBC26B6" w14:textId="77777777" w:rsidR="00E76014" w:rsidRPr="0017141C" w:rsidRDefault="00E76014" w:rsidP="0017141C">
      <w:pPr>
        <w:rPr>
          <w:b/>
          <w:szCs w:val="24"/>
        </w:rPr>
      </w:pPr>
    </w:p>
    <w:p w14:paraId="7C260C99" w14:textId="77777777" w:rsidR="00E76014" w:rsidRDefault="00E76014" w:rsidP="0017141C">
      <w:pPr>
        <w:rPr>
          <w:b/>
          <w:szCs w:val="24"/>
        </w:rPr>
      </w:pPr>
    </w:p>
    <w:p w14:paraId="4E6EA284" w14:textId="77777777" w:rsidR="00506C0D" w:rsidRDefault="00506C0D" w:rsidP="0017141C">
      <w:pPr>
        <w:rPr>
          <w:b/>
          <w:szCs w:val="24"/>
        </w:rPr>
      </w:pPr>
    </w:p>
    <w:p w14:paraId="055D8D8E" w14:textId="77777777" w:rsidR="00506C0D" w:rsidRDefault="00506C0D" w:rsidP="0017141C">
      <w:pPr>
        <w:rPr>
          <w:b/>
          <w:szCs w:val="24"/>
        </w:rPr>
      </w:pPr>
    </w:p>
    <w:p w14:paraId="710C2DC4" w14:textId="77777777" w:rsidR="00506C0D" w:rsidRDefault="00506C0D" w:rsidP="0017141C">
      <w:pPr>
        <w:rPr>
          <w:b/>
          <w:szCs w:val="24"/>
        </w:rPr>
      </w:pPr>
    </w:p>
    <w:p w14:paraId="7B44A658" w14:textId="77777777" w:rsidR="00506C0D" w:rsidRDefault="00506C0D" w:rsidP="0017141C">
      <w:pPr>
        <w:rPr>
          <w:b/>
          <w:szCs w:val="24"/>
        </w:rPr>
      </w:pPr>
    </w:p>
    <w:p w14:paraId="13AE7EC6" w14:textId="77777777" w:rsidR="00506C0D" w:rsidRDefault="00506C0D" w:rsidP="0017141C">
      <w:pPr>
        <w:rPr>
          <w:b/>
          <w:szCs w:val="24"/>
        </w:rPr>
      </w:pPr>
    </w:p>
    <w:p w14:paraId="28422EB3" w14:textId="77777777" w:rsidR="00506C0D" w:rsidRDefault="00506C0D" w:rsidP="0017141C">
      <w:pPr>
        <w:rPr>
          <w:b/>
          <w:szCs w:val="24"/>
        </w:rPr>
      </w:pPr>
    </w:p>
    <w:p w14:paraId="0E06486C" w14:textId="77777777" w:rsidR="00506C0D" w:rsidRDefault="00506C0D" w:rsidP="0017141C">
      <w:pPr>
        <w:rPr>
          <w:b/>
          <w:szCs w:val="24"/>
        </w:rPr>
      </w:pPr>
    </w:p>
    <w:p w14:paraId="2214FDF9" w14:textId="77777777" w:rsidR="00506C0D" w:rsidRDefault="00506C0D" w:rsidP="0017141C">
      <w:pPr>
        <w:rPr>
          <w:b/>
          <w:szCs w:val="24"/>
        </w:rPr>
      </w:pPr>
    </w:p>
    <w:p w14:paraId="1A600FC7" w14:textId="77777777" w:rsidR="00506C0D" w:rsidRDefault="00506C0D" w:rsidP="0017141C">
      <w:pPr>
        <w:rPr>
          <w:b/>
          <w:szCs w:val="24"/>
        </w:rPr>
      </w:pPr>
    </w:p>
    <w:p w14:paraId="724A025B" w14:textId="77777777" w:rsidR="00506C0D" w:rsidRDefault="00506C0D" w:rsidP="0017141C">
      <w:pPr>
        <w:rPr>
          <w:b/>
          <w:szCs w:val="24"/>
        </w:rPr>
      </w:pPr>
    </w:p>
    <w:p w14:paraId="1C495EB0" w14:textId="77777777" w:rsidR="00506C0D" w:rsidRDefault="00506C0D" w:rsidP="0017141C">
      <w:pPr>
        <w:rPr>
          <w:b/>
          <w:szCs w:val="24"/>
        </w:rPr>
      </w:pPr>
    </w:p>
    <w:p w14:paraId="45C242B4" w14:textId="77777777" w:rsidR="00506C0D" w:rsidRDefault="00506C0D" w:rsidP="0017141C">
      <w:pPr>
        <w:rPr>
          <w:b/>
          <w:szCs w:val="24"/>
        </w:rPr>
      </w:pPr>
    </w:p>
    <w:p w14:paraId="4885D925" w14:textId="77777777" w:rsidR="00506C0D" w:rsidRDefault="00506C0D" w:rsidP="0017141C">
      <w:pPr>
        <w:rPr>
          <w:b/>
          <w:szCs w:val="24"/>
        </w:rPr>
      </w:pPr>
    </w:p>
    <w:p w14:paraId="51E82D8B" w14:textId="77777777" w:rsidR="00506C0D" w:rsidRPr="0017141C" w:rsidRDefault="00506C0D" w:rsidP="0017141C">
      <w:pPr>
        <w:rPr>
          <w:b/>
          <w:szCs w:val="24"/>
        </w:rPr>
      </w:pPr>
    </w:p>
    <w:p w14:paraId="65019F2E" w14:textId="715893CC" w:rsidR="005C20E4" w:rsidRPr="0017141C" w:rsidRDefault="005C20E4" w:rsidP="0017141C">
      <w:pPr>
        <w:pStyle w:val="SMHeading"/>
      </w:pPr>
      <w:r w:rsidRPr="0017141C">
        <w:lastRenderedPageBreak/>
        <w:t>Fig. S6.</w:t>
      </w:r>
    </w:p>
    <w:p w14:paraId="2295B9B2" w14:textId="5ABE4CC8" w:rsidR="005C20E4" w:rsidRPr="0017141C" w:rsidRDefault="005C20E4" w:rsidP="0017141C">
      <w:pPr>
        <w:pStyle w:val="SMcaption"/>
        <w:rPr>
          <w:szCs w:val="24"/>
        </w:rPr>
      </w:pPr>
      <w:r w:rsidRPr="0017141C">
        <w:rPr>
          <w:szCs w:val="24"/>
        </w:rPr>
        <w:t>Type or paste caption here. Create a page break and paste in the Figure above the caption.</w:t>
      </w:r>
    </w:p>
    <w:p w14:paraId="5C9B9E9F" w14:textId="445557D6" w:rsidR="005C20E4" w:rsidRPr="0017141C" w:rsidRDefault="005C20E4" w:rsidP="0017141C">
      <w:pPr>
        <w:rPr>
          <w:szCs w:val="24"/>
        </w:rPr>
      </w:pPr>
      <w:r w:rsidRPr="0017141C">
        <w:rPr>
          <w:noProof/>
          <w:szCs w:val="24"/>
        </w:rPr>
        <w:drawing>
          <wp:inline distT="0" distB="0" distL="0" distR="0" wp14:anchorId="5D2DB651" wp14:editId="1146C56B">
            <wp:extent cx="6778484" cy="2710362"/>
            <wp:effectExtent l="0" t="0" r="3810" b="0"/>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10974" cy="2723353"/>
                    </a:xfrm>
                    <a:prstGeom prst="rect">
                      <a:avLst/>
                    </a:prstGeom>
                    <a:noFill/>
                    <a:ln>
                      <a:noFill/>
                    </a:ln>
                  </pic:spPr>
                </pic:pic>
              </a:graphicData>
            </a:graphic>
          </wp:inline>
        </w:drawing>
      </w:r>
    </w:p>
    <w:p w14:paraId="37114E1C" w14:textId="77777777" w:rsidR="005C20E4" w:rsidRPr="0017141C" w:rsidRDefault="005C20E4" w:rsidP="0017141C">
      <w:pPr>
        <w:rPr>
          <w:szCs w:val="24"/>
        </w:rPr>
      </w:pPr>
      <w:r w:rsidRPr="0017141C">
        <w:rPr>
          <w:b/>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467B9F05" w14:textId="77777777" w:rsidR="00506C0D" w:rsidRDefault="00506C0D" w:rsidP="0017141C">
      <w:pPr>
        <w:rPr>
          <w:b/>
          <w:szCs w:val="24"/>
        </w:rPr>
      </w:pPr>
    </w:p>
    <w:p w14:paraId="0F905863" w14:textId="77777777" w:rsidR="00506C0D" w:rsidRDefault="00506C0D" w:rsidP="0017141C">
      <w:pPr>
        <w:rPr>
          <w:b/>
          <w:szCs w:val="24"/>
        </w:rPr>
      </w:pPr>
    </w:p>
    <w:p w14:paraId="2474D8AA" w14:textId="31A8C72D" w:rsidR="00506C0D" w:rsidRPr="0017141C" w:rsidRDefault="00506C0D" w:rsidP="0017141C">
      <w:pPr>
        <w:rPr>
          <w:b/>
          <w:szCs w:val="24"/>
        </w:rPr>
      </w:pPr>
      <w:r>
        <w:rPr>
          <w:b/>
          <w:szCs w:val="24"/>
        </w:rPr>
        <w:br w:type="page"/>
      </w:r>
    </w:p>
    <w:p w14:paraId="0E38C129" w14:textId="3F87758B" w:rsidR="005C20E4" w:rsidRPr="0017141C" w:rsidRDefault="005C20E4" w:rsidP="0017141C">
      <w:pPr>
        <w:pStyle w:val="SMHeading"/>
      </w:pPr>
      <w:r w:rsidRPr="0017141C">
        <w:lastRenderedPageBreak/>
        <w:t>Fig. S7.</w:t>
      </w:r>
    </w:p>
    <w:p w14:paraId="32570615" w14:textId="7777777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506B8130">
            <wp:simplePos x="0" y="0"/>
            <wp:positionH relativeFrom="column">
              <wp:posOffset>0</wp:posOffset>
            </wp:positionH>
            <wp:positionV relativeFrom="margin">
              <wp:posOffset>702310</wp:posOffset>
            </wp:positionV>
            <wp:extent cx="8618220" cy="4787900"/>
            <wp:effectExtent l="0" t="3175" r="5715" b="0"/>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61822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31C90F8" w:rsidR="005C20E4" w:rsidRPr="0017141C" w:rsidRDefault="005C20E4" w:rsidP="0017141C">
      <w:pPr>
        <w:rPr>
          <w:b/>
          <w:szCs w:val="24"/>
        </w:rPr>
      </w:pPr>
      <w:r w:rsidRPr="0017141C">
        <w:rPr>
          <w:b/>
          <w:szCs w:val="24"/>
        </w:rPr>
        <w:t>Figure 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5A10AA14" w14:textId="246A6FC3" w:rsidR="005C20E4" w:rsidRPr="0017141C" w:rsidRDefault="005C20E4" w:rsidP="0017141C">
      <w:pPr>
        <w:pStyle w:val="SMHeading"/>
      </w:pPr>
      <w:r w:rsidRPr="0017141C">
        <w:lastRenderedPageBreak/>
        <w:t>Fig. S8.</w:t>
      </w:r>
    </w:p>
    <w:p w14:paraId="4951783C" w14:textId="452D4CB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2F83C7BB" w14:textId="072A28A3" w:rsidR="005C20E4" w:rsidRPr="0017141C" w:rsidRDefault="005C20E4" w:rsidP="0017141C">
      <w:pPr>
        <w:pStyle w:val="SMcaption"/>
        <w:rPr>
          <w:szCs w:val="24"/>
        </w:rPr>
      </w:pPr>
      <w:r w:rsidRPr="0017141C">
        <w:rPr>
          <w:noProof/>
          <w:szCs w:val="24"/>
        </w:rPr>
        <w:drawing>
          <wp:inline distT="0" distB="0" distL="0" distR="0" wp14:anchorId="443F0C3D" wp14:editId="721674C5">
            <wp:extent cx="6902876" cy="3837305"/>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13279" cy="3843088"/>
                    </a:xfrm>
                    <a:prstGeom prst="rect">
                      <a:avLst/>
                    </a:prstGeom>
                    <a:noFill/>
                    <a:ln>
                      <a:noFill/>
                    </a:ln>
                  </pic:spPr>
                </pic:pic>
              </a:graphicData>
            </a:graphic>
          </wp:inline>
        </w:drawing>
      </w:r>
      <w:r w:rsidRPr="0017141C">
        <w:rPr>
          <w:szCs w:val="24"/>
        </w:rPr>
        <w:t xml:space="preserve">     </w:t>
      </w:r>
    </w:p>
    <w:p w14:paraId="271635D0" w14:textId="77777777" w:rsidR="005C20E4" w:rsidRPr="0017141C" w:rsidRDefault="005C20E4" w:rsidP="0017141C">
      <w:pPr>
        <w:rPr>
          <w:b/>
          <w:szCs w:val="24"/>
        </w:rPr>
      </w:pPr>
      <w:r w:rsidRPr="0017141C">
        <w:rPr>
          <w:b/>
          <w:szCs w:val="24"/>
        </w:rPr>
        <w:t>Figure 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2E9E4EC9" w14:textId="6F83F096" w:rsidR="005C20E4" w:rsidRPr="0017141C" w:rsidRDefault="005C20E4" w:rsidP="0017141C">
      <w:pPr>
        <w:pStyle w:val="SMHeading"/>
      </w:pPr>
      <w:r w:rsidRPr="0017141C">
        <w:lastRenderedPageBreak/>
        <w:t>Fig. S9.</w:t>
      </w:r>
    </w:p>
    <w:p w14:paraId="33B1A899" w14:textId="557A1E41" w:rsidR="005C20E4" w:rsidRPr="0017141C" w:rsidRDefault="005C20E4" w:rsidP="0017141C">
      <w:pPr>
        <w:pStyle w:val="SMcaption"/>
        <w:rPr>
          <w:szCs w:val="24"/>
        </w:rPr>
      </w:pPr>
      <w:r w:rsidRPr="0017141C">
        <w:rPr>
          <w:szCs w:val="24"/>
        </w:rPr>
        <w:t>Type or paste caption here. Create a page break and paste in the Figure above the caption.</w:t>
      </w:r>
    </w:p>
    <w:p w14:paraId="419DC408" w14:textId="7A9838A0" w:rsidR="005C20E4" w:rsidRPr="0017141C" w:rsidRDefault="005C20E4" w:rsidP="0017141C">
      <w:pPr>
        <w:pStyle w:val="SMcaption"/>
        <w:rPr>
          <w:szCs w:val="24"/>
        </w:rPr>
      </w:pPr>
      <w:r w:rsidRPr="0017141C">
        <w:rPr>
          <w:noProof/>
          <w:szCs w:val="24"/>
        </w:rPr>
        <w:drawing>
          <wp:inline distT="0" distB="0" distL="0" distR="0" wp14:anchorId="049F39C9" wp14:editId="78E076D1">
            <wp:extent cx="6805403" cy="3784056"/>
            <wp:effectExtent l="0" t="0" r="0" b="698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18423" cy="3791295"/>
                    </a:xfrm>
                    <a:prstGeom prst="rect">
                      <a:avLst/>
                    </a:prstGeom>
                    <a:noFill/>
                    <a:ln>
                      <a:noFill/>
                    </a:ln>
                  </pic:spPr>
                </pic:pic>
              </a:graphicData>
            </a:graphic>
          </wp:inline>
        </w:drawing>
      </w:r>
    </w:p>
    <w:p w14:paraId="212C8DC2" w14:textId="48E78E16" w:rsidR="005C20E4" w:rsidRPr="0017141C" w:rsidRDefault="005C20E4" w:rsidP="0017141C">
      <w:pPr>
        <w:rPr>
          <w:b/>
          <w:szCs w:val="24"/>
        </w:rPr>
      </w:pPr>
      <w:r w:rsidRPr="0017141C">
        <w:rPr>
          <w:b/>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17141C">
        <w:rPr>
          <w:b/>
          <w:szCs w:val="24"/>
        </w:rPr>
        <w:t>kmeans</w:t>
      </w:r>
      <w:proofErr w:type="spellEnd"/>
      <w:r w:rsidRPr="0017141C">
        <w:rPr>
          <w:b/>
          <w:szCs w:val="24"/>
        </w:rPr>
        <w:t xml:space="preserve"> method (</w:t>
      </w:r>
      <w:r w:rsidRPr="0017141C">
        <w:rPr>
          <w:b/>
          <w:i/>
          <w:szCs w:val="24"/>
        </w:rPr>
        <w:t>37</w:t>
      </w:r>
      <w:r w:rsidRPr="0017141C">
        <w:rPr>
          <w:b/>
          <w:szCs w:val="24"/>
        </w:rPr>
        <w:t xml:space="preserve">) was used to generate class intervals for visualization. </w:t>
      </w:r>
    </w:p>
    <w:p w14:paraId="40B759F9" w14:textId="2E8378FC" w:rsidR="0017141C" w:rsidRPr="0017141C" w:rsidRDefault="00506C0D" w:rsidP="0017141C">
      <w:pPr>
        <w:rPr>
          <w:b/>
          <w:szCs w:val="24"/>
        </w:rPr>
      </w:pPr>
      <w:r>
        <w:rPr>
          <w:b/>
          <w:szCs w:val="24"/>
        </w:rPr>
        <w:br w:type="page"/>
      </w:r>
    </w:p>
    <w:p w14:paraId="1C4ED036" w14:textId="66334D86" w:rsidR="00015F74" w:rsidRPr="0017141C" w:rsidRDefault="00015F74" w:rsidP="0017141C">
      <w:pPr>
        <w:pStyle w:val="SMHeading"/>
      </w:pPr>
      <w:r w:rsidRPr="0017141C">
        <w:lastRenderedPageBreak/>
        <w:t>Table S1.</w:t>
      </w:r>
    </w:p>
    <w:p w14:paraId="692998F2" w14:textId="2B31E4F5"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00E4519A" w:rsidRPr="0017141C">
        <w:rPr>
          <w:szCs w:val="24"/>
        </w:rPr>
        <w:t>Create a page break and paste in the Table above the caption.</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42D87A32" w:rsidR="00337B74" w:rsidRPr="0017141C" w:rsidRDefault="00015F74" w:rsidP="0017141C">
      <w:pPr>
        <w:pStyle w:val="SMHeading"/>
      </w:pPr>
      <w:r w:rsidRPr="0017141C">
        <w:lastRenderedPageBreak/>
        <w:t>Table S2.</w:t>
      </w:r>
      <w:r w:rsidR="00337B74" w:rsidRPr="0017141C">
        <w:tab/>
        <w:t xml:space="preserve"> </w:t>
      </w:r>
      <w:r w:rsidR="00337B74" w:rsidRPr="0017141C">
        <w:tab/>
      </w: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xml:space="preserve">. Country specific results for the 15 scenarios investigated. Numbers represent </w:t>
      </w:r>
      <w:commentRangeStart w:id="20"/>
      <w:commentRangeStart w:id="21"/>
      <w:r w:rsidRPr="0017141C">
        <w:rPr>
          <w:szCs w:val="24"/>
        </w:rPr>
        <w:t>% of land area of a country selected (including existing protected areas).</w:t>
      </w:r>
      <w:commentRangeEnd w:id="20"/>
      <w:r w:rsidRPr="0017141C">
        <w:rPr>
          <w:szCs w:val="24"/>
        </w:rPr>
        <w:commentReference w:id="20"/>
      </w:r>
      <w:commentRangeEnd w:id="21"/>
      <w:r w:rsidRPr="0017141C">
        <w:rPr>
          <w:rStyle w:val="CommentReference"/>
          <w:sz w:val="24"/>
          <w:szCs w:val="24"/>
        </w:rPr>
        <w:commentReference w:id="21"/>
      </w:r>
      <w:r w:rsidRPr="0017141C">
        <w:rPr>
          <w:szCs w:val="24"/>
        </w:rPr>
        <w:br/>
        <w:t xml:space="preserve">(As an example 5 countries included here, full list in csv. N = null, G = governance, L = land use, C = Climate) </w:t>
      </w:r>
      <w:r w:rsidRPr="0017141C">
        <w:rPr>
          <w:szCs w:val="24"/>
        </w:rPr>
        <w:br/>
      </w:r>
      <w:hyperlink r:id="rId26">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272A2B85" w:rsidR="00337B74" w:rsidRPr="0017141C" w:rsidRDefault="00BD17DF" w:rsidP="0017141C">
      <w:pPr>
        <w:rPr>
          <w:b/>
          <w:color w:val="1155CC"/>
          <w:szCs w:val="24"/>
          <w:u w:val="single"/>
        </w:rPr>
      </w:pPr>
      <w:r w:rsidRPr="0017141C">
        <w:rPr>
          <w:b/>
          <w:szCs w:val="24"/>
        </w:rPr>
        <w:lastRenderedPageBreak/>
        <w:t>Table S3.</w:t>
      </w: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 xml:space="preserve">(As an </w:t>
      </w:r>
      <w:proofErr w:type="gramStart"/>
      <w:r w:rsidRPr="0017141C">
        <w:rPr>
          <w:szCs w:val="24"/>
        </w:rPr>
        <w:t>example</w:t>
      </w:r>
      <w:proofErr w:type="gramEnd"/>
      <w:r w:rsidRPr="0017141C">
        <w:rPr>
          <w:szCs w:val="24"/>
        </w:rPr>
        <w:t xml:space="preserve"> Afghanistan – Barbados are included below)</w:t>
      </w:r>
      <w:r w:rsidRPr="0017141C">
        <w:rPr>
          <w:b/>
          <w:szCs w:val="24"/>
        </w:rPr>
        <w:br/>
      </w:r>
      <w:hyperlink r:id="rId27">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12FE8307" w:rsidR="00337B74" w:rsidRPr="0017141C" w:rsidRDefault="00BD17DF" w:rsidP="0017141C">
      <w:pPr>
        <w:rPr>
          <w:b/>
          <w:szCs w:val="24"/>
        </w:rPr>
      </w:pPr>
      <w:r w:rsidRPr="0017141C">
        <w:rPr>
          <w:b/>
          <w:szCs w:val="24"/>
        </w:rPr>
        <w:t>Table S4.</w:t>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8">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B7AC2D7" w14:textId="77777777" w:rsidR="00337B74" w:rsidRPr="0017141C" w:rsidRDefault="00337B74" w:rsidP="0017141C">
            <w:pPr>
              <w:spacing w:after="120"/>
              <w:rPr>
                <w:rFonts w:eastAsia="Liberation Serif"/>
                <w:color w:val="000000"/>
                <w:szCs w:val="24"/>
              </w:rPr>
            </w:pPr>
          </w:p>
          <w:p w14:paraId="4A49F4FB" w14:textId="6F918FFD" w:rsidR="00337B74" w:rsidRPr="0017141C" w:rsidRDefault="00337B74" w:rsidP="0017141C">
            <w:pPr>
              <w:spacing w:after="120"/>
              <w:rPr>
                <w:rFonts w:eastAsia="Liberation Serif"/>
                <w:color w:val="000000"/>
                <w:szCs w:val="24"/>
              </w:rPr>
            </w:pPr>
            <w:commentRangeStart w:id="22"/>
            <w:r w:rsidRPr="0017141C">
              <w:rPr>
                <w:b/>
                <w:szCs w:val="24"/>
                <w:highlight w:val="yellow"/>
              </w:rPr>
              <w:t>Table S4.</w:t>
            </w:r>
            <w:commentRangeEnd w:id="22"/>
            <w:r w:rsidR="00BD17DF" w:rsidRPr="0017141C">
              <w:rPr>
                <w:rStyle w:val="CommentReference"/>
                <w:sz w:val="24"/>
                <w:szCs w:val="24"/>
              </w:rPr>
              <w:commentReference w:id="22"/>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71C9C003" w14:textId="77777777" w:rsidR="00337B74" w:rsidRPr="0017141C" w:rsidRDefault="00337B74" w:rsidP="0017141C">
      <w:pPr>
        <w:rPr>
          <w:szCs w:val="24"/>
        </w:rPr>
        <w:sectPr w:rsidR="00337B74" w:rsidRPr="0017141C" w:rsidSect="0017141C">
          <w:pgSz w:w="12240" w:h="15840"/>
          <w:pgMar w:top="1134" w:right="1134" w:bottom="1134" w:left="1134" w:header="0" w:footer="0" w:gutter="0"/>
          <w:cols w:space="720"/>
          <w:docGrid w:linePitch="326"/>
        </w:sectPr>
      </w:pPr>
    </w:p>
    <w:p w14:paraId="2B6BCA94" w14:textId="350E36E4" w:rsidR="00C50C6D" w:rsidRPr="0017141C" w:rsidRDefault="00C50C6D" w:rsidP="0017141C">
      <w:pPr>
        <w:pStyle w:val="SMHeading"/>
        <w:rPr>
          <w:highlight w:val="yellow"/>
        </w:rPr>
      </w:pPr>
      <w:r w:rsidRPr="0017141C">
        <w:rPr>
          <w:highlight w:val="yellow"/>
        </w:rPr>
        <w:lastRenderedPageBreak/>
        <w:t>Data S1</w:t>
      </w:r>
      <w:r w:rsidR="008218C4" w:rsidRPr="0017141C">
        <w:rPr>
          <w:highlight w:val="yellow"/>
        </w:rPr>
        <w:t>.</w:t>
      </w:r>
      <w:r w:rsidRPr="0017141C">
        <w:rPr>
          <w:highlight w:val="yellow"/>
        </w:rPr>
        <w:t xml:space="preserve"> (</w:t>
      </w:r>
      <w:proofErr w:type="gramStart"/>
      <w:r w:rsidRPr="0017141C">
        <w:rPr>
          <w:highlight w:val="yellow"/>
        </w:rPr>
        <w:t>separate</w:t>
      </w:r>
      <w:proofErr w:type="gramEnd"/>
      <w:r w:rsidRPr="0017141C">
        <w:rPr>
          <w:highlight w:val="yellow"/>
        </w:rPr>
        <w:t xml:space="preserve"> file)</w:t>
      </w:r>
    </w:p>
    <w:p w14:paraId="31FABC11" w14:textId="5014EB9D" w:rsidR="00123A45" w:rsidRPr="0017141C" w:rsidRDefault="00C50C6D" w:rsidP="0017141C">
      <w:pPr>
        <w:pStyle w:val="SMcaption"/>
        <w:rPr>
          <w:szCs w:val="24"/>
        </w:rPr>
      </w:pPr>
      <w:r w:rsidRPr="0017141C">
        <w:rPr>
          <w:szCs w:val="24"/>
          <w:highlight w:val="yellow"/>
        </w:rPr>
        <w:t>Type or paste caption here.</w:t>
      </w:r>
      <w:r w:rsidR="00BC3E04" w:rsidRPr="0017141C">
        <w:rPr>
          <w:szCs w:val="24"/>
        </w:rPr>
        <w:t xml:space="preserve"> </w:t>
      </w:r>
    </w:p>
    <w:sectPr w:rsidR="00123A45" w:rsidRPr="0017141C" w:rsidSect="00E853D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lison Binley" w:date="2021-09-09T16:12:00Z" w:initials="AB">
    <w:p w14:paraId="1655C7DA" w14:textId="20C7D9F6" w:rsidR="0017141C" w:rsidRDefault="0017141C" w:rsidP="00A65C31">
      <w:pPr>
        <w:pStyle w:val="CommentText"/>
        <w:numPr>
          <w:ilvl w:val="0"/>
          <w:numId w:val="11"/>
        </w:numPr>
      </w:pPr>
      <w:r>
        <w:rPr>
          <w:rStyle w:val="CommentReference"/>
        </w:rPr>
        <w:annotationRef/>
      </w:r>
      <w:r>
        <w:t xml:space="preserve"> Pictures/figures are a bit large and may need to be reformatted</w:t>
      </w:r>
    </w:p>
    <w:p w14:paraId="13547F8D" w14:textId="12903424" w:rsidR="0017141C" w:rsidRDefault="0017141C" w:rsidP="00A65C31">
      <w:pPr>
        <w:pStyle w:val="CommentText"/>
        <w:numPr>
          <w:ilvl w:val="0"/>
          <w:numId w:val="11"/>
        </w:numPr>
      </w:pPr>
      <w:r>
        <w:t xml:space="preserve"> Some figure captions missing/brief – not sure how in-depth these need to be for supplemental but table S4 has no caption at all</w:t>
      </w:r>
    </w:p>
    <w:p w14:paraId="14E44A8D" w14:textId="64BEB2D9" w:rsidR="0017141C" w:rsidRDefault="0017141C" w:rsidP="00A65C31">
      <w:pPr>
        <w:pStyle w:val="CommentText"/>
        <w:numPr>
          <w:ilvl w:val="0"/>
          <w:numId w:val="11"/>
        </w:numPr>
      </w:pPr>
      <w:r>
        <w:t xml:space="preserve"> There’s a section for other data file captions (e.g. csv files). I’m assuming these would be similar to the example tables in text, but wasn’t sure if there are additional ones to include</w:t>
      </w:r>
    </w:p>
    <w:p w14:paraId="02E00B86" w14:textId="338F7A25" w:rsidR="0017141C" w:rsidRDefault="0017141C" w:rsidP="00A65C31">
      <w:pPr>
        <w:pStyle w:val="CommentText"/>
        <w:numPr>
          <w:ilvl w:val="0"/>
          <w:numId w:val="11"/>
        </w:numPr>
      </w:pPr>
      <w:r>
        <w:t xml:space="preserve"> I’ve left some of the instructions in so that the formatting is clear, in case things get moved or changed</w:t>
      </w:r>
    </w:p>
  </w:comment>
  <w:comment w:id="1" w:author="Allison Binley" w:date="2021-09-10T10:38:00Z" w:initials="AB">
    <w:p w14:paraId="140AFD7C" w14:textId="6EFB2E30" w:rsidR="007758A3" w:rsidRDefault="007758A3">
      <w:pPr>
        <w:pStyle w:val="CommentText"/>
      </w:pPr>
      <w:r>
        <w:rPr>
          <w:rStyle w:val="CommentReference"/>
        </w:rPr>
        <w:annotationRef/>
      </w:r>
      <w:r>
        <w:t xml:space="preserve">Figs S8 and S9 are no longer cited anywhere in the main manuscript or supplemental </w:t>
      </w:r>
    </w:p>
  </w:comment>
  <w:comment w:id="2" w:author="Allison Binley" w:date="2021-09-09T16:23:00Z" w:initials="AB">
    <w:p w14:paraId="3C8C7CF8" w14:textId="6463B539" w:rsidR="0017141C" w:rsidRDefault="0017141C">
      <w:pPr>
        <w:pStyle w:val="CommentText"/>
      </w:pPr>
      <w:r>
        <w:rPr>
          <w:rStyle w:val="CommentReference"/>
        </w:rPr>
        <w:annotationRef/>
      </w:r>
      <w:r>
        <w:t>Unclear whether they want these completely separate or not, but I think it should be fine including them in the table captions as currently done. Also not sure if there are other data files. If so, info will need to be added here</w:t>
      </w:r>
    </w:p>
  </w:comment>
  <w:comment w:id="5" w:author="Allison Binley" w:date="2021-09-09T15:34:00Z" w:initials="AB">
    <w:p w14:paraId="0378AAFE" w14:textId="77777777" w:rsidR="0017141C" w:rsidRDefault="0017141C" w:rsidP="00123A45">
      <w:pPr>
        <w:pStyle w:val="SMText"/>
        <w:spacing w:line="480" w:lineRule="auto"/>
        <w:ind w:firstLine="0"/>
      </w:pPr>
      <w:r>
        <w:rPr>
          <w:rStyle w:val="CommentReference"/>
        </w:rPr>
        <w:annotationRef/>
      </w:r>
      <w:r>
        <w:t>Type or paste text here. You can break this section up into subheads as needed (e.g., one on “Materials” and one on “Methods”).</w:t>
      </w:r>
    </w:p>
    <w:p w14:paraId="242A10D6" w14:textId="7CD49C2F" w:rsidR="0017141C" w:rsidRDefault="0017141C">
      <w:pPr>
        <w:pStyle w:val="CommentText"/>
      </w:pPr>
    </w:p>
  </w:comment>
  <w:comment w:id="8" w:author="Richard Schuster" w:date="2021-07-15T05:12:00Z" w:initials="RS">
    <w:p w14:paraId="06B1557A" w14:textId="77777777" w:rsidR="0017141C" w:rsidRDefault="0017141C" w:rsidP="00337B74">
      <w:pPr>
        <w:pStyle w:val="CommentText"/>
      </w:pPr>
      <w:r>
        <w:rPr>
          <w:rStyle w:val="CommentReference"/>
        </w:rPr>
        <w:annotationRef/>
      </w:r>
      <w:r>
        <w:t>Will ask Patrick via email</w:t>
      </w:r>
    </w:p>
  </w:comment>
  <w:comment w:id="9" w:author="Joe Bennett" w:date="2021-08-12T14:07:00Z" w:initials="JB">
    <w:p w14:paraId="5C28E244" w14:textId="77777777" w:rsidR="0017141C" w:rsidRDefault="0017141C" w:rsidP="00337B74">
      <w:pPr>
        <w:pStyle w:val="CommentText"/>
      </w:pPr>
      <w:r>
        <w:rPr>
          <w:rStyle w:val="CommentReference"/>
        </w:rPr>
        <w:annotationRef/>
      </w:r>
      <w:r>
        <w:t xml:space="preserve">Great! Should probably both look at it afterwards, just to make sure it fits with rest of MS. </w:t>
      </w:r>
    </w:p>
  </w:comment>
  <w:comment w:id="13" w:author="Allison Binley" w:date="2021-09-07T11:33:00Z" w:initials="AB">
    <w:p w14:paraId="2C9C92FE" w14:textId="2CC85AAE" w:rsidR="0017141C" w:rsidRDefault="0017141C" w:rsidP="00337B74">
      <w:pPr>
        <w:pStyle w:val="CommentText"/>
      </w:pPr>
      <w:r>
        <w:rPr>
          <w:rStyle w:val="CommentReference"/>
        </w:rPr>
        <w:annotationRef/>
      </w:r>
      <w:r>
        <w:t>These aren’t defined anywhere and we don’t use them again, so the acronyms might be pointless</w:t>
      </w:r>
    </w:p>
  </w:comment>
  <w:comment w:id="15" w:author="Allison Binley" w:date="2021-09-07T11:16:00Z" w:initials="AB">
    <w:p w14:paraId="0DBFDFF6" w14:textId="77777777" w:rsidR="0017141C" w:rsidRDefault="0017141C" w:rsidP="00337B74">
      <w:pPr>
        <w:pBdr>
          <w:top w:val="nil"/>
          <w:left w:val="nil"/>
          <w:bottom w:val="nil"/>
          <w:right w:val="nil"/>
          <w:between w:val="nil"/>
        </w:pBdr>
      </w:pPr>
      <w:r>
        <w:rPr>
          <w:rStyle w:val="CommentReference"/>
        </w:rPr>
        <w:annotationRef/>
      </w:r>
      <w:r>
        <w:t xml:space="preserve">This originally cited: </w:t>
      </w:r>
    </w:p>
    <w:p w14:paraId="14FF9100" w14:textId="77777777" w:rsidR="0017141C" w:rsidRDefault="0017141C" w:rsidP="00337B74">
      <w:pPr>
        <w:pBdr>
          <w:top w:val="nil"/>
          <w:left w:val="nil"/>
          <w:bottom w:val="nil"/>
          <w:right w:val="nil"/>
          <w:between w:val="nil"/>
        </w:pBdr>
      </w:pPr>
    </w:p>
    <w:p w14:paraId="2B6A5C0E" w14:textId="77777777" w:rsidR="0017141C" w:rsidRDefault="0017141C" w:rsidP="00337B74">
      <w:pPr>
        <w:pBdr>
          <w:top w:val="nil"/>
          <w:left w:val="nil"/>
          <w:bottom w:val="nil"/>
          <w:right w:val="nil"/>
          <w:between w:val="nil"/>
        </w:pBdr>
        <w:rPr>
          <w:color w:val="000000"/>
        </w:rPr>
      </w:pPr>
      <w:proofErr w:type="spellStart"/>
      <w:r>
        <w:rPr>
          <w:color w:val="000000"/>
        </w:rPr>
        <w:t>Kuempel</w:t>
      </w:r>
      <w:proofErr w:type="spellEnd"/>
      <w:r>
        <w:rPr>
          <w:color w:val="000000"/>
        </w:rPr>
        <w:t xml:space="preserve">, C. D., Jones, K. R., Watson, J. E. M. &amp; </w:t>
      </w:r>
      <w:proofErr w:type="spellStart"/>
      <w:r>
        <w:rPr>
          <w:color w:val="000000"/>
        </w:rPr>
        <w:t>Possingham</w:t>
      </w:r>
      <w:proofErr w:type="spellEnd"/>
      <w:r>
        <w:rPr>
          <w:color w:val="000000"/>
        </w:rPr>
        <w:t xml:space="preserve">,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2A5A61A0" w14:textId="77777777" w:rsidR="0017141C" w:rsidRDefault="0017141C" w:rsidP="00337B74">
      <w:pPr>
        <w:pBdr>
          <w:top w:val="nil"/>
          <w:left w:val="nil"/>
          <w:bottom w:val="nil"/>
          <w:right w:val="nil"/>
          <w:between w:val="nil"/>
        </w:pBdr>
        <w:rPr>
          <w:color w:val="000000"/>
        </w:rPr>
      </w:pPr>
    </w:p>
    <w:p w14:paraId="685FF71D" w14:textId="77777777" w:rsidR="0017141C" w:rsidRDefault="0017141C" w:rsidP="00337B74">
      <w:pPr>
        <w:pBdr>
          <w:top w:val="nil"/>
          <w:left w:val="nil"/>
          <w:bottom w:val="nil"/>
          <w:right w:val="nil"/>
          <w:between w:val="nil"/>
        </w:pBdr>
        <w:rPr>
          <w:color w:val="000000"/>
        </w:rPr>
      </w:pPr>
      <w:r>
        <w:rPr>
          <w:color w:val="000000"/>
        </w:rPr>
        <w:t xml:space="preserve">But that didn’t look right. Is it meant to actually be: </w:t>
      </w:r>
    </w:p>
    <w:p w14:paraId="4497F205" w14:textId="77777777" w:rsidR="0017141C" w:rsidRDefault="0017141C" w:rsidP="00337B74">
      <w:pPr>
        <w:pBdr>
          <w:top w:val="nil"/>
          <w:left w:val="nil"/>
          <w:bottom w:val="nil"/>
          <w:right w:val="nil"/>
          <w:between w:val="nil"/>
        </w:pBdr>
        <w:rPr>
          <w:color w:val="000000"/>
        </w:rPr>
      </w:pPr>
    </w:p>
    <w:p w14:paraId="142C8588" w14:textId="77777777" w:rsidR="0017141C" w:rsidRDefault="0017141C" w:rsidP="00337B74">
      <w:pPr>
        <w:pBdr>
          <w:top w:val="nil"/>
          <w:left w:val="nil"/>
          <w:bottom w:val="nil"/>
          <w:right w:val="nil"/>
          <w:between w:val="nil"/>
        </w:pBdr>
      </w:pPr>
      <w:r>
        <w:t xml:space="preserve">La </w:t>
      </w:r>
      <w:proofErr w:type="spellStart"/>
      <w:r>
        <w:t>Sorte</w:t>
      </w:r>
      <w:proofErr w:type="spellEnd"/>
      <w:r>
        <w:t xml:space="preserve">, F.A., Johnston, A. &amp; Ault, T.R. Global trends in the frequency and duration of temperature extremes. </w:t>
      </w:r>
      <w:r>
        <w:rPr>
          <w:i/>
          <w:iCs/>
        </w:rPr>
        <w:t>Climatic Change</w:t>
      </w:r>
      <w:r>
        <w:t xml:space="preserve"> </w:t>
      </w:r>
      <w:r>
        <w:rPr>
          <w:b/>
          <w:bCs/>
        </w:rPr>
        <w:t xml:space="preserve">166, </w:t>
      </w:r>
      <w:r>
        <w:t xml:space="preserve">1 (2021). </w:t>
      </w:r>
      <w:hyperlink r:id="rId1" w:history="1">
        <w:r w:rsidRPr="000744A3">
          <w:rPr>
            <w:rStyle w:val="Hyperlink"/>
          </w:rPr>
          <w:t>https://doi.org/10.1007/s10584-021-03094-0</w:t>
        </w:r>
      </w:hyperlink>
    </w:p>
    <w:p w14:paraId="0B0B7279" w14:textId="77777777" w:rsidR="0017141C" w:rsidRDefault="0017141C" w:rsidP="00337B74">
      <w:pPr>
        <w:pBdr>
          <w:top w:val="nil"/>
          <w:left w:val="nil"/>
          <w:bottom w:val="nil"/>
          <w:right w:val="nil"/>
          <w:between w:val="nil"/>
        </w:pBdr>
      </w:pPr>
    </w:p>
    <w:p w14:paraId="51334B0C" w14:textId="77777777" w:rsidR="0017141C" w:rsidRDefault="0017141C" w:rsidP="00337B74">
      <w:pPr>
        <w:pBdr>
          <w:top w:val="nil"/>
          <w:left w:val="nil"/>
          <w:bottom w:val="nil"/>
          <w:right w:val="nil"/>
          <w:between w:val="nil"/>
        </w:pBdr>
      </w:pPr>
      <w:r>
        <w:t xml:space="preserve">? </w:t>
      </w:r>
    </w:p>
    <w:p w14:paraId="37D2E2F4" w14:textId="77777777" w:rsidR="0017141C" w:rsidRDefault="0017141C" w:rsidP="00337B74">
      <w:pPr>
        <w:pBdr>
          <w:top w:val="nil"/>
          <w:left w:val="nil"/>
          <w:bottom w:val="nil"/>
          <w:right w:val="nil"/>
          <w:between w:val="nil"/>
        </w:pBdr>
      </w:pPr>
    </w:p>
    <w:p w14:paraId="30596B15" w14:textId="77777777" w:rsidR="0017141C" w:rsidRDefault="0017141C" w:rsidP="00337B74">
      <w:pPr>
        <w:pBdr>
          <w:top w:val="nil"/>
          <w:left w:val="nil"/>
          <w:bottom w:val="nil"/>
          <w:right w:val="nil"/>
          <w:between w:val="nil"/>
        </w:pBdr>
        <w:rPr>
          <w:color w:val="000000"/>
        </w:rPr>
      </w:pPr>
      <w:r>
        <w:t xml:space="preserve">I’ve changed it to the La </w:t>
      </w:r>
      <w:proofErr w:type="spellStart"/>
      <w:r>
        <w:t>Sorte</w:t>
      </w:r>
      <w:proofErr w:type="spellEnd"/>
      <w:r>
        <w:t xml:space="preserve"> paper for now, but you should have another look</w:t>
      </w:r>
    </w:p>
    <w:p w14:paraId="716DC032" w14:textId="77777777" w:rsidR="0017141C" w:rsidRDefault="0017141C" w:rsidP="00337B74">
      <w:pPr>
        <w:pBdr>
          <w:top w:val="nil"/>
          <w:left w:val="nil"/>
          <w:bottom w:val="nil"/>
          <w:right w:val="nil"/>
          <w:between w:val="nil"/>
        </w:pBdr>
        <w:rPr>
          <w:color w:val="000000"/>
        </w:rPr>
      </w:pPr>
    </w:p>
    <w:p w14:paraId="1A732784" w14:textId="77777777" w:rsidR="0017141C" w:rsidRDefault="0017141C" w:rsidP="00337B74">
      <w:pPr>
        <w:pStyle w:val="CommentText"/>
      </w:pPr>
    </w:p>
  </w:comment>
  <w:comment w:id="16" w:author="Joe Bennett" w:date="2021-05-30T07:02:00Z" w:initials="">
    <w:p w14:paraId="2B9F81C5"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Basically</w:t>
      </w:r>
      <w:proofErr w:type="gramEnd"/>
      <w:r>
        <w:rPr>
          <w:rFonts w:ascii="Arial" w:eastAsia="Arial" w:hAnsi="Arial" w:cs="Arial"/>
          <w:color w:val="000000"/>
          <w:sz w:val="22"/>
          <w:szCs w:val="22"/>
        </w:rPr>
        <w:t xml:space="preserve"> cribbed from Jeff paper. Will have to edit.</w:t>
      </w:r>
    </w:p>
  </w:comment>
  <w:comment w:id="17" w:author="Joe Bennett" w:date="2021-08-12T14:13:00Z" w:initials="JB">
    <w:p w14:paraId="21422960" w14:textId="77777777" w:rsidR="0017141C" w:rsidRDefault="0017141C" w:rsidP="00337B74">
      <w:pPr>
        <w:pStyle w:val="CommentText"/>
      </w:pPr>
      <w:r>
        <w:rPr>
          <w:rStyle w:val="CommentReference"/>
        </w:rPr>
        <w:annotationRef/>
      </w:r>
      <w:r>
        <w:t xml:space="preserve">Is it edited enough to be reasonably different? Don’t want to be accused of plagiarizing Jeff’s paper. Maybe Jeff can look. </w:t>
      </w:r>
    </w:p>
  </w:comment>
  <w:comment w:id="18" w:author="Allison Binley" w:date="2021-09-09T15:39:00Z" w:initials="AB">
    <w:p w14:paraId="4666AD99" w14:textId="61F20AF4" w:rsidR="0017141C" w:rsidRDefault="0017141C">
      <w:pPr>
        <w:pStyle w:val="CommentText"/>
      </w:pPr>
      <w:r>
        <w:rPr>
          <w:rStyle w:val="CommentReference"/>
        </w:rPr>
        <w:annotationRef/>
      </w:r>
      <w:r>
        <w:t>I’m guessing we don’t have anything to put here, but thought I’d leave it in in case you were unaware we were allowed to include additional text, and things were cut that you could potentially reinsert here.</w:t>
      </w:r>
    </w:p>
  </w:comment>
  <w:comment w:id="20" w:author="Patrick Roehrdanz" w:date="2021-06-22T22:09:00Z" w:initials="">
    <w:p w14:paraId="53084000"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21" w:author="Joe Bennett" w:date="2021-08-12T14:14:00Z" w:initials="JB">
    <w:p w14:paraId="7E8C1F28" w14:textId="77777777" w:rsidR="0017141C" w:rsidRDefault="0017141C" w:rsidP="00337B74">
      <w:pPr>
        <w:pStyle w:val="CommentText"/>
      </w:pPr>
      <w:r>
        <w:rPr>
          <w:rStyle w:val="CommentReference"/>
        </w:rPr>
        <w:annotationRef/>
      </w:r>
      <w:r>
        <w:t>Not sure what remaining undeveloped land refers to. Maybe just clarify re addition or existing plus addition. I believe it is the latter.</w:t>
      </w:r>
    </w:p>
  </w:comment>
  <w:comment w:id="22" w:author="Allison Binley" w:date="2021-09-09T15:50:00Z" w:initials="AB">
    <w:p w14:paraId="12A7AADC" w14:textId="0EECD219" w:rsidR="0017141C" w:rsidRDefault="0017141C">
      <w:pPr>
        <w:pStyle w:val="CommentText"/>
      </w:pPr>
      <w:r>
        <w:rPr>
          <w:rStyle w:val="CommentReference"/>
        </w:rPr>
        <w:annotationRef/>
      </w:r>
      <w:r>
        <w:t>Caption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E00B86" w15:done="0"/>
  <w15:commentEx w15:paraId="140AFD7C" w15:done="0"/>
  <w15:commentEx w15:paraId="3C8C7CF8" w15:done="0"/>
  <w15:commentEx w15:paraId="242A10D6" w15:done="0"/>
  <w15:commentEx w15:paraId="06B1557A" w15:done="0"/>
  <w15:commentEx w15:paraId="5C28E244" w15:paraIdParent="06B1557A" w15:done="0"/>
  <w15:commentEx w15:paraId="2C9C92FE" w15:done="0"/>
  <w15:commentEx w15:paraId="1A732784" w15:done="0"/>
  <w15:commentEx w15:paraId="2B9F81C5" w15:done="0"/>
  <w15:commentEx w15:paraId="21422960" w15:paraIdParent="2B9F81C5" w15:done="0"/>
  <w15:commentEx w15:paraId="4666AD99" w15:done="0"/>
  <w15:commentEx w15:paraId="53084000" w15:done="0"/>
  <w15:commentEx w15:paraId="7E8C1F28" w15:paraIdParent="53084000" w15:done="0"/>
  <w15:commentEx w15:paraId="12A7AA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E00B86" w16cid:durableId="24EAB070"/>
  <w16cid:commentId w16cid:paraId="140AFD7C" w16cid:durableId="24EAB072"/>
  <w16cid:commentId w16cid:paraId="3C8C7CF8" w16cid:durableId="24EAB073"/>
  <w16cid:commentId w16cid:paraId="242A10D6" w16cid:durableId="24EAB074"/>
  <w16cid:commentId w16cid:paraId="06B1557A" w16cid:durableId="24EAB075"/>
  <w16cid:commentId w16cid:paraId="5C28E244" w16cid:durableId="24EAB076"/>
  <w16cid:commentId w16cid:paraId="2C9C92FE" w16cid:durableId="24EAB077"/>
  <w16cid:commentId w16cid:paraId="1A732784" w16cid:durableId="24EAB078"/>
  <w16cid:commentId w16cid:paraId="2B9F81C5" w16cid:durableId="24EAB07A"/>
  <w16cid:commentId w16cid:paraId="21422960" w16cid:durableId="24EAB07B"/>
  <w16cid:commentId w16cid:paraId="4666AD99" w16cid:durableId="24EAB07C"/>
  <w16cid:commentId w16cid:paraId="53084000" w16cid:durableId="24EAB07E"/>
  <w16cid:commentId w16cid:paraId="7E8C1F28" w16cid:durableId="24EAB07F"/>
  <w16cid:commentId w16cid:paraId="12A7AADC" w16cid:durableId="24EAB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928E9" w14:textId="77777777" w:rsidR="00D66BC1" w:rsidRDefault="00D66BC1">
      <w:r>
        <w:separator/>
      </w:r>
    </w:p>
  </w:endnote>
  <w:endnote w:type="continuationSeparator" w:id="0">
    <w:p w14:paraId="65FF7BFE" w14:textId="77777777" w:rsidR="00D66BC1" w:rsidRDefault="00D66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2E36C" w14:textId="77777777" w:rsidR="00D66BC1" w:rsidRDefault="00D66BC1">
      <w:r>
        <w:separator/>
      </w:r>
    </w:p>
  </w:footnote>
  <w:footnote w:type="continuationSeparator" w:id="0">
    <w:p w14:paraId="0A3F6EDD" w14:textId="77777777" w:rsidR="00D66BC1" w:rsidRDefault="00D66B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lison Binley">
    <w15:presenceInfo w15:providerId="AD" w15:userId="S-1-5-21-2116162364-2402217585-332461140-311617"/>
  </w15:person>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65EBD"/>
    <w:rsid w:val="00083B44"/>
    <w:rsid w:val="000850DC"/>
    <w:rsid w:val="000C2771"/>
    <w:rsid w:val="000D46F4"/>
    <w:rsid w:val="000F0DCE"/>
    <w:rsid w:val="000F6BE3"/>
    <w:rsid w:val="00112C5B"/>
    <w:rsid w:val="00114193"/>
    <w:rsid w:val="00115A38"/>
    <w:rsid w:val="0011687B"/>
    <w:rsid w:val="00123A45"/>
    <w:rsid w:val="00124F82"/>
    <w:rsid w:val="00155B4A"/>
    <w:rsid w:val="0016337A"/>
    <w:rsid w:val="00164269"/>
    <w:rsid w:val="0017141C"/>
    <w:rsid w:val="001976A3"/>
    <w:rsid w:val="001A1BDE"/>
    <w:rsid w:val="001B7F09"/>
    <w:rsid w:val="001F0876"/>
    <w:rsid w:val="001F167C"/>
    <w:rsid w:val="001F5E91"/>
    <w:rsid w:val="002077B9"/>
    <w:rsid w:val="00262D72"/>
    <w:rsid w:val="00294FBB"/>
    <w:rsid w:val="002C030F"/>
    <w:rsid w:val="00331D75"/>
    <w:rsid w:val="00337B74"/>
    <w:rsid w:val="00355362"/>
    <w:rsid w:val="00363E44"/>
    <w:rsid w:val="00380249"/>
    <w:rsid w:val="00395E86"/>
    <w:rsid w:val="003A2FD8"/>
    <w:rsid w:val="003B40E6"/>
    <w:rsid w:val="003E74FB"/>
    <w:rsid w:val="003F6E14"/>
    <w:rsid w:val="00405336"/>
    <w:rsid w:val="004571D5"/>
    <w:rsid w:val="00461D81"/>
    <w:rsid w:val="0046356B"/>
    <w:rsid w:val="00477182"/>
    <w:rsid w:val="004779CB"/>
    <w:rsid w:val="004E42D8"/>
    <w:rsid w:val="004E7BA2"/>
    <w:rsid w:val="004F7EDF"/>
    <w:rsid w:val="005001AC"/>
    <w:rsid w:val="00506C0D"/>
    <w:rsid w:val="00527D71"/>
    <w:rsid w:val="005520A8"/>
    <w:rsid w:val="005607DD"/>
    <w:rsid w:val="005A558C"/>
    <w:rsid w:val="005C20E4"/>
    <w:rsid w:val="005E28F8"/>
    <w:rsid w:val="005E6513"/>
    <w:rsid w:val="00614CCB"/>
    <w:rsid w:val="00640FCB"/>
    <w:rsid w:val="00651114"/>
    <w:rsid w:val="00661153"/>
    <w:rsid w:val="00664560"/>
    <w:rsid w:val="00670299"/>
    <w:rsid w:val="00691985"/>
    <w:rsid w:val="006A1B64"/>
    <w:rsid w:val="007108F5"/>
    <w:rsid w:val="00713E5B"/>
    <w:rsid w:val="007402FC"/>
    <w:rsid w:val="007411A1"/>
    <w:rsid w:val="007758A3"/>
    <w:rsid w:val="00776B0C"/>
    <w:rsid w:val="00793072"/>
    <w:rsid w:val="00807D35"/>
    <w:rsid w:val="008218C4"/>
    <w:rsid w:val="00867A98"/>
    <w:rsid w:val="00870867"/>
    <w:rsid w:val="00885C9B"/>
    <w:rsid w:val="008D5D2A"/>
    <w:rsid w:val="00914B63"/>
    <w:rsid w:val="009354F3"/>
    <w:rsid w:val="009447DC"/>
    <w:rsid w:val="00961BA5"/>
    <w:rsid w:val="009743A9"/>
    <w:rsid w:val="009A5287"/>
    <w:rsid w:val="009B2AC5"/>
    <w:rsid w:val="009B7984"/>
    <w:rsid w:val="009F4BED"/>
    <w:rsid w:val="009F7D93"/>
    <w:rsid w:val="00A3403B"/>
    <w:rsid w:val="00A51A12"/>
    <w:rsid w:val="00A627D4"/>
    <w:rsid w:val="00A65C31"/>
    <w:rsid w:val="00A74DA2"/>
    <w:rsid w:val="00A76FB5"/>
    <w:rsid w:val="00AB399E"/>
    <w:rsid w:val="00AC59D0"/>
    <w:rsid w:val="00AD16B1"/>
    <w:rsid w:val="00AD499C"/>
    <w:rsid w:val="00B36869"/>
    <w:rsid w:val="00B43B31"/>
    <w:rsid w:val="00B47CFA"/>
    <w:rsid w:val="00B57F00"/>
    <w:rsid w:val="00B77B2A"/>
    <w:rsid w:val="00B82C22"/>
    <w:rsid w:val="00B93DBA"/>
    <w:rsid w:val="00B9440A"/>
    <w:rsid w:val="00BB2D2A"/>
    <w:rsid w:val="00BC3E04"/>
    <w:rsid w:val="00BD17DF"/>
    <w:rsid w:val="00BD58CF"/>
    <w:rsid w:val="00BF0C92"/>
    <w:rsid w:val="00C04CC1"/>
    <w:rsid w:val="00C4096C"/>
    <w:rsid w:val="00C50C6D"/>
    <w:rsid w:val="00C600D9"/>
    <w:rsid w:val="00C92B22"/>
    <w:rsid w:val="00CB21F2"/>
    <w:rsid w:val="00CC1384"/>
    <w:rsid w:val="00CD3720"/>
    <w:rsid w:val="00CF1848"/>
    <w:rsid w:val="00CF5C2F"/>
    <w:rsid w:val="00D04BCF"/>
    <w:rsid w:val="00D143D9"/>
    <w:rsid w:val="00D275A7"/>
    <w:rsid w:val="00D41920"/>
    <w:rsid w:val="00D5511B"/>
    <w:rsid w:val="00D66BC1"/>
    <w:rsid w:val="00D766F1"/>
    <w:rsid w:val="00E257C8"/>
    <w:rsid w:val="00E41512"/>
    <w:rsid w:val="00E4519A"/>
    <w:rsid w:val="00E76014"/>
    <w:rsid w:val="00E853D5"/>
    <w:rsid w:val="00E9773B"/>
    <w:rsid w:val="00EA6F42"/>
    <w:rsid w:val="00EC13A3"/>
    <w:rsid w:val="00EC7C85"/>
    <w:rsid w:val="00F125EE"/>
    <w:rsid w:val="00F12E98"/>
    <w:rsid w:val="00F22029"/>
    <w:rsid w:val="00F515FB"/>
    <w:rsid w:val="00F630EA"/>
    <w:rsid w:val="00F7007E"/>
    <w:rsid w:val="00F73193"/>
    <w:rsid w:val="00F74F95"/>
    <w:rsid w:val="00F80705"/>
    <w:rsid w:val="00FA1481"/>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584-021-03094-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5.png"/><Relationship Id="rId26" Type="http://schemas.openxmlformats.org/officeDocument/2006/relationships/hyperlink" Target="https://drive.google.com/file/d/1eD4y4K8XG4nxnRL5fNtiTqzuqfIJ_DfB/view?usp=sharing" TargetMode="Externa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datacatalog.worldbank.org/dataset/worldwide-governance-indicators" TargetMode="External"/><Relationship Id="rId10" Type="http://schemas.openxmlformats.org/officeDocument/2006/relationships/hyperlink" Target="http://www.sciencemag.org/authors/instructions-preparing-initial-manuscript"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mailto:richard.schuster@glel.carleton.ca" TargetMode="External"/><Relationship Id="rId22" Type="http://schemas.openxmlformats.org/officeDocument/2006/relationships/image" Target="media/image9.png"/><Relationship Id="rId27" Type="http://schemas.openxmlformats.org/officeDocument/2006/relationships/hyperlink" Target="https://drive.google.com/file/d/1g_LePBfCbphXzTiCOXCzQtNLSSYoV6me/view?usp=sharing"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21</Pages>
  <Words>3620</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24206</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Richard Schuster</cp:lastModifiedBy>
  <cp:revision>12</cp:revision>
  <cp:lastPrinted>2021-09-09T20:11:00Z</cp:lastPrinted>
  <dcterms:created xsi:type="dcterms:W3CDTF">2021-09-09T20:06:00Z</dcterms:created>
  <dcterms:modified xsi:type="dcterms:W3CDTF">2021-09-16T12:50:00Z</dcterms:modified>
</cp:coreProperties>
</file>