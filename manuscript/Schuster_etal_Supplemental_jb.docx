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823EA" w14:textId="70018FC6" w:rsidR="00F515FB" w:rsidRPr="0017141C" w:rsidRDefault="00F515FB" w:rsidP="0017141C">
      <w:pPr>
        <w:jc w:val="center"/>
        <w:rPr>
          <w:b/>
          <w:szCs w:val="24"/>
        </w:rPr>
      </w:pPr>
      <w:r w:rsidRPr="0017141C">
        <w:rPr>
          <w:b/>
          <w:i/>
          <w:szCs w:val="24"/>
        </w:rPr>
        <w:t>Science</w:t>
      </w:r>
      <w:r w:rsidRPr="0017141C">
        <w:rPr>
          <w:b/>
          <w:szCs w:val="24"/>
        </w:rPr>
        <w:t xml:space="preserve"> </w:t>
      </w:r>
      <w:commentRangeStart w:id="0"/>
      <w:r w:rsidRPr="0017141C">
        <w:rPr>
          <w:b/>
          <w:szCs w:val="24"/>
        </w:rPr>
        <w:t xml:space="preserve">Supplementary Materials </w:t>
      </w:r>
      <w:commentRangeEnd w:id="0"/>
      <w:r w:rsidR="00A65C31" w:rsidRPr="0017141C">
        <w:rPr>
          <w:rStyle w:val="CommentReference"/>
          <w:sz w:val="24"/>
          <w:szCs w:val="24"/>
        </w:rPr>
        <w:commentReference w:id="0"/>
      </w:r>
      <w:r w:rsidRPr="0017141C">
        <w:rPr>
          <w:b/>
          <w:szCs w:val="24"/>
        </w:rPr>
        <w:t>Template Instructions</w:t>
      </w:r>
    </w:p>
    <w:p w14:paraId="52B2DE14" w14:textId="77777777" w:rsidR="008218C4" w:rsidRPr="0017141C" w:rsidRDefault="008218C4" w:rsidP="0017141C">
      <w:pPr>
        <w:rPr>
          <w:szCs w:val="24"/>
        </w:rPr>
      </w:pPr>
    </w:p>
    <w:p w14:paraId="048F0187" w14:textId="7CF0E3B0" w:rsidR="004779CB" w:rsidRPr="0017141C" w:rsidRDefault="004779CB" w:rsidP="0017141C">
      <w:pPr>
        <w:rPr>
          <w:szCs w:val="24"/>
        </w:rPr>
      </w:pPr>
      <w:r w:rsidRPr="0017141C">
        <w:rPr>
          <w:szCs w:val="24"/>
        </w:rPr>
        <w:t xml:space="preserve">This is the </w:t>
      </w:r>
      <w:r w:rsidRPr="0017141C">
        <w:rPr>
          <w:i/>
          <w:szCs w:val="24"/>
        </w:rPr>
        <w:t>Science</w:t>
      </w:r>
      <w:r w:rsidRPr="0017141C">
        <w:rPr>
          <w:szCs w:val="24"/>
        </w:rPr>
        <w:t xml:space="preserve"> template for presenting and formatting your </w:t>
      </w:r>
      <w:r w:rsidR="00F515FB" w:rsidRPr="0017141C">
        <w:rPr>
          <w:szCs w:val="24"/>
        </w:rPr>
        <w:t>supplementary m</w:t>
      </w:r>
      <w:r w:rsidR="00BB2D2A" w:rsidRPr="0017141C">
        <w:rPr>
          <w:szCs w:val="24"/>
        </w:rPr>
        <w:t>aterials</w:t>
      </w:r>
      <w:r w:rsidRPr="0017141C">
        <w:rPr>
          <w:szCs w:val="24"/>
        </w:rPr>
        <w:t>.</w:t>
      </w:r>
      <w:r w:rsidR="00BC3E04" w:rsidRPr="0017141C">
        <w:rPr>
          <w:szCs w:val="24"/>
        </w:rPr>
        <w:t xml:space="preserve"> </w:t>
      </w:r>
      <w:r w:rsidRPr="0017141C">
        <w:rPr>
          <w:szCs w:val="24"/>
        </w:rPr>
        <w:t xml:space="preserve">To organize your </w:t>
      </w:r>
      <w:r w:rsidR="00F515FB" w:rsidRPr="0017141C">
        <w:rPr>
          <w:szCs w:val="24"/>
        </w:rPr>
        <w:t>supplementary m</w:t>
      </w:r>
      <w:r w:rsidR="00BB2D2A" w:rsidRPr="0017141C">
        <w:rPr>
          <w:szCs w:val="24"/>
        </w:rPr>
        <w:t>aterials section</w:t>
      </w:r>
      <w:r w:rsidR="00164269" w:rsidRPr="0017141C">
        <w:rPr>
          <w:szCs w:val="24"/>
        </w:rPr>
        <w:t>,</w:t>
      </w:r>
      <w:r w:rsidRPr="0017141C">
        <w:rPr>
          <w:szCs w:val="24"/>
        </w:rPr>
        <w:t xml:space="preserve"> please follow the instructions below.</w:t>
      </w:r>
      <w:r w:rsidR="00BC3E04" w:rsidRPr="0017141C">
        <w:rPr>
          <w:szCs w:val="24"/>
        </w:rPr>
        <w:t xml:space="preserve"> </w:t>
      </w:r>
      <w:r w:rsidRPr="0017141C">
        <w:rPr>
          <w:color w:val="FF0000"/>
          <w:szCs w:val="24"/>
        </w:rPr>
        <w:t>Once formatted, you should delete this first page of instructions</w:t>
      </w:r>
      <w:r w:rsidRPr="0017141C">
        <w:rPr>
          <w:szCs w:val="24"/>
        </w:rPr>
        <w:t>.</w:t>
      </w:r>
      <w:r w:rsidR="00BC3E04" w:rsidRPr="0017141C">
        <w:rPr>
          <w:szCs w:val="24"/>
        </w:rPr>
        <w:t xml:space="preserve"> </w:t>
      </w:r>
    </w:p>
    <w:p w14:paraId="7D3A4752" w14:textId="77777777" w:rsidR="004779CB" w:rsidRPr="0017141C" w:rsidRDefault="004779CB" w:rsidP="0017141C">
      <w:pPr>
        <w:rPr>
          <w:szCs w:val="24"/>
        </w:rPr>
      </w:pPr>
    </w:p>
    <w:p w14:paraId="3FCF063B" w14:textId="77777777" w:rsidR="004779CB" w:rsidRPr="0017141C" w:rsidRDefault="004779CB" w:rsidP="0017141C">
      <w:pPr>
        <w:rPr>
          <w:b/>
          <w:szCs w:val="24"/>
        </w:rPr>
      </w:pPr>
      <w:r w:rsidRPr="0017141C">
        <w:rPr>
          <w:b/>
          <w:szCs w:val="24"/>
        </w:rPr>
        <w:t>Overview:</w:t>
      </w:r>
    </w:p>
    <w:p w14:paraId="042EDF94" w14:textId="3A9950D6" w:rsidR="004779CB" w:rsidRPr="0017141C" w:rsidRDefault="00BB2D2A" w:rsidP="0017141C">
      <w:pPr>
        <w:rPr>
          <w:szCs w:val="24"/>
        </w:rPr>
      </w:pPr>
      <w:r w:rsidRPr="0017141C">
        <w:rPr>
          <w:szCs w:val="24"/>
        </w:rPr>
        <w:t xml:space="preserve">Supplementary </w:t>
      </w:r>
      <w:r w:rsidR="00F515FB" w:rsidRPr="0017141C">
        <w:rPr>
          <w:szCs w:val="24"/>
        </w:rPr>
        <w:t xml:space="preserve">materials </w:t>
      </w:r>
      <w:r w:rsidR="004779CB" w:rsidRPr="0017141C">
        <w:rPr>
          <w:szCs w:val="24"/>
        </w:rPr>
        <w:t xml:space="preserve">present additional information in support of the conclusions of your paper, such as a description of the materials and methods, controls, or tabulated data presented in </w:t>
      </w:r>
      <w:r w:rsidR="00F515FB" w:rsidRPr="0017141C">
        <w:rPr>
          <w:szCs w:val="24"/>
        </w:rPr>
        <w:t>Tables or F</w:t>
      </w:r>
      <w:r w:rsidR="004779CB" w:rsidRPr="0017141C">
        <w:rPr>
          <w:szCs w:val="24"/>
        </w:rPr>
        <w:t>igures.</w:t>
      </w:r>
      <w:r w:rsidR="00BC3E04" w:rsidRPr="0017141C">
        <w:rPr>
          <w:szCs w:val="24"/>
        </w:rPr>
        <w:t xml:space="preserve"> </w:t>
      </w:r>
      <w:r w:rsidR="00F80705" w:rsidRPr="0017141C">
        <w:rPr>
          <w:szCs w:val="24"/>
        </w:rPr>
        <w:t>It will generally consist of one integrated PDF file.</w:t>
      </w:r>
      <w:r w:rsidR="00BC3E04" w:rsidRPr="0017141C">
        <w:rPr>
          <w:szCs w:val="24"/>
        </w:rPr>
        <w:t xml:space="preserve"> </w:t>
      </w:r>
      <w:r w:rsidR="00F80705" w:rsidRPr="0017141C">
        <w:rPr>
          <w:szCs w:val="24"/>
        </w:rPr>
        <w:t xml:space="preserve">Audio or movie files or large data </w:t>
      </w:r>
      <w:r w:rsidR="00E4519A" w:rsidRPr="0017141C">
        <w:rPr>
          <w:szCs w:val="24"/>
        </w:rPr>
        <w:t xml:space="preserve">Tables </w:t>
      </w:r>
      <w:r w:rsidR="00F80705" w:rsidRPr="0017141C">
        <w:rPr>
          <w:szCs w:val="24"/>
        </w:rPr>
        <w:t>can be presented as separate files.</w:t>
      </w:r>
      <w:r w:rsidR="00BC3E04" w:rsidRPr="0017141C">
        <w:rPr>
          <w:szCs w:val="24"/>
        </w:rPr>
        <w:t xml:space="preserve"> </w:t>
      </w:r>
      <w:r w:rsidR="007402FC" w:rsidRPr="0017141C">
        <w:rPr>
          <w:szCs w:val="24"/>
        </w:rPr>
        <w:t>Further information is available</w:t>
      </w:r>
      <w:r w:rsidR="000F6BE3" w:rsidRPr="0017141C">
        <w:rPr>
          <w:szCs w:val="24"/>
        </w:rPr>
        <w:t xml:space="preserve"> at:</w:t>
      </w:r>
      <w:r w:rsidR="007402FC" w:rsidRPr="0017141C">
        <w:rPr>
          <w:szCs w:val="24"/>
        </w:rPr>
        <w:t xml:space="preserve"> </w:t>
      </w:r>
      <w:hyperlink r:id="rId10" w:anchor="format-supplemental" w:history="1">
        <w:r w:rsidR="000F6BE3" w:rsidRPr="0017141C">
          <w:rPr>
            <w:rStyle w:val="Hyperlink"/>
            <w:szCs w:val="24"/>
          </w:rPr>
          <w:t>http://www.sciencemag.org/authors/instructions-preparing-initial-manuscript#format-supplemental</w:t>
        </w:r>
      </w:hyperlink>
      <w:r w:rsidR="008218C4" w:rsidRPr="0017141C">
        <w:rPr>
          <w:szCs w:val="24"/>
        </w:rPr>
        <w:t>.</w:t>
      </w:r>
    </w:p>
    <w:p w14:paraId="1543D196" w14:textId="77777777" w:rsidR="004779CB" w:rsidRPr="0017141C" w:rsidRDefault="004779CB" w:rsidP="0017141C">
      <w:pPr>
        <w:rPr>
          <w:szCs w:val="24"/>
        </w:rPr>
      </w:pPr>
    </w:p>
    <w:p w14:paraId="65CC3065" w14:textId="77D1D188" w:rsidR="004779CB" w:rsidRPr="0017141C" w:rsidRDefault="00BB2D2A" w:rsidP="0017141C">
      <w:pPr>
        <w:rPr>
          <w:szCs w:val="24"/>
        </w:rPr>
      </w:pPr>
      <w:r w:rsidRPr="0017141C">
        <w:rPr>
          <w:szCs w:val="24"/>
        </w:rPr>
        <w:t>This section</w:t>
      </w:r>
      <w:r w:rsidR="004779CB" w:rsidRPr="0017141C">
        <w:rPr>
          <w:szCs w:val="24"/>
        </w:rPr>
        <w:t xml:space="preserve"> should </w:t>
      </w:r>
      <w:r w:rsidR="004779CB" w:rsidRPr="0017141C">
        <w:rPr>
          <w:szCs w:val="24"/>
          <w:u w:val="single"/>
        </w:rPr>
        <w:t>not</w:t>
      </w:r>
      <w:r w:rsidR="004779CB" w:rsidRPr="0017141C">
        <w:rPr>
          <w:szCs w:val="24"/>
        </w:rPr>
        <w:t xml:space="preserve"> be used for additional discussion, analysis, or interpretations.</w:t>
      </w:r>
      <w:r w:rsidR="00F80705" w:rsidRPr="0017141C">
        <w:rPr>
          <w:szCs w:val="24"/>
        </w:rPr>
        <w:t xml:space="preserve"> It is not to be used</w:t>
      </w:r>
      <w:r w:rsidR="007402FC" w:rsidRPr="0017141C">
        <w:rPr>
          <w:szCs w:val="24"/>
        </w:rPr>
        <w:t xml:space="preserve"> as a forum </w:t>
      </w:r>
      <w:r w:rsidR="00F80705" w:rsidRPr="0017141C">
        <w:rPr>
          <w:szCs w:val="24"/>
        </w:rPr>
        <w:t>to critique other publications.</w:t>
      </w:r>
    </w:p>
    <w:p w14:paraId="656988C7" w14:textId="77777777" w:rsidR="00F80705" w:rsidRPr="0017141C" w:rsidRDefault="00F80705" w:rsidP="0017141C">
      <w:pPr>
        <w:rPr>
          <w:szCs w:val="24"/>
        </w:rPr>
      </w:pPr>
    </w:p>
    <w:p w14:paraId="1CB11E53" w14:textId="05AD796C" w:rsidR="00F80705" w:rsidRPr="0017141C" w:rsidRDefault="00F80705" w:rsidP="0017141C">
      <w:pPr>
        <w:rPr>
          <w:szCs w:val="24"/>
        </w:rPr>
      </w:pPr>
      <w:r w:rsidRPr="0017141C">
        <w:rPr>
          <w:szCs w:val="24"/>
        </w:rPr>
        <w:t>References can be cited in the</w:t>
      </w:r>
      <w:r w:rsidR="00BB2D2A" w:rsidRPr="0017141C">
        <w:rPr>
          <w:szCs w:val="24"/>
        </w:rPr>
        <w:t xml:space="preserve"> supplementary</w:t>
      </w:r>
      <w:r w:rsidRPr="0017141C">
        <w:rPr>
          <w:szCs w:val="24"/>
        </w:rPr>
        <w:t xml:space="preserve"> </w:t>
      </w:r>
      <w:r w:rsidR="00BB2D2A" w:rsidRPr="0017141C">
        <w:rPr>
          <w:szCs w:val="24"/>
        </w:rPr>
        <w:t>text section</w:t>
      </w:r>
      <w:r w:rsidRPr="0017141C">
        <w:rPr>
          <w:szCs w:val="24"/>
        </w:rPr>
        <w:t>.</w:t>
      </w:r>
      <w:r w:rsidR="00BC3E04" w:rsidRPr="0017141C">
        <w:rPr>
          <w:szCs w:val="24"/>
        </w:rPr>
        <w:t xml:space="preserve"> </w:t>
      </w:r>
      <w:r w:rsidRPr="0017141C">
        <w:rPr>
          <w:szCs w:val="24"/>
        </w:rPr>
        <w:t xml:space="preserve">These should be cited in order following the references in the main text as per </w:t>
      </w:r>
      <w:r w:rsidRPr="0017141C">
        <w:rPr>
          <w:i/>
          <w:szCs w:val="24"/>
        </w:rPr>
        <w:t>Science</w:t>
      </w:r>
      <w:r w:rsidRPr="0017141C">
        <w:rPr>
          <w:szCs w:val="24"/>
        </w:rPr>
        <w:t xml:space="preserve"> style (</w:t>
      </w:r>
      <w:r w:rsidR="00E4519A" w:rsidRPr="0017141C">
        <w:rPr>
          <w:szCs w:val="24"/>
        </w:rPr>
        <w:t xml:space="preserve">i.e., </w:t>
      </w:r>
      <w:r w:rsidRPr="0017141C">
        <w:rPr>
          <w:szCs w:val="24"/>
        </w:rPr>
        <w:t>italicized number in parentheses).</w:t>
      </w:r>
      <w:r w:rsidR="00BC3E04" w:rsidRPr="0017141C">
        <w:rPr>
          <w:szCs w:val="24"/>
        </w:rPr>
        <w:t xml:space="preserve"> </w:t>
      </w:r>
      <w:r w:rsidRPr="0017141C">
        <w:rPr>
          <w:szCs w:val="24"/>
        </w:rPr>
        <w:t>One full reference list should be provided for all cited references at the end of the main paper.</w:t>
      </w:r>
    </w:p>
    <w:p w14:paraId="51E51C6F" w14:textId="77777777" w:rsidR="00F80705" w:rsidRPr="0017141C" w:rsidRDefault="00F80705" w:rsidP="0017141C">
      <w:pPr>
        <w:rPr>
          <w:szCs w:val="24"/>
        </w:rPr>
      </w:pPr>
    </w:p>
    <w:p w14:paraId="5D80B6B3" w14:textId="77777777" w:rsidR="00F80705" w:rsidRPr="0017141C" w:rsidRDefault="00F80705" w:rsidP="0017141C">
      <w:pPr>
        <w:rPr>
          <w:b/>
          <w:szCs w:val="24"/>
        </w:rPr>
      </w:pPr>
      <w:r w:rsidRPr="0017141C">
        <w:rPr>
          <w:b/>
          <w:szCs w:val="24"/>
        </w:rPr>
        <w:t>Using the Template</w:t>
      </w:r>
    </w:p>
    <w:p w14:paraId="44B2D18C" w14:textId="595A8EF4" w:rsidR="00F515FB" w:rsidRPr="0017141C" w:rsidRDefault="00F80705" w:rsidP="0017141C">
      <w:pPr>
        <w:rPr>
          <w:szCs w:val="24"/>
        </w:rPr>
      </w:pPr>
      <w:r w:rsidRPr="0017141C">
        <w:rPr>
          <w:szCs w:val="24"/>
        </w:rPr>
        <w:t>Paste the title, author list</w:t>
      </w:r>
      <w:r w:rsidR="00F515FB" w:rsidRPr="0017141C">
        <w:rPr>
          <w:szCs w:val="24"/>
        </w:rPr>
        <w:t>,</w:t>
      </w:r>
      <w:r w:rsidRPr="0017141C">
        <w:rPr>
          <w:szCs w:val="24"/>
        </w:rPr>
        <w:t xml:space="preserve"> and corresponding author</w:t>
      </w:r>
      <w:r w:rsidR="00F515FB" w:rsidRPr="0017141C">
        <w:rPr>
          <w:szCs w:val="24"/>
        </w:rPr>
        <w:t xml:space="preserve"> email address(es)</w:t>
      </w:r>
      <w:r w:rsidRPr="0017141C">
        <w:rPr>
          <w:szCs w:val="24"/>
        </w:rPr>
        <w:t xml:space="preserve"> </w:t>
      </w:r>
      <w:r w:rsidR="00F515FB" w:rsidRPr="0017141C">
        <w:rPr>
          <w:szCs w:val="24"/>
        </w:rPr>
        <w:t xml:space="preserve">from the main text file onto </w:t>
      </w:r>
      <w:r w:rsidRPr="0017141C">
        <w:rPr>
          <w:szCs w:val="24"/>
        </w:rPr>
        <w:t>the cover page.</w:t>
      </w:r>
      <w:r w:rsidR="00BC3E04" w:rsidRPr="0017141C">
        <w:rPr>
          <w:szCs w:val="24"/>
        </w:rPr>
        <w:t xml:space="preserve"> </w:t>
      </w:r>
      <w:r w:rsidR="00F515FB" w:rsidRPr="0017141C">
        <w:rPr>
          <w:szCs w:val="24"/>
        </w:rPr>
        <w:t xml:space="preserve">On the cover page, complete the relevant description of the SM and delete text that does not apply. </w:t>
      </w:r>
    </w:p>
    <w:p w14:paraId="1DBF87FD" w14:textId="77777777" w:rsidR="00F515FB" w:rsidRPr="0017141C" w:rsidRDefault="00F515FB" w:rsidP="0017141C">
      <w:pPr>
        <w:rPr>
          <w:szCs w:val="24"/>
        </w:rPr>
      </w:pPr>
    </w:p>
    <w:p w14:paraId="02F69EE7" w14:textId="44D86968" w:rsidR="00F515FB" w:rsidRPr="0017141C" w:rsidRDefault="00F515FB" w:rsidP="0017141C">
      <w:pPr>
        <w:rPr>
          <w:szCs w:val="24"/>
        </w:rPr>
      </w:pPr>
      <w:r w:rsidRPr="0017141C">
        <w:rPr>
          <w:szCs w:val="24"/>
        </w:rPr>
        <w:t>Copy and paste relevant text into each appropriate section of the template.</w:t>
      </w:r>
    </w:p>
    <w:p w14:paraId="3D5088A2" w14:textId="77777777" w:rsidR="00F515FB" w:rsidRPr="0017141C" w:rsidRDefault="00F515FB" w:rsidP="0017141C">
      <w:pPr>
        <w:rPr>
          <w:szCs w:val="24"/>
        </w:rPr>
      </w:pPr>
    </w:p>
    <w:p w14:paraId="3D012FBD" w14:textId="372756ED" w:rsidR="00EC7C85" w:rsidRPr="0017141C" w:rsidRDefault="00EC7C85" w:rsidP="0017141C">
      <w:pPr>
        <w:rPr>
          <w:szCs w:val="24"/>
        </w:rPr>
      </w:pPr>
      <w:r w:rsidRPr="0017141C">
        <w:rPr>
          <w:szCs w:val="24"/>
        </w:rPr>
        <w:t xml:space="preserve">Each </w:t>
      </w:r>
      <w:r w:rsidR="00F515FB" w:rsidRPr="0017141C">
        <w:rPr>
          <w:szCs w:val="24"/>
        </w:rPr>
        <w:t xml:space="preserve">Figure or Table </w:t>
      </w:r>
      <w:r w:rsidRPr="0017141C">
        <w:rPr>
          <w:szCs w:val="24"/>
        </w:rPr>
        <w:t>should be on a separate page and can be placed above each caption.</w:t>
      </w:r>
      <w:r w:rsidR="00BC3E04" w:rsidRPr="0017141C">
        <w:rPr>
          <w:szCs w:val="24"/>
        </w:rPr>
        <w:t xml:space="preserve"> </w:t>
      </w:r>
      <w:r w:rsidRPr="0017141C">
        <w:rPr>
          <w:szCs w:val="24"/>
        </w:rPr>
        <w:t>To add additional captions</w:t>
      </w:r>
      <w:r w:rsidR="007402FC" w:rsidRPr="0017141C">
        <w:rPr>
          <w:szCs w:val="24"/>
        </w:rPr>
        <w:t>, simply copy and paste (repeatedly</w:t>
      </w:r>
      <w:r w:rsidRPr="0017141C">
        <w:rPr>
          <w:szCs w:val="24"/>
        </w:rPr>
        <w:t xml:space="preserve">) the last caption template. </w:t>
      </w:r>
      <w:r w:rsidRPr="0017141C">
        <w:rPr>
          <w:szCs w:val="24"/>
          <w:highlight w:val="yellow"/>
        </w:rPr>
        <w:t xml:space="preserve">Large </w:t>
      </w:r>
      <w:r w:rsidR="00F515FB" w:rsidRPr="0017141C">
        <w:rPr>
          <w:szCs w:val="24"/>
          <w:highlight w:val="yellow"/>
        </w:rPr>
        <w:t xml:space="preserve">Tables </w:t>
      </w:r>
      <w:r w:rsidRPr="0017141C">
        <w:rPr>
          <w:szCs w:val="24"/>
          <w:highlight w:val="yellow"/>
        </w:rPr>
        <w:t>that extend beyond the width of the page should be provided as separa</w:t>
      </w:r>
      <w:r w:rsidR="00793072" w:rsidRPr="0017141C">
        <w:rPr>
          <w:szCs w:val="24"/>
          <w:highlight w:val="yellow"/>
        </w:rPr>
        <w:t>te files in an appropriate spreadsheet format</w:t>
      </w:r>
      <w:r w:rsidR="00793072" w:rsidRPr="0017141C">
        <w:rPr>
          <w:szCs w:val="24"/>
        </w:rPr>
        <w:t xml:space="preserve"> (.xlsx or similar)</w:t>
      </w:r>
      <w:r w:rsidRPr="0017141C">
        <w:rPr>
          <w:szCs w:val="24"/>
        </w:rPr>
        <w:t>.</w:t>
      </w:r>
    </w:p>
    <w:p w14:paraId="7191324F" w14:textId="77777777" w:rsidR="00EC7C85" w:rsidRPr="0017141C" w:rsidRDefault="00EC7C85" w:rsidP="0017141C">
      <w:pPr>
        <w:rPr>
          <w:szCs w:val="24"/>
        </w:rPr>
      </w:pPr>
    </w:p>
    <w:p w14:paraId="19AE1528" w14:textId="281783B6" w:rsidR="00F80705" w:rsidRPr="0017141C" w:rsidRDefault="00EC7C85" w:rsidP="0017141C">
      <w:pPr>
        <w:rPr>
          <w:szCs w:val="24"/>
        </w:rPr>
      </w:pPr>
      <w:r w:rsidRPr="0017141C">
        <w:rPr>
          <w:szCs w:val="24"/>
        </w:rPr>
        <w:t xml:space="preserve">Large amounts of text can </w:t>
      </w:r>
      <w:r w:rsidR="00CF5C2F" w:rsidRPr="0017141C">
        <w:rPr>
          <w:szCs w:val="24"/>
        </w:rPr>
        <w:t>be grouped by</w:t>
      </w:r>
      <w:r w:rsidRPr="0017141C">
        <w:rPr>
          <w:szCs w:val="24"/>
        </w:rPr>
        <w:t xml:space="preserve"> subheads. To repeat subheads,</w:t>
      </w:r>
      <w:r w:rsidR="00B77B2A" w:rsidRPr="0017141C">
        <w:rPr>
          <w:szCs w:val="24"/>
        </w:rPr>
        <w:t xml:space="preserve"> simply copy the subhead and re</w:t>
      </w:r>
      <w:r w:rsidRPr="0017141C">
        <w:rPr>
          <w:szCs w:val="24"/>
        </w:rPr>
        <w:t>peat/rename.</w:t>
      </w:r>
    </w:p>
    <w:p w14:paraId="466E6909" w14:textId="77777777" w:rsidR="00F125EE" w:rsidRPr="0017141C" w:rsidRDefault="00F125EE" w:rsidP="0017141C">
      <w:pPr>
        <w:jc w:val="center"/>
        <w:rPr>
          <w:szCs w:val="24"/>
        </w:rPr>
        <w:sectPr w:rsidR="00F125EE" w:rsidRPr="0017141C" w:rsidSect="00E853D5">
          <w:headerReference w:type="default" r:id="rId11"/>
          <w:footerReference w:type="default" r:id="rId12"/>
          <w:pgSz w:w="12240" w:h="15840"/>
          <w:pgMar w:top="1440" w:right="1440" w:bottom="1440" w:left="1440" w:header="720" w:footer="720" w:gutter="0"/>
          <w:pgNumType w:start="1"/>
          <w:cols w:space="720"/>
          <w:docGrid w:linePitch="360"/>
        </w:sectPr>
      </w:pPr>
    </w:p>
    <w:p w14:paraId="14C05F61" w14:textId="22EF8EC4" w:rsidR="00FA1481" w:rsidRPr="0017141C" w:rsidRDefault="00F515FB" w:rsidP="0017141C">
      <w:pPr>
        <w:jc w:val="center"/>
        <w:rPr>
          <w:szCs w:val="24"/>
        </w:rPr>
      </w:pPr>
      <w:r w:rsidRPr="0017141C">
        <w:rPr>
          <w:noProof/>
          <w:szCs w:val="24"/>
        </w:rPr>
        <w:lastRenderedPageBreak/>
        <w:drawing>
          <wp:inline distT="0" distB="0" distL="0" distR="0" wp14:anchorId="47C9ED88" wp14:editId="5C49EB57">
            <wp:extent cx="1839250" cy="80467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ience-AAAS-stacked-colo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9250" cy="804672"/>
                    </a:xfrm>
                    <a:prstGeom prst="rect">
                      <a:avLst/>
                    </a:prstGeom>
                  </pic:spPr>
                </pic:pic>
              </a:graphicData>
            </a:graphic>
          </wp:inline>
        </w:drawing>
      </w:r>
    </w:p>
    <w:p w14:paraId="3317CF4D" w14:textId="77777777" w:rsidR="00EC7C85" w:rsidRPr="0017141C" w:rsidRDefault="00EC7C85" w:rsidP="0017141C">
      <w:pPr>
        <w:rPr>
          <w:szCs w:val="24"/>
        </w:rPr>
      </w:pPr>
    </w:p>
    <w:p w14:paraId="33788641" w14:textId="77777777" w:rsidR="00F125EE" w:rsidRPr="0017141C" w:rsidRDefault="00F125EE" w:rsidP="0017141C">
      <w:pPr>
        <w:jc w:val="center"/>
        <w:rPr>
          <w:szCs w:val="24"/>
        </w:rPr>
      </w:pPr>
    </w:p>
    <w:p w14:paraId="31C337D1" w14:textId="77777777" w:rsidR="00D04BCF" w:rsidRPr="0017141C" w:rsidRDefault="00BB2D2A" w:rsidP="0017141C">
      <w:pPr>
        <w:jc w:val="center"/>
        <w:rPr>
          <w:szCs w:val="24"/>
        </w:rPr>
      </w:pPr>
      <w:r w:rsidRPr="0017141C">
        <w:rPr>
          <w:szCs w:val="24"/>
        </w:rPr>
        <w:t>Supplementary Materials</w:t>
      </w:r>
      <w:r w:rsidR="009743A9" w:rsidRPr="0017141C">
        <w:rPr>
          <w:szCs w:val="24"/>
        </w:rPr>
        <w:t xml:space="preserve"> for</w:t>
      </w:r>
    </w:p>
    <w:p w14:paraId="29411C5A" w14:textId="77777777" w:rsidR="005001AC" w:rsidRPr="0017141C" w:rsidRDefault="005001AC" w:rsidP="0017141C">
      <w:pPr>
        <w:rPr>
          <w:szCs w:val="24"/>
        </w:rPr>
      </w:pPr>
    </w:p>
    <w:p w14:paraId="339B31F7" w14:textId="5D5FCEA1" w:rsidR="00015F74" w:rsidRPr="0017141C" w:rsidRDefault="005C20E4" w:rsidP="0017141C">
      <w:pPr>
        <w:jc w:val="center"/>
        <w:rPr>
          <w:szCs w:val="24"/>
        </w:rPr>
      </w:pPr>
      <w:r w:rsidRPr="0017141C">
        <w:rPr>
          <w:b/>
          <w:color w:val="000000"/>
          <w:szCs w:val="24"/>
        </w:rPr>
        <w:t>Protected area planning to conserve biodiversity in an uncertain world</w:t>
      </w:r>
    </w:p>
    <w:p w14:paraId="63D8913E" w14:textId="3C72BFC7" w:rsidR="002C030F" w:rsidRPr="0017141C" w:rsidRDefault="005C20E4" w:rsidP="0017141C">
      <w:pPr>
        <w:jc w:val="center"/>
        <w:rPr>
          <w:szCs w:val="24"/>
        </w:rPr>
      </w:pPr>
      <w:r w:rsidRPr="0017141C">
        <w:rPr>
          <w:color w:val="000000"/>
          <w:szCs w:val="24"/>
        </w:rPr>
        <w:t xml:space="preserve">Richard Schuster, Rachel Buxton, Jeffrey O. Hanson, Allison D. Binley, Jeremy Pittman, Vivitskaia Tulloch, Frank A. La Sorte, Patrick R. </w:t>
      </w:r>
      <w:proofErr w:type="spellStart"/>
      <w:r w:rsidRPr="0017141C">
        <w:rPr>
          <w:color w:val="000000"/>
          <w:szCs w:val="24"/>
        </w:rPr>
        <w:t>Roehrdanz</w:t>
      </w:r>
      <w:proofErr w:type="spellEnd"/>
      <w:r w:rsidRPr="0017141C">
        <w:rPr>
          <w:color w:val="000000"/>
          <w:szCs w:val="24"/>
        </w:rPr>
        <w:t xml:space="preserve">, Peter H. Verburg, Amanda D. </w:t>
      </w:r>
      <w:proofErr w:type="spellStart"/>
      <w:r w:rsidRPr="0017141C">
        <w:rPr>
          <w:color w:val="000000"/>
          <w:szCs w:val="24"/>
        </w:rPr>
        <w:t>Rodewald</w:t>
      </w:r>
      <w:proofErr w:type="spellEnd"/>
      <w:r w:rsidRPr="0017141C">
        <w:rPr>
          <w:color w:val="000000"/>
          <w:szCs w:val="24"/>
        </w:rPr>
        <w:t>, Scott Wilson, Hugh P. Possingham, Joseph R. Bennett</w:t>
      </w:r>
    </w:p>
    <w:p w14:paraId="0648E06D" w14:textId="77777777" w:rsidR="000F0DCE" w:rsidRPr="0017141C" w:rsidRDefault="000F0DCE" w:rsidP="0017141C">
      <w:pPr>
        <w:jc w:val="center"/>
        <w:rPr>
          <w:szCs w:val="24"/>
        </w:rPr>
      </w:pPr>
    </w:p>
    <w:p w14:paraId="5BBBF32C" w14:textId="56FED036" w:rsidR="00015F74" w:rsidRPr="0017141C" w:rsidRDefault="00E4519A" w:rsidP="0017141C">
      <w:pPr>
        <w:jc w:val="center"/>
        <w:rPr>
          <w:szCs w:val="24"/>
        </w:rPr>
      </w:pPr>
      <w:r w:rsidRPr="0017141C">
        <w:rPr>
          <w:szCs w:val="24"/>
        </w:rPr>
        <w:t xml:space="preserve">Correspondence </w:t>
      </w:r>
      <w:r w:rsidR="004779CB" w:rsidRPr="0017141C">
        <w:rPr>
          <w:szCs w:val="24"/>
        </w:rPr>
        <w:t>to:</w:t>
      </w:r>
      <w:r w:rsidR="00BC3E04" w:rsidRPr="0017141C">
        <w:rPr>
          <w:szCs w:val="24"/>
        </w:rPr>
        <w:t xml:space="preserve"> </w:t>
      </w:r>
      <w:hyperlink r:id="rId14">
        <w:r w:rsidR="005C20E4" w:rsidRPr="0017141C">
          <w:rPr>
            <w:szCs w:val="24"/>
          </w:rPr>
          <w:t>richard.schuster@glel.carleton.ca</w:t>
        </w:r>
      </w:hyperlink>
    </w:p>
    <w:p w14:paraId="08869EC2" w14:textId="77777777" w:rsidR="00123A45" w:rsidRPr="0017141C" w:rsidRDefault="00123A45" w:rsidP="0017141C">
      <w:pPr>
        <w:jc w:val="center"/>
        <w:rPr>
          <w:szCs w:val="24"/>
        </w:rPr>
      </w:pPr>
    </w:p>
    <w:p w14:paraId="6B069C4B" w14:textId="47105E30" w:rsidR="002C030F" w:rsidRPr="0017141C" w:rsidRDefault="009743A9" w:rsidP="0017141C">
      <w:pPr>
        <w:rPr>
          <w:b/>
          <w:szCs w:val="24"/>
        </w:rPr>
      </w:pPr>
      <w:r w:rsidRPr="0017141C">
        <w:rPr>
          <w:b/>
          <w:szCs w:val="24"/>
        </w:rPr>
        <w:t xml:space="preserve">This PDF file </w:t>
      </w:r>
      <w:r w:rsidR="002C030F" w:rsidRPr="0017141C">
        <w:rPr>
          <w:b/>
          <w:szCs w:val="24"/>
        </w:rPr>
        <w:t>includes:</w:t>
      </w:r>
    </w:p>
    <w:p w14:paraId="77A6E95F" w14:textId="77777777" w:rsidR="002C030F" w:rsidRPr="0017141C" w:rsidRDefault="002C030F" w:rsidP="0017141C">
      <w:pPr>
        <w:ind w:left="720"/>
        <w:rPr>
          <w:szCs w:val="24"/>
        </w:rPr>
      </w:pPr>
      <w:r w:rsidRPr="0017141C">
        <w:rPr>
          <w:szCs w:val="24"/>
        </w:rPr>
        <w:t>Materials and Methods</w:t>
      </w:r>
    </w:p>
    <w:p w14:paraId="7FC81517" w14:textId="48CBD88D" w:rsidR="002C030F" w:rsidRPr="0017141C" w:rsidRDefault="002C030F" w:rsidP="0017141C">
      <w:pPr>
        <w:ind w:left="720"/>
        <w:rPr>
          <w:szCs w:val="24"/>
        </w:rPr>
      </w:pPr>
      <w:r w:rsidRPr="0017141C">
        <w:rPr>
          <w:szCs w:val="24"/>
        </w:rPr>
        <w:t>Fig</w:t>
      </w:r>
      <w:r w:rsidR="00A3403B" w:rsidRPr="0017141C">
        <w:rPr>
          <w:szCs w:val="24"/>
        </w:rPr>
        <w:t xml:space="preserve">s. </w:t>
      </w:r>
      <w:r w:rsidRPr="0017141C">
        <w:rPr>
          <w:szCs w:val="24"/>
        </w:rPr>
        <w:t>S1</w:t>
      </w:r>
      <w:r w:rsidR="00A3403B" w:rsidRPr="0017141C">
        <w:rPr>
          <w:szCs w:val="24"/>
        </w:rPr>
        <w:t xml:space="preserve"> to </w:t>
      </w:r>
      <w:commentRangeStart w:id="1"/>
      <w:r w:rsidR="00123A45" w:rsidRPr="0017141C">
        <w:rPr>
          <w:szCs w:val="24"/>
        </w:rPr>
        <w:t>S9</w:t>
      </w:r>
      <w:commentRangeEnd w:id="1"/>
      <w:r w:rsidR="007758A3">
        <w:rPr>
          <w:rStyle w:val="CommentReference"/>
        </w:rPr>
        <w:commentReference w:id="1"/>
      </w:r>
    </w:p>
    <w:p w14:paraId="39DE064C" w14:textId="58FB71CD" w:rsidR="002C030F" w:rsidRPr="0017141C" w:rsidRDefault="002C030F" w:rsidP="0017141C">
      <w:pPr>
        <w:ind w:left="720"/>
        <w:rPr>
          <w:szCs w:val="24"/>
        </w:rPr>
      </w:pPr>
      <w:r w:rsidRPr="0017141C">
        <w:rPr>
          <w:szCs w:val="24"/>
        </w:rPr>
        <w:t>Tables S1</w:t>
      </w:r>
      <w:r w:rsidR="00A3403B" w:rsidRPr="0017141C">
        <w:rPr>
          <w:szCs w:val="24"/>
        </w:rPr>
        <w:t xml:space="preserve"> to </w:t>
      </w:r>
      <w:r w:rsidR="00D275A7" w:rsidRPr="0017141C">
        <w:rPr>
          <w:szCs w:val="24"/>
        </w:rPr>
        <w:t>S4</w:t>
      </w:r>
    </w:p>
    <w:p w14:paraId="5E71B549" w14:textId="2942040D" w:rsidR="00F74F95" w:rsidRPr="0017141C" w:rsidRDefault="00F74F95" w:rsidP="0017141C">
      <w:pPr>
        <w:ind w:left="720"/>
        <w:rPr>
          <w:szCs w:val="24"/>
        </w:rPr>
      </w:pPr>
      <w:commentRangeStart w:id="2"/>
      <w:r w:rsidRPr="0017141C">
        <w:rPr>
          <w:szCs w:val="24"/>
          <w:highlight w:val="yellow"/>
        </w:rPr>
        <w:t xml:space="preserve">Captions for </w:t>
      </w:r>
      <w:r w:rsidR="00AB399E" w:rsidRPr="0017141C">
        <w:rPr>
          <w:szCs w:val="24"/>
          <w:highlight w:val="yellow"/>
        </w:rPr>
        <w:t xml:space="preserve">Data </w:t>
      </w:r>
      <w:r w:rsidRPr="0017141C">
        <w:rPr>
          <w:szCs w:val="24"/>
          <w:highlight w:val="yellow"/>
        </w:rPr>
        <w:t xml:space="preserve">S1 to </w:t>
      </w:r>
      <w:proofErr w:type="spellStart"/>
      <w:r w:rsidRPr="0017141C">
        <w:rPr>
          <w:szCs w:val="24"/>
          <w:highlight w:val="yellow"/>
        </w:rPr>
        <w:t>Sx</w:t>
      </w:r>
      <w:commentRangeEnd w:id="2"/>
      <w:proofErr w:type="spellEnd"/>
      <w:r w:rsidR="001976A3" w:rsidRPr="0017141C">
        <w:rPr>
          <w:rStyle w:val="CommentReference"/>
          <w:sz w:val="24"/>
          <w:szCs w:val="24"/>
        </w:rPr>
        <w:commentReference w:id="2"/>
      </w:r>
    </w:p>
    <w:p w14:paraId="4B448789" w14:textId="77777777" w:rsidR="002C030F" w:rsidRPr="0017141C" w:rsidRDefault="002C030F" w:rsidP="0017141C">
      <w:pPr>
        <w:rPr>
          <w:szCs w:val="24"/>
        </w:rPr>
      </w:pPr>
    </w:p>
    <w:p w14:paraId="1F1080B1" w14:textId="64A22570" w:rsidR="00065EBD" w:rsidRPr="0017141C" w:rsidRDefault="002C030F" w:rsidP="0017141C">
      <w:pPr>
        <w:rPr>
          <w:szCs w:val="24"/>
        </w:rPr>
      </w:pPr>
      <w:r w:rsidRPr="0017141C">
        <w:rPr>
          <w:b/>
          <w:szCs w:val="24"/>
        </w:rPr>
        <w:t>Other Sup</w:t>
      </w:r>
      <w:r w:rsidR="00B77B2A" w:rsidRPr="0017141C">
        <w:rPr>
          <w:b/>
          <w:szCs w:val="24"/>
        </w:rPr>
        <w:t>p</w:t>
      </w:r>
      <w:r w:rsidR="00BB2D2A" w:rsidRPr="0017141C">
        <w:rPr>
          <w:b/>
          <w:szCs w:val="24"/>
        </w:rPr>
        <w:t>lementary</w:t>
      </w:r>
      <w:r w:rsidRPr="0017141C">
        <w:rPr>
          <w:b/>
          <w:szCs w:val="24"/>
        </w:rPr>
        <w:t xml:space="preserve"> Material</w:t>
      </w:r>
      <w:r w:rsidR="00BB2D2A" w:rsidRPr="0017141C">
        <w:rPr>
          <w:b/>
          <w:szCs w:val="24"/>
        </w:rPr>
        <w:t>s</w:t>
      </w:r>
      <w:r w:rsidRPr="0017141C">
        <w:rPr>
          <w:b/>
          <w:szCs w:val="24"/>
        </w:rPr>
        <w:t xml:space="preserve"> </w:t>
      </w:r>
      <w:r w:rsidR="009743A9" w:rsidRPr="0017141C">
        <w:rPr>
          <w:b/>
          <w:szCs w:val="24"/>
        </w:rPr>
        <w:t xml:space="preserve">for this manuscript </w:t>
      </w:r>
      <w:r w:rsidRPr="0017141C">
        <w:rPr>
          <w:b/>
          <w:szCs w:val="24"/>
        </w:rPr>
        <w:t>include the following</w:t>
      </w:r>
      <w:r w:rsidR="00B57F00" w:rsidRPr="0017141C">
        <w:rPr>
          <w:b/>
          <w:szCs w:val="24"/>
        </w:rPr>
        <w:t xml:space="preserve">: </w:t>
      </w:r>
    </w:p>
    <w:p w14:paraId="5725CBAF" w14:textId="77777777" w:rsidR="002C030F" w:rsidRPr="0017141C" w:rsidRDefault="002C030F" w:rsidP="0017141C">
      <w:pPr>
        <w:rPr>
          <w:szCs w:val="24"/>
        </w:rPr>
      </w:pPr>
    </w:p>
    <w:p w14:paraId="381CD1D3" w14:textId="77777777" w:rsidR="00123A45" w:rsidRPr="0017141C" w:rsidRDefault="002C030F" w:rsidP="0017141C">
      <w:pPr>
        <w:ind w:left="720"/>
        <w:rPr>
          <w:szCs w:val="24"/>
        </w:rPr>
      </w:pPr>
      <w:r w:rsidRPr="0017141C">
        <w:rPr>
          <w:szCs w:val="24"/>
          <w:highlight w:val="yellow"/>
        </w:rPr>
        <w:t>Data</w:t>
      </w:r>
      <w:r w:rsidR="00065EBD" w:rsidRPr="0017141C">
        <w:rPr>
          <w:szCs w:val="24"/>
          <w:highlight w:val="yellow"/>
        </w:rPr>
        <w:t xml:space="preserve"> S1 to </w:t>
      </w:r>
      <w:proofErr w:type="spellStart"/>
      <w:r w:rsidR="00065EBD" w:rsidRPr="0017141C">
        <w:rPr>
          <w:szCs w:val="24"/>
          <w:highlight w:val="yellow"/>
        </w:rPr>
        <w:t>Sx</w:t>
      </w:r>
      <w:proofErr w:type="spellEnd"/>
      <w:r w:rsidRPr="0017141C">
        <w:rPr>
          <w:szCs w:val="24"/>
          <w:highlight w:val="yellow"/>
        </w:rPr>
        <w:t xml:space="preserve"> </w:t>
      </w:r>
      <w:r w:rsidR="00A3403B" w:rsidRPr="0017141C">
        <w:rPr>
          <w:szCs w:val="24"/>
          <w:highlight w:val="yellow"/>
        </w:rPr>
        <w:t>[</w:t>
      </w:r>
      <w:r w:rsidRPr="0017141C">
        <w:rPr>
          <w:szCs w:val="24"/>
          <w:highlight w:val="yellow"/>
        </w:rPr>
        <w:t xml:space="preserve">paste </w:t>
      </w:r>
      <w:r w:rsidR="00065EBD" w:rsidRPr="0017141C">
        <w:rPr>
          <w:szCs w:val="24"/>
          <w:highlight w:val="yellow"/>
        </w:rPr>
        <w:t>data</w:t>
      </w:r>
      <w:r w:rsidRPr="0017141C">
        <w:rPr>
          <w:szCs w:val="24"/>
          <w:highlight w:val="yellow"/>
        </w:rPr>
        <w:t xml:space="preserve"> table title</w:t>
      </w:r>
      <w:r w:rsidR="009743A9" w:rsidRPr="0017141C">
        <w:rPr>
          <w:szCs w:val="24"/>
          <w:highlight w:val="yellow"/>
        </w:rPr>
        <w:t>s in a list</w:t>
      </w:r>
      <w:r w:rsidR="00A3403B" w:rsidRPr="0017141C">
        <w:rPr>
          <w:szCs w:val="24"/>
          <w:highlight w:val="yellow"/>
        </w:rPr>
        <w:t>]</w:t>
      </w:r>
      <w:bookmarkStart w:id="3" w:name="Tables"/>
      <w:bookmarkStart w:id="4" w:name="MaterialsMethods"/>
      <w:bookmarkEnd w:id="3"/>
      <w:bookmarkEnd w:id="4"/>
    </w:p>
    <w:p w14:paraId="2F85249C" w14:textId="77777777" w:rsidR="00123A45" w:rsidRPr="0017141C" w:rsidRDefault="00123A45" w:rsidP="0017141C">
      <w:pPr>
        <w:ind w:left="720"/>
        <w:rPr>
          <w:szCs w:val="24"/>
        </w:rPr>
      </w:pPr>
    </w:p>
    <w:p w14:paraId="21DA4DFD" w14:textId="77777777" w:rsidR="00123A45" w:rsidRDefault="00123A45" w:rsidP="0017141C">
      <w:pPr>
        <w:ind w:left="720"/>
        <w:rPr>
          <w:szCs w:val="24"/>
        </w:rPr>
      </w:pPr>
    </w:p>
    <w:p w14:paraId="50A59D29" w14:textId="77777777" w:rsidR="0017141C" w:rsidRDefault="0017141C" w:rsidP="0017141C">
      <w:pPr>
        <w:ind w:left="720"/>
        <w:rPr>
          <w:szCs w:val="24"/>
        </w:rPr>
      </w:pPr>
    </w:p>
    <w:p w14:paraId="7C8B1119" w14:textId="77777777" w:rsidR="0017141C" w:rsidRDefault="0017141C" w:rsidP="0017141C">
      <w:pPr>
        <w:ind w:left="720"/>
        <w:rPr>
          <w:szCs w:val="24"/>
        </w:rPr>
      </w:pPr>
    </w:p>
    <w:p w14:paraId="7E1BD8CD" w14:textId="77777777" w:rsidR="0017141C" w:rsidRDefault="0017141C" w:rsidP="0017141C">
      <w:pPr>
        <w:ind w:left="720"/>
        <w:rPr>
          <w:szCs w:val="24"/>
        </w:rPr>
      </w:pPr>
    </w:p>
    <w:p w14:paraId="0D591FE5" w14:textId="77777777" w:rsidR="0017141C" w:rsidRDefault="0017141C" w:rsidP="0017141C">
      <w:pPr>
        <w:ind w:left="720"/>
        <w:rPr>
          <w:szCs w:val="24"/>
        </w:rPr>
      </w:pPr>
    </w:p>
    <w:p w14:paraId="2F294B91" w14:textId="77777777" w:rsidR="0017141C" w:rsidRDefault="0017141C" w:rsidP="0017141C">
      <w:pPr>
        <w:ind w:left="720"/>
        <w:rPr>
          <w:szCs w:val="24"/>
        </w:rPr>
      </w:pPr>
    </w:p>
    <w:p w14:paraId="5E44B611" w14:textId="77777777" w:rsidR="0017141C" w:rsidRDefault="0017141C" w:rsidP="0017141C">
      <w:pPr>
        <w:ind w:left="720"/>
        <w:rPr>
          <w:szCs w:val="24"/>
        </w:rPr>
      </w:pPr>
    </w:p>
    <w:p w14:paraId="0D099374" w14:textId="77777777" w:rsidR="0017141C" w:rsidRDefault="0017141C" w:rsidP="0017141C">
      <w:pPr>
        <w:ind w:left="720"/>
        <w:rPr>
          <w:szCs w:val="24"/>
        </w:rPr>
      </w:pPr>
    </w:p>
    <w:p w14:paraId="436A847C" w14:textId="77777777" w:rsidR="0017141C" w:rsidRDefault="0017141C" w:rsidP="0017141C">
      <w:pPr>
        <w:ind w:left="720"/>
        <w:rPr>
          <w:szCs w:val="24"/>
        </w:rPr>
      </w:pPr>
    </w:p>
    <w:p w14:paraId="68695D7D" w14:textId="77777777" w:rsidR="0017141C" w:rsidRDefault="0017141C" w:rsidP="0017141C">
      <w:pPr>
        <w:ind w:left="720"/>
        <w:rPr>
          <w:szCs w:val="24"/>
        </w:rPr>
      </w:pPr>
    </w:p>
    <w:p w14:paraId="2D347973" w14:textId="77777777" w:rsidR="0017141C" w:rsidRDefault="0017141C" w:rsidP="0017141C">
      <w:pPr>
        <w:ind w:left="720"/>
        <w:rPr>
          <w:szCs w:val="24"/>
        </w:rPr>
      </w:pPr>
    </w:p>
    <w:p w14:paraId="5123FFFA" w14:textId="77777777" w:rsidR="0017141C" w:rsidRDefault="0017141C" w:rsidP="0017141C">
      <w:pPr>
        <w:ind w:left="720"/>
        <w:rPr>
          <w:szCs w:val="24"/>
        </w:rPr>
      </w:pPr>
    </w:p>
    <w:p w14:paraId="6D1FF36F" w14:textId="77777777" w:rsidR="0017141C" w:rsidRDefault="0017141C" w:rsidP="0017141C">
      <w:pPr>
        <w:ind w:left="720"/>
        <w:rPr>
          <w:szCs w:val="24"/>
        </w:rPr>
      </w:pPr>
    </w:p>
    <w:p w14:paraId="7DCACC73" w14:textId="77777777" w:rsidR="0017141C" w:rsidRDefault="0017141C" w:rsidP="0017141C">
      <w:pPr>
        <w:ind w:left="720"/>
        <w:rPr>
          <w:szCs w:val="24"/>
        </w:rPr>
      </w:pPr>
    </w:p>
    <w:p w14:paraId="681263F7" w14:textId="77777777" w:rsidR="0017141C" w:rsidRDefault="0017141C" w:rsidP="0017141C">
      <w:pPr>
        <w:ind w:left="720"/>
        <w:rPr>
          <w:szCs w:val="24"/>
        </w:rPr>
      </w:pPr>
    </w:p>
    <w:p w14:paraId="2491F53D" w14:textId="77777777" w:rsidR="0017141C" w:rsidRDefault="0017141C" w:rsidP="0017141C">
      <w:pPr>
        <w:ind w:left="720"/>
        <w:rPr>
          <w:szCs w:val="24"/>
        </w:rPr>
      </w:pPr>
    </w:p>
    <w:p w14:paraId="0E79FE54" w14:textId="77777777" w:rsidR="0017141C" w:rsidRDefault="0017141C" w:rsidP="0017141C">
      <w:pPr>
        <w:ind w:left="720"/>
        <w:rPr>
          <w:szCs w:val="24"/>
        </w:rPr>
      </w:pPr>
    </w:p>
    <w:p w14:paraId="791E95D5" w14:textId="77777777" w:rsidR="0017141C" w:rsidRDefault="0017141C" w:rsidP="0017141C">
      <w:pPr>
        <w:ind w:left="720"/>
        <w:rPr>
          <w:szCs w:val="24"/>
        </w:rPr>
      </w:pPr>
    </w:p>
    <w:p w14:paraId="25670ADC" w14:textId="77777777" w:rsidR="0017141C" w:rsidRDefault="0017141C" w:rsidP="0017141C">
      <w:pPr>
        <w:ind w:left="720"/>
        <w:rPr>
          <w:szCs w:val="24"/>
        </w:rPr>
      </w:pPr>
    </w:p>
    <w:p w14:paraId="7D1864C6" w14:textId="77777777" w:rsidR="0017141C" w:rsidRDefault="0017141C" w:rsidP="0017141C">
      <w:pPr>
        <w:ind w:left="720"/>
        <w:rPr>
          <w:szCs w:val="24"/>
        </w:rPr>
      </w:pPr>
    </w:p>
    <w:p w14:paraId="2BDEEB61" w14:textId="77777777" w:rsidR="0017141C" w:rsidRDefault="0017141C" w:rsidP="0017141C">
      <w:pPr>
        <w:ind w:left="720"/>
        <w:rPr>
          <w:szCs w:val="24"/>
        </w:rPr>
      </w:pPr>
    </w:p>
    <w:p w14:paraId="21F8AE00" w14:textId="77777777" w:rsidR="0017141C" w:rsidRDefault="0017141C" w:rsidP="0017141C">
      <w:pPr>
        <w:ind w:left="720"/>
        <w:rPr>
          <w:szCs w:val="24"/>
        </w:rPr>
      </w:pPr>
    </w:p>
    <w:p w14:paraId="5C37ED98" w14:textId="77777777" w:rsidR="0017141C" w:rsidRPr="0017141C" w:rsidRDefault="0017141C" w:rsidP="0017141C">
      <w:pPr>
        <w:ind w:left="720"/>
        <w:rPr>
          <w:szCs w:val="24"/>
        </w:rPr>
      </w:pPr>
    </w:p>
    <w:p w14:paraId="10D33DA8" w14:textId="121288CA" w:rsidR="0017141C" w:rsidRPr="0017141C" w:rsidRDefault="00123A45" w:rsidP="0017141C">
      <w:pPr>
        <w:pStyle w:val="SMText"/>
        <w:spacing w:before="120" w:after="120"/>
        <w:ind w:firstLine="0"/>
        <w:rPr>
          <w:b/>
          <w:szCs w:val="24"/>
        </w:rPr>
      </w:pPr>
      <w:r w:rsidRPr="0017141C">
        <w:rPr>
          <w:b/>
          <w:szCs w:val="24"/>
        </w:rPr>
        <w:lastRenderedPageBreak/>
        <w:t>Materials and Methods</w:t>
      </w:r>
    </w:p>
    <w:p w14:paraId="2ACBE86C" w14:textId="6C167024" w:rsidR="00123A45" w:rsidRPr="0017141C" w:rsidRDefault="00337B74" w:rsidP="0017141C">
      <w:pPr>
        <w:spacing w:before="120" w:after="120"/>
        <w:rPr>
          <w:szCs w:val="24"/>
        </w:rPr>
      </w:pPr>
      <w:r w:rsidRPr="0017141C">
        <w:rPr>
          <w:color w:val="000000"/>
          <w:szCs w:val="24"/>
        </w:rPr>
        <w:t>We used a multi-objective optimization approach that incorporated governance, land</w:t>
      </w:r>
      <w:ins w:id="5" w:author="Allison Binley" w:date="2021-09-08T15:26:00Z">
        <w:r w:rsidRPr="0017141C">
          <w:rPr>
            <w:color w:val="000000"/>
            <w:szCs w:val="24"/>
          </w:rPr>
          <w:t>-</w:t>
        </w:r>
      </w:ins>
      <w:del w:id="6" w:author="Allison Binley" w:date="2021-09-08T15:26:00Z">
        <w:r w:rsidRPr="0017141C" w:rsidDel="0080344E">
          <w:rPr>
            <w:color w:val="000000"/>
            <w:szCs w:val="24"/>
          </w:rPr>
          <w:delText xml:space="preserve"> </w:delText>
        </w:r>
      </w:del>
      <w:r w:rsidRPr="0017141C">
        <w:rPr>
          <w:color w:val="000000"/>
          <w:szCs w:val="24"/>
        </w:rPr>
        <w:t>use and climate constraints to prioritize the conservation of 29,350 verte</w:t>
      </w:r>
      <w:r w:rsidRPr="0017141C">
        <w:rPr>
          <w:szCs w:val="24"/>
        </w:rPr>
        <w:t xml:space="preserve">brate </w:t>
      </w:r>
      <w:r w:rsidRPr="0017141C">
        <w:rPr>
          <w:color w:val="000000"/>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 (</w:t>
      </w:r>
      <w:r w:rsidRPr="0017141C">
        <w:rPr>
          <w:i/>
          <w:color w:val="000000"/>
          <w:szCs w:val="24"/>
        </w:rPr>
        <w:t>41-43</w:t>
      </w:r>
      <w:r w:rsidRPr="0017141C">
        <w:rPr>
          <w:color w:val="000000"/>
          <w:szCs w:val="24"/>
        </w:rPr>
        <w:t>), except that instead of using the range sizes of species to set the targets, here we used the total extent of suitable habitat for each species following (</w:t>
      </w:r>
      <w:r w:rsidRPr="0017141C">
        <w:rPr>
          <w:i/>
          <w:color w:val="000000"/>
          <w:szCs w:val="24"/>
        </w:rPr>
        <w:t>26</w:t>
      </w:r>
      <w:r w:rsidRPr="0017141C">
        <w:rPr>
          <w:color w:val="000000"/>
          <w:szCs w:val="24"/>
        </w:rPr>
        <w:t xml:space="preserve">). </w:t>
      </w:r>
    </w:p>
    <w:p w14:paraId="62BC6E7C" w14:textId="77777777" w:rsidR="00337B74" w:rsidRPr="0017141C" w:rsidRDefault="00337B74" w:rsidP="0017141C">
      <w:pPr>
        <w:pStyle w:val="NormalWeb"/>
        <w:spacing w:before="120" w:after="120"/>
        <w:rPr>
          <w:iCs/>
          <w:u w:val="single"/>
        </w:rPr>
      </w:pPr>
      <w:r w:rsidRPr="0017141C">
        <w:rPr>
          <w:iCs/>
          <w:color w:val="000000"/>
          <w:u w:val="single"/>
        </w:rPr>
        <w:t>Biodiversity Data </w:t>
      </w:r>
    </w:p>
    <w:p w14:paraId="5F3B2477" w14:textId="33D90F36" w:rsidR="00337B74" w:rsidRPr="0017141C" w:rsidRDefault="00337B74" w:rsidP="0017141C">
      <w:pPr>
        <w:pStyle w:val="NormalWeb"/>
        <w:spacing w:before="120" w:after="120"/>
      </w:pPr>
      <w:r w:rsidRPr="0017141C">
        <w:rPr>
          <w:color w:val="000000"/>
        </w:rPr>
        <w:t>Species AOH ranges were produced for 10,774 species of birds, 5,219 mammals, 4,462 reptiles and 6,254 amphibians with available IUCN range polygon data following the procedure outlined in (</w:t>
      </w:r>
      <w:r w:rsidRPr="0017141C">
        <w:rPr>
          <w:i/>
          <w:color w:val="000000"/>
        </w:rPr>
        <w:t>27</w:t>
      </w:r>
      <w:r w:rsidRPr="0017141C">
        <w:rPr>
          <w:color w:val="000000"/>
        </w:rPr>
        <w:t>). Species range polygons obtained from the IUCN Red List spatial data portal (</w:t>
      </w:r>
      <w:r w:rsidRPr="0017141C">
        <w:rPr>
          <w:i/>
          <w:color w:val="000000"/>
        </w:rPr>
        <w:t>44</w:t>
      </w:r>
      <w:r w:rsidRPr="0017141C">
        <w:rPr>
          <w:color w:val="000000"/>
        </w:rPr>
        <w:t>) and the Birdlife International spatial data zone (</w:t>
      </w:r>
      <w:r w:rsidRPr="0017141C">
        <w:rPr>
          <w:i/>
          <w:color w:val="000000"/>
        </w:rPr>
        <w:t>45</w:t>
      </w:r>
      <w:r w:rsidRPr="0017141C">
        <w:rPr>
          <w:color w:val="000000"/>
        </w:rPr>
        <w:t xml:space="preserve">) were first filtered for ‘extant’ range then rasterized to a global 1 km grid in the Eckert IV equal area projection. Individual species range </w:t>
      </w:r>
      <w:proofErr w:type="spellStart"/>
      <w:r w:rsidRPr="0017141C">
        <w:rPr>
          <w:color w:val="000000"/>
        </w:rPr>
        <w:t>rasters</w:t>
      </w:r>
      <w:proofErr w:type="spellEnd"/>
      <w:r w:rsidRPr="0017141C">
        <w:rPr>
          <w:color w:val="000000"/>
        </w:rPr>
        <w:t xml:space="preserve">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w:t>
      </w:r>
      <w:r w:rsidRPr="0017141C">
        <w:rPr>
          <w:i/>
          <w:color w:val="000000"/>
        </w:rPr>
        <w:t>46</w:t>
      </w:r>
      <w:r w:rsidRPr="0017141C">
        <w:rPr>
          <w:color w:val="000000"/>
        </w:rPr>
        <w:t xml:space="preserve">). ESA land cover classification data was aggregated from its native 300 m resolution to match the global 1 km grid using a majority rule. Species ranges were additionally filtered so that only areas within a species accepted elevational range were included. Global elevation data derived from SRTM was obtained from </w:t>
      </w:r>
      <w:proofErr w:type="spellStart"/>
      <w:r w:rsidRPr="0017141C">
        <w:rPr>
          <w:color w:val="000000"/>
        </w:rPr>
        <w:t>WorldClim</w:t>
      </w:r>
      <w:proofErr w:type="spellEnd"/>
      <w:r w:rsidRPr="0017141C">
        <w:rPr>
          <w:color w:val="000000"/>
        </w:rPr>
        <w:t xml:space="preserve"> v. 2 (</w:t>
      </w:r>
      <w:r w:rsidRPr="0017141C">
        <w:rPr>
          <w:i/>
          <w:color w:val="000000"/>
        </w:rPr>
        <w:t>47</w:t>
      </w:r>
      <w:r w:rsidRPr="0017141C">
        <w:rPr>
          <w:color w:val="000000"/>
        </w:rPr>
        <w:t>). For bird species, seasonal range codes 1-3 (1=year-round; 2=breeding range; 3=non-breeding range) were processed individually and stored as separate range files where applicable. </w:t>
      </w:r>
    </w:p>
    <w:p w14:paraId="7AF2C816" w14:textId="77777777" w:rsidR="00337B74" w:rsidRPr="0017141C" w:rsidRDefault="00337B74" w:rsidP="0017141C">
      <w:pPr>
        <w:spacing w:before="120" w:after="120"/>
        <w:rPr>
          <w:szCs w:val="24"/>
          <w:u w:val="single"/>
        </w:rPr>
      </w:pPr>
      <w:r w:rsidRPr="0017141C">
        <w:rPr>
          <w:szCs w:val="24"/>
          <w:u w:val="single"/>
        </w:rPr>
        <w:t>Basic administrative delineations</w:t>
      </w:r>
    </w:p>
    <w:p w14:paraId="594FB6C1" w14:textId="29296774" w:rsidR="00337B74" w:rsidRPr="0017141C" w:rsidRDefault="00337B74" w:rsidP="0017141C">
      <w:pPr>
        <w:spacing w:before="120" w:after="120"/>
        <w:rPr>
          <w:szCs w:val="24"/>
        </w:rPr>
      </w:pPr>
      <w:r w:rsidRPr="0017141C">
        <w:rPr>
          <w:color w:val="000000"/>
          <w:szCs w:val="24"/>
        </w:rPr>
        <w:t>National boundaries were derived from the Global Administrative Areas database (</w:t>
      </w:r>
      <w:r w:rsidRPr="0017141C">
        <w:rPr>
          <w:i/>
          <w:color w:val="000000"/>
          <w:szCs w:val="24"/>
        </w:rPr>
        <w:t>48</w:t>
      </w:r>
      <w:r w:rsidRPr="0017141C">
        <w:rPr>
          <w:color w:val="000000"/>
          <w:szCs w:val="24"/>
        </w:rPr>
        <w:t>). We obtained protected area boundaries from the World Database on Protected Areas (</w:t>
      </w:r>
      <w:r w:rsidRPr="0017141C">
        <w:rPr>
          <w:i/>
          <w:color w:val="000000"/>
          <w:szCs w:val="24"/>
        </w:rPr>
        <w:t>49</w:t>
      </w:r>
      <w:r w:rsidRPr="0017141C">
        <w:rPr>
          <w:color w:val="000000"/>
          <w:szCs w:val="24"/>
        </w:rPr>
        <w:t>). Following standard procedures for cleaning the protected area dataset</w:t>
      </w:r>
      <w:r w:rsidRPr="0017141C">
        <w:rPr>
          <w:szCs w:val="24"/>
        </w:rPr>
        <w:t xml:space="preserve"> (</w:t>
      </w:r>
      <w:r w:rsidRPr="0017141C">
        <w:rPr>
          <w:i/>
          <w:szCs w:val="24"/>
        </w:rPr>
        <w:t>41,50</w:t>
      </w:r>
      <w:r w:rsidRPr="0017141C">
        <w:rPr>
          <w:szCs w:val="24"/>
        </w:rPr>
        <w:t>)</w:t>
      </w:r>
      <w:r w:rsidRPr="0017141C">
        <w:rPr>
          <w:color w:val="000000"/>
          <w:szCs w:val="24"/>
        </w:rPr>
        <w:t>, we (</w:t>
      </w:r>
      <w:proofErr w:type="spellStart"/>
      <w:r w:rsidRPr="0017141C">
        <w:rPr>
          <w:color w:val="000000"/>
          <w:szCs w:val="24"/>
        </w:rPr>
        <w:t>i</w:t>
      </w:r>
      <w:proofErr w:type="spellEnd"/>
      <w:r w:rsidRPr="0017141C">
        <w:rPr>
          <w:color w:val="000000"/>
          <w:szCs w:val="24"/>
        </w:rPr>
        <w:t>) projected the data to an equal-area coordinate system (World Behrman), (ii) excluded reserves with unknown or proposed designations, (iii) excluded UNESCO Biosphere Reserves</w:t>
      </w:r>
      <w:r w:rsidRPr="0017141C">
        <w:rPr>
          <w:szCs w:val="24"/>
        </w:rPr>
        <w:t xml:space="preserve"> (</w:t>
      </w:r>
      <w:r w:rsidRPr="0017141C">
        <w:rPr>
          <w:i/>
          <w:szCs w:val="24"/>
        </w:rPr>
        <w:t>51</w:t>
      </w:r>
      <w:r w:rsidRPr="0017141C">
        <w:rPr>
          <w:szCs w:val="24"/>
        </w:rPr>
        <w:t>)</w:t>
      </w:r>
      <w:r w:rsidRPr="0017141C">
        <w:rPr>
          <w:color w:val="000000"/>
          <w:szCs w:val="24"/>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sidRPr="0017141C">
        <w:rPr>
          <w:szCs w:val="24"/>
        </w:rPr>
        <w:t>ified as described above</w:t>
      </w:r>
      <w:r w:rsidRPr="0017141C">
        <w:rPr>
          <w:color w:val="000000"/>
          <w:szCs w:val="24"/>
        </w:rPr>
        <w:t xml:space="preserve">, we overlaid the protected area boundaries with a 10 x 10 km grid covering the Earth. These spatial data procedures were </w:t>
      </w:r>
      <w:r w:rsidRPr="0017141C">
        <w:rPr>
          <w:szCs w:val="24"/>
        </w:rPr>
        <w:t>implemented</w:t>
      </w:r>
      <w:r w:rsidRPr="0017141C">
        <w:rPr>
          <w:color w:val="000000"/>
          <w:szCs w:val="24"/>
        </w:rPr>
        <w:t xml:space="preserve"> using ArcMap (version 10.3.1) and python (version 2.7.8).</w:t>
      </w:r>
    </w:p>
    <w:p w14:paraId="6222F868" w14:textId="77777777" w:rsidR="00337B74" w:rsidRPr="0017141C" w:rsidRDefault="00337B74" w:rsidP="0017141C">
      <w:pPr>
        <w:spacing w:before="120" w:after="120"/>
        <w:rPr>
          <w:szCs w:val="24"/>
          <w:u w:val="single"/>
        </w:rPr>
      </w:pPr>
      <w:r w:rsidRPr="0017141C">
        <w:rPr>
          <w:szCs w:val="24"/>
          <w:u w:val="single"/>
        </w:rPr>
        <w:t>Governance risk</w:t>
      </w:r>
    </w:p>
    <w:p w14:paraId="12F12130" w14:textId="499C8C7C" w:rsidR="0017141C" w:rsidRPr="0017141C" w:rsidRDefault="00337B74" w:rsidP="0017141C">
      <w:pPr>
        <w:spacing w:before="120" w:after="120"/>
        <w:rPr>
          <w:szCs w:val="24"/>
        </w:rPr>
      </w:pPr>
      <w:r w:rsidRPr="0017141C">
        <w:rPr>
          <w:szCs w:val="24"/>
        </w:rPr>
        <w:t>Conservation risk due to governance can affect the outcomes of strategies, and effective governance can promote the resilience of conservation in the face of sociopolitical and economic shocks. We used worldwide governance indicators from the World Bank (</w:t>
      </w:r>
      <w:r w:rsidRPr="0017141C">
        <w:rPr>
          <w:i/>
          <w:szCs w:val="24"/>
        </w:rPr>
        <w:t>15</w:t>
      </w:r>
      <w:r w:rsidRPr="0017141C">
        <w:rPr>
          <w:szCs w:val="24"/>
        </w:rPr>
        <w:t>)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 (</w:t>
      </w:r>
      <w:r w:rsidRPr="0017141C">
        <w:rPr>
          <w:i/>
          <w:szCs w:val="24"/>
        </w:rPr>
        <w:t>52</w:t>
      </w:r>
      <w:r w:rsidRPr="0017141C">
        <w:rPr>
          <w:szCs w:val="24"/>
        </w:rPr>
        <w:t>) and state investment and efforts for biodiversity conservation (</w:t>
      </w:r>
      <w:r w:rsidRPr="0017141C">
        <w:rPr>
          <w:i/>
          <w:szCs w:val="24"/>
        </w:rPr>
        <w:t>51</w:t>
      </w:r>
      <w:r w:rsidRPr="0017141C">
        <w:rPr>
          <w:szCs w:val="24"/>
        </w:rPr>
        <w:t>).  For each country, we used a mean of annual averages of all six measures (</w:t>
      </w:r>
      <w:r w:rsidRPr="0017141C">
        <w:rPr>
          <w:i/>
          <w:szCs w:val="24"/>
        </w:rPr>
        <w:t>53</w:t>
      </w:r>
      <w:r w:rsidRPr="0017141C">
        <w:rPr>
          <w:szCs w:val="24"/>
        </w:rPr>
        <w:t>) (Fig</w:t>
      </w:r>
      <w:r w:rsidR="007758A3">
        <w:rPr>
          <w:szCs w:val="24"/>
        </w:rPr>
        <w:t>.</w:t>
      </w:r>
      <w:r w:rsidRPr="0017141C">
        <w:rPr>
          <w:szCs w:val="24"/>
        </w:rPr>
        <w:t xml:space="preserve"> S1).</w:t>
      </w:r>
    </w:p>
    <w:p w14:paraId="596FD6DF" w14:textId="77777777" w:rsidR="00337B74" w:rsidRPr="0017141C" w:rsidRDefault="00337B74" w:rsidP="0017141C">
      <w:pPr>
        <w:spacing w:before="120" w:after="120"/>
        <w:rPr>
          <w:szCs w:val="24"/>
          <w:u w:val="single"/>
        </w:rPr>
      </w:pPr>
      <w:r w:rsidRPr="0017141C">
        <w:rPr>
          <w:szCs w:val="24"/>
          <w:u w:val="single"/>
        </w:rPr>
        <w:lastRenderedPageBreak/>
        <w:t>Land use risk</w:t>
      </w:r>
    </w:p>
    <w:p w14:paraId="4C825B22" w14:textId="2038ACD6" w:rsidR="00337B74" w:rsidRPr="0017141C" w:rsidRDefault="00337B74" w:rsidP="0017141C">
      <w:pPr>
        <w:spacing w:before="120" w:after="120"/>
        <w:rPr>
          <w:szCs w:val="24"/>
        </w:rPr>
      </w:pPr>
      <w:r w:rsidRPr="0017141C">
        <w:rPr>
          <w:szCs w:val="24"/>
        </w:rPr>
        <w:t>We used a recently developed global land systems map produced by (</w:t>
      </w:r>
      <w:r w:rsidRPr="0017141C">
        <w:rPr>
          <w:i/>
          <w:szCs w:val="24"/>
        </w:rPr>
        <w:t>16</w:t>
      </w:r>
      <w:r w:rsidRPr="0017141C">
        <w:rPr>
          <w:szCs w:val="24"/>
        </w:rPr>
        <w:t xml:space="preserve">) to incorporate the risk of </w:t>
      </w:r>
      <w:del w:id="7" w:author="Joe Bennett" w:date="2021-09-17T14:59:00Z">
        <w:r w:rsidRPr="0017141C" w:rsidDel="00C83F75">
          <w:rPr>
            <w:szCs w:val="24"/>
          </w:rPr>
          <w:delText>land-use</w:delText>
        </w:r>
      </w:del>
      <w:ins w:id="8" w:author="Joe Bennett" w:date="2021-09-17T14:59:00Z">
        <w:r w:rsidR="00C83F75">
          <w:rPr>
            <w:szCs w:val="24"/>
          </w:rPr>
          <w:t>land use</w:t>
        </w:r>
      </w:ins>
      <w:r w:rsidRPr="0017141C">
        <w:rPr>
          <w:szCs w:val="24"/>
        </w:rPr>
        <w:t xml:space="preserve"> change. This map is based on a </w:t>
      </w:r>
      <w:proofErr w:type="gramStart"/>
      <w:r w:rsidRPr="0017141C">
        <w:rPr>
          <w:szCs w:val="24"/>
        </w:rPr>
        <w:t>global land systems</w:t>
      </w:r>
      <w:proofErr w:type="gramEnd"/>
      <w:r w:rsidRPr="0017141C">
        <w:rPr>
          <w:szCs w:val="24"/>
        </w:rPr>
        <w:t xml:space="preserve"> map for the year 2000 (</w:t>
      </w:r>
      <w:r w:rsidRPr="0017141C">
        <w:rPr>
          <w:i/>
          <w:szCs w:val="24"/>
        </w:rPr>
        <w:t>54</w:t>
      </w:r>
      <w:r w:rsidRPr="0017141C">
        <w:rPr>
          <w:szCs w:val="24"/>
        </w:rPr>
        <w:t>) at a 9.25 km</w:t>
      </w:r>
      <w:r w:rsidRPr="0017141C">
        <w:rPr>
          <w:szCs w:val="24"/>
          <w:vertAlign w:val="superscript"/>
        </w:rPr>
        <w:t>2</w:t>
      </w:r>
      <w:r w:rsidRPr="0017141C">
        <w:rPr>
          <w:szCs w:val="24"/>
        </w:rPr>
        <w:t xml:space="preserve"> spatial resolution, but is refined based on recent land-cover and </w:t>
      </w:r>
      <w:del w:id="9" w:author="Joe Bennett" w:date="2021-09-17T14:59:00Z">
        <w:r w:rsidRPr="0017141C" w:rsidDel="00C83F75">
          <w:rPr>
            <w:szCs w:val="24"/>
          </w:rPr>
          <w:delText>land-use</w:delText>
        </w:r>
      </w:del>
      <w:ins w:id="10" w:author="Joe Bennett" w:date="2021-09-17T14:59:00Z">
        <w:r w:rsidR="00C83F75">
          <w:rPr>
            <w:szCs w:val="24"/>
          </w:rPr>
          <w:t>land use</w:t>
        </w:r>
      </w:ins>
      <w:r w:rsidRPr="0017141C">
        <w:rPr>
          <w:szCs w:val="24"/>
        </w:rPr>
        <w:t xml:space="preserve"> datasets to a spatial resolution of 1 km</w:t>
      </w:r>
      <w:r w:rsidRPr="0017141C">
        <w:rPr>
          <w:szCs w:val="24"/>
          <w:vertAlign w:val="superscript"/>
        </w:rPr>
        <w:t>2</w:t>
      </w:r>
      <w:r w:rsidRPr="0017141C">
        <w:rPr>
          <w:szCs w:val="24"/>
        </w:rPr>
        <w:t>. (</w:t>
      </w:r>
      <w:r w:rsidRPr="0017141C">
        <w:rPr>
          <w:i/>
          <w:szCs w:val="24"/>
        </w:rPr>
        <w:t>16</w:t>
      </w:r>
      <w:r w:rsidRPr="0017141C">
        <w:rPr>
          <w:szCs w:val="24"/>
        </w:rPr>
        <w:t>) further estimated the impact of land use and land use intensity on biodiversity, with data originating from the PREDICTS project (</w:t>
      </w:r>
      <w:r w:rsidRPr="0017141C">
        <w:rPr>
          <w:i/>
          <w:szCs w:val="24"/>
        </w:rPr>
        <w:t>53</w:t>
      </w:r>
      <w:r w:rsidRPr="0017141C">
        <w:rPr>
          <w:szCs w:val="24"/>
        </w:rPr>
        <w:t xml:space="preserve">). They first matched their land-systems classes to varying intensity levels for each </w:t>
      </w:r>
      <w:del w:id="11" w:author="Joe Bennett" w:date="2021-09-17T14:59:00Z">
        <w:r w:rsidRPr="0017141C" w:rsidDel="00C83F75">
          <w:rPr>
            <w:szCs w:val="24"/>
          </w:rPr>
          <w:delText>land-use</w:delText>
        </w:r>
      </w:del>
      <w:ins w:id="12" w:author="Joe Bennett" w:date="2021-09-17T14:59:00Z">
        <w:r w:rsidR="00C83F75">
          <w:rPr>
            <w:szCs w:val="24"/>
          </w:rPr>
          <w:t>land use</w:t>
        </w:r>
      </w:ins>
      <w:r w:rsidRPr="0017141C">
        <w:rPr>
          <w:szCs w:val="24"/>
        </w:rPr>
        <w:t xml:space="preserve"> type (for detailed conversion table, see ref (</w:t>
      </w:r>
      <w:r w:rsidRPr="0017141C">
        <w:rPr>
          <w:i/>
          <w:szCs w:val="24"/>
        </w:rPr>
        <w:t>54</w:t>
      </w:r>
      <w:r w:rsidRPr="0017141C">
        <w:rPr>
          <w:szCs w:val="24"/>
        </w:rPr>
        <w:t>)). This allowed (</w:t>
      </w:r>
      <w:r w:rsidRPr="0017141C">
        <w:rPr>
          <w:i/>
          <w:szCs w:val="24"/>
        </w:rPr>
        <w:t>16</w:t>
      </w:r>
      <w:r w:rsidRPr="0017141C">
        <w:rPr>
          <w:szCs w:val="24"/>
        </w:rPr>
        <w:t xml:space="preserve">) to calculate average biodiversity loss per land system (relative to an unimpacted baseline) by taking the mean model estimates of biodiversity loss per </w:t>
      </w:r>
      <w:del w:id="13" w:author="Joe Bennett" w:date="2021-09-17T14:59:00Z">
        <w:r w:rsidRPr="0017141C" w:rsidDel="00C83F75">
          <w:rPr>
            <w:szCs w:val="24"/>
          </w:rPr>
          <w:delText>land-use</w:delText>
        </w:r>
      </w:del>
      <w:ins w:id="14" w:author="Joe Bennett" w:date="2021-09-17T14:59:00Z">
        <w:r w:rsidR="00C83F75">
          <w:rPr>
            <w:szCs w:val="24"/>
          </w:rPr>
          <w:t>land use</w:t>
        </w:r>
      </w:ins>
      <w:r w:rsidRPr="0017141C">
        <w:rPr>
          <w:szCs w:val="24"/>
        </w:rPr>
        <w:t xml:space="preserve"> intensity class from previous work (</w:t>
      </w:r>
      <w:r w:rsidRPr="0017141C">
        <w:rPr>
          <w:i/>
          <w:szCs w:val="24"/>
        </w:rPr>
        <w:t>55</w:t>
      </w:r>
      <w:r w:rsidRPr="0017141C">
        <w:rPr>
          <w:szCs w:val="24"/>
        </w:rPr>
        <w:t>). The result gives average relative biodiversity gain or loss per land-system class. Here, we used their modelled mean estimates (following (</w:t>
      </w:r>
      <w:r w:rsidRPr="0017141C">
        <w:rPr>
          <w:i/>
          <w:szCs w:val="24"/>
        </w:rPr>
        <w:t>56</w:t>
      </w:r>
      <w:r w:rsidRPr="0017141C">
        <w:rPr>
          <w:szCs w:val="24"/>
        </w:rPr>
        <w:t xml:space="preserve">)) of relative percent biodiversity change for each land-system class for species abundance as a measure of the </w:t>
      </w:r>
      <w:del w:id="15" w:author="Joe Bennett" w:date="2021-09-17T14:59:00Z">
        <w:r w:rsidRPr="0017141C" w:rsidDel="00C83F75">
          <w:rPr>
            <w:szCs w:val="24"/>
          </w:rPr>
          <w:delText>land-use</w:delText>
        </w:r>
      </w:del>
      <w:ins w:id="16" w:author="Joe Bennett" w:date="2021-09-17T14:59:00Z">
        <w:r w:rsidR="00C83F75">
          <w:rPr>
            <w:szCs w:val="24"/>
          </w:rPr>
          <w:t>land use</w:t>
        </w:r>
      </w:ins>
      <w:r w:rsidRPr="0017141C">
        <w:rPr>
          <w:szCs w:val="24"/>
        </w:rPr>
        <w:t xml:space="preserve"> pressure (Fig</w:t>
      </w:r>
      <w:r w:rsidR="007758A3">
        <w:rPr>
          <w:szCs w:val="24"/>
        </w:rPr>
        <w:t>.</w:t>
      </w:r>
      <w:r w:rsidRPr="0017141C">
        <w:rPr>
          <w:szCs w:val="24"/>
        </w:rPr>
        <w:t xml:space="preserve"> S2).</w:t>
      </w:r>
    </w:p>
    <w:p w14:paraId="3FEF15A5" w14:textId="77777777" w:rsidR="00337B74" w:rsidRPr="0017141C" w:rsidRDefault="00337B74" w:rsidP="0017141C">
      <w:pPr>
        <w:spacing w:before="120" w:after="120"/>
        <w:rPr>
          <w:szCs w:val="24"/>
          <w:u w:val="single"/>
        </w:rPr>
      </w:pPr>
      <w:r w:rsidRPr="0017141C">
        <w:rPr>
          <w:szCs w:val="24"/>
          <w:u w:val="single"/>
        </w:rPr>
        <w:t>Climate risk</w:t>
      </w:r>
    </w:p>
    <w:p w14:paraId="521E432A" w14:textId="652CE0E2" w:rsidR="00337B74" w:rsidRPr="0017141C" w:rsidRDefault="00337B74" w:rsidP="0017141C">
      <w:pPr>
        <w:spacing w:before="120" w:after="120"/>
        <w:rPr>
          <w:szCs w:val="24"/>
        </w:rPr>
      </w:pPr>
      <w:r w:rsidRPr="0017141C">
        <w:rPr>
          <w:szCs w:val="24"/>
        </w:rPr>
        <w:t>Velocity of climate change in an instantaneous measurement of how projected temperature increases translate</w:t>
      </w:r>
      <w:del w:id="17" w:author="Joe Bennett" w:date="2021-09-17T14:46:00Z">
        <w:r w:rsidRPr="0017141C" w:rsidDel="00DF4FAE">
          <w:rPr>
            <w:szCs w:val="24"/>
          </w:rPr>
          <w:delText>s</w:delText>
        </w:r>
      </w:del>
      <w:r w:rsidRPr="0017141C">
        <w:rPr>
          <w:szCs w:val="24"/>
        </w:rPr>
        <w:t xml:space="preserve"> to horizontal velocity on the landscape (</w:t>
      </w:r>
      <w:r w:rsidRPr="0017141C">
        <w:rPr>
          <w:i/>
          <w:szCs w:val="24"/>
        </w:rPr>
        <w:t>17</w:t>
      </w:r>
      <w:r w:rsidRPr="0017141C">
        <w:rPr>
          <w:szCs w:val="24"/>
        </w:rPr>
        <w:t>). It is an integration of both the rate of change in average climate and landscape properties that govern how bands of similar temperature redistribute spatially as climate changes. For example, in a region with high topographic diversity, a species may be able to track its climatic niche through relatively small dispersal distances (e.g.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 has biological relevance when linked with individual species</w:t>
      </w:r>
      <w:ins w:id="18" w:author="Allison Binley" w:date="2021-09-06T16:27:00Z">
        <w:r w:rsidRPr="0017141C">
          <w:rPr>
            <w:szCs w:val="24"/>
          </w:rPr>
          <w:t>-</w:t>
        </w:r>
      </w:ins>
      <w:del w:id="19" w:author="Allison Binley" w:date="2021-09-06T16:27:00Z">
        <w:r w:rsidRPr="0017141C" w:rsidDel="00266191">
          <w:rPr>
            <w:szCs w:val="24"/>
          </w:rPr>
          <w:delText xml:space="preserve"> </w:delText>
        </w:r>
      </w:del>
      <w:r w:rsidRPr="0017141C">
        <w:rPr>
          <w:szCs w:val="24"/>
        </w:rPr>
        <w:t>level dispersal capacity. Velocity of historical climate change since the last glacial maximum has been suggested as a major driver of patterns of species endemism (e.g. (</w:t>
      </w:r>
      <w:r w:rsidRPr="0017141C">
        <w:rPr>
          <w:i/>
          <w:szCs w:val="24"/>
        </w:rPr>
        <w:t>57</w:t>
      </w:r>
      <w:r w:rsidRPr="0017141C">
        <w:rPr>
          <w:szCs w:val="24"/>
        </w:rPr>
        <w:t>)) and is commonly used as a biologically scaled metric of climate exposure (e.g. (</w:t>
      </w:r>
      <w:r w:rsidRPr="0017141C">
        <w:rPr>
          <w:i/>
          <w:szCs w:val="24"/>
        </w:rPr>
        <w:t>19</w:t>
      </w:r>
      <w:r w:rsidRPr="0017141C">
        <w:rPr>
          <w:szCs w:val="24"/>
        </w:rPr>
        <w:t>)). Velocity of future temperature change used here follows the method of (</w:t>
      </w:r>
      <w:r w:rsidRPr="0017141C">
        <w:rPr>
          <w:i/>
          <w:szCs w:val="24"/>
        </w:rPr>
        <w:t>17</w:t>
      </w:r>
      <w:r w:rsidRPr="0017141C">
        <w:rPr>
          <w:szCs w:val="24"/>
        </w:rPr>
        <w:t xml:space="preserve">) – and is essentially the ratio of the projected temporal rate of change (C/year) to the spatial rate of change (C/km). </w:t>
      </w:r>
      <w:bookmarkStart w:id="20" w:name="_Hlk82783034"/>
      <w:ins w:id="21" w:author="Joe Bennett" w:date="2021-09-17T15:07:00Z">
        <w:r w:rsidR="0065204B" w:rsidRPr="0065204B">
          <w:rPr>
            <w:szCs w:val="24"/>
          </w:rPr>
          <w:t xml:space="preserve">Projected temporal rate of change is based on the 20 year mean (2040-2060) projection for mean annual temperature from the HadGEM2-ES model (CMIP5) and the baseline (1960-1990) temperature available from </w:t>
        </w:r>
        <w:proofErr w:type="spellStart"/>
        <w:r w:rsidR="0065204B" w:rsidRPr="0065204B">
          <w:rPr>
            <w:szCs w:val="24"/>
          </w:rPr>
          <w:t>Worldclim</w:t>
        </w:r>
        <w:proofErr w:type="spellEnd"/>
        <w:r w:rsidR="0065204B" w:rsidRPr="0065204B">
          <w:rPr>
            <w:szCs w:val="24"/>
          </w:rPr>
          <w:t xml:space="preserve"> v1.4.</w:t>
        </w:r>
      </w:ins>
      <w:del w:id="22" w:author="Joe Bennett" w:date="2021-09-17T15:07:00Z">
        <w:r w:rsidRPr="0017141C" w:rsidDel="0065204B">
          <w:rPr>
            <w:szCs w:val="24"/>
          </w:rPr>
          <w:delText>Projected temporal rate of change is based on the 2050 projection for mean annual temperature from the CMIP6 model and the baseline (1960-1990) temperature available from Worldclim v1.4</w:delText>
        </w:r>
      </w:del>
      <w:r w:rsidRPr="0017141C">
        <w:rPr>
          <w:szCs w:val="24"/>
        </w:rPr>
        <w:t xml:space="preserve">. </w:t>
      </w:r>
      <w:bookmarkEnd w:id="20"/>
      <w:r w:rsidRPr="0017141C">
        <w:rPr>
          <w:szCs w:val="24"/>
        </w:rPr>
        <w:t>Spatial rate of change was derived from 30 arc second elevation data and calculated with the ‘terrain’ function from the R ‘raster’ package.</w:t>
      </w:r>
    </w:p>
    <w:p w14:paraId="6E03957F" w14:textId="4557CD4E" w:rsidR="00337B74" w:rsidRPr="0017141C" w:rsidRDefault="00337B74" w:rsidP="0017141C">
      <w:pPr>
        <w:spacing w:before="120" w:after="120"/>
        <w:rPr>
          <w:szCs w:val="24"/>
        </w:rPr>
      </w:pPr>
      <w:r w:rsidRPr="0017141C">
        <w:rPr>
          <w:szCs w:val="24"/>
        </w:rPr>
        <w:t>We also explored an alternative measure of climate risk: exposure to extreme events. Anthropogenic climate change is affecting the frequency and duration of extreme heat events (</w:t>
      </w:r>
      <w:r w:rsidRPr="0017141C">
        <w:rPr>
          <w:i/>
          <w:szCs w:val="24"/>
        </w:rPr>
        <w:t>58,59</w:t>
      </w:r>
      <w:r w:rsidRPr="0017141C">
        <w:rPr>
          <w:szCs w:val="24"/>
        </w:rPr>
        <w:t>). Exposure to these events can adversely affect human populations (</w:t>
      </w:r>
      <w:r w:rsidRPr="0017141C">
        <w:rPr>
          <w:i/>
          <w:szCs w:val="24"/>
        </w:rPr>
        <w:t>60-62</w:t>
      </w:r>
      <w:r w:rsidRPr="0017141C">
        <w:rPr>
          <w:szCs w:val="24"/>
        </w:rPr>
        <w:t>) and natural systems (</w:t>
      </w:r>
      <w:r w:rsidRPr="0017141C">
        <w:rPr>
          <w:i/>
          <w:szCs w:val="24"/>
        </w:rPr>
        <w:t>10,63</w:t>
      </w:r>
      <w:r w:rsidRPr="0017141C">
        <w:rPr>
          <w:szCs w:val="24"/>
        </w:rPr>
        <w:t>). For species in natural systems, these events can further the decline and extirpation of populations, increasing the chances of extinction (</w:t>
      </w:r>
      <w:r w:rsidRPr="0017141C">
        <w:rPr>
          <w:i/>
          <w:szCs w:val="24"/>
        </w:rPr>
        <w:t>10</w:t>
      </w:r>
      <w:r w:rsidRPr="0017141C">
        <w:rPr>
          <w:szCs w:val="24"/>
        </w:rPr>
        <w:t>,</w:t>
      </w:r>
      <w:r w:rsidRPr="0017141C">
        <w:rPr>
          <w:i/>
          <w:szCs w:val="24"/>
        </w:rPr>
        <w:t>64</w:t>
      </w:r>
      <w:r w:rsidRPr="0017141C">
        <w:rPr>
          <w:szCs w:val="24"/>
        </w:rPr>
        <w:t xml:space="preserve">). </w:t>
      </w:r>
      <w:ins w:id="23" w:author="Allison Binley" w:date="2021-09-09T15:35:00Z">
        <w:r w:rsidR="00123A45" w:rsidRPr="0017141C">
          <w:rPr>
            <w:szCs w:val="24"/>
          </w:rPr>
          <w:t xml:space="preserve">Extreme heat events (EHE) and extreme cold events (ECE) </w:t>
        </w:r>
      </w:ins>
      <w:commentRangeStart w:id="24"/>
      <w:del w:id="25" w:author="Allison Binley" w:date="2021-09-09T15:36:00Z">
        <w:r w:rsidRPr="0017141C" w:rsidDel="00123A45">
          <w:rPr>
            <w:szCs w:val="24"/>
          </w:rPr>
          <w:delText xml:space="preserve">EHE and ECE </w:delText>
        </w:r>
        <w:commentRangeEnd w:id="24"/>
        <w:r w:rsidRPr="0017141C" w:rsidDel="00123A45">
          <w:rPr>
            <w:rStyle w:val="CommentReference"/>
            <w:sz w:val="24"/>
            <w:szCs w:val="24"/>
          </w:rPr>
          <w:commentReference w:id="24"/>
        </w:r>
      </w:del>
      <w:r w:rsidRPr="0017141C">
        <w:rPr>
          <w:szCs w:val="24"/>
        </w:rPr>
        <w:t>can also promote the formation of novel ecosystems (</w:t>
      </w:r>
      <w:r w:rsidRPr="0017141C">
        <w:rPr>
          <w:i/>
          <w:szCs w:val="24"/>
        </w:rPr>
        <w:t>63</w:t>
      </w:r>
      <w:r w:rsidRPr="0017141C">
        <w:rPr>
          <w:szCs w:val="24"/>
        </w:rPr>
        <w:t>), generate enhanced selection pressures (</w:t>
      </w:r>
      <w:r w:rsidRPr="0017141C">
        <w:rPr>
          <w:i/>
          <w:szCs w:val="24"/>
        </w:rPr>
        <w:t>65,66</w:t>
      </w:r>
      <w:r w:rsidRPr="0017141C">
        <w:rPr>
          <w:szCs w:val="24"/>
        </w:rPr>
        <w:t>), and change the phenology of life history events (</w:t>
      </w:r>
      <w:r w:rsidRPr="0017141C">
        <w:rPr>
          <w:i/>
          <w:szCs w:val="24"/>
        </w:rPr>
        <w:t>67,68</w:t>
      </w:r>
      <w:r w:rsidRPr="0017141C">
        <w:rPr>
          <w:szCs w:val="24"/>
        </w:rPr>
        <w:t xml:space="preserve">). There are </w:t>
      </w:r>
      <w:proofErr w:type="gramStart"/>
      <w:r w:rsidRPr="0017141C">
        <w:rPr>
          <w:szCs w:val="24"/>
        </w:rPr>
        <w:t>a number of</w:t>
      </w:r>
      <w:proofErr w:type="gramEnd"/>
      <w:r w:rsidRPr="0017141C">
        <w:rPr>
          <w:szCs w:val="24"/>
        </w:rPr>
        <w:t xml:space="preserve"> climate indices that have been used to estimate the occurrence of these events (</w:t>
      </w:r>
      <w:r w:rsidRPr="0017141C">
        <w:rPr>
          <w:i/>
          <w:szCs w:val="24"/>
        </w:rPr>
        <w:t>69,70</w:t>
      </w:r>
      <w:r w:rsidRPr="0017141C">
        <w:rPr>
          <w:szCs w:val="24"/>
        </w:rPr>
        <w:t>). These indices are often context specific and there is little consensus on the most appropriate technique (</w:t>
      </w:r>
      <w:r w:rsidRPr="0017141C">
        <w:rPr>
          <w:i/>
          <w:szCs w:val="24"/>
        </w:rPr>
        <w:t>71</w:t>
      </w:r>
      <w:r w:rsidRPr="0017141C">
        <w:rPr>
          <w:szCs w:val="24"/>
        </w:rPr>
        <w:t>).</w:t>
      </w:r>
    </w:p>
    <w:p w14:paraId="6414AA83" w14:textId="2EC343C1" w:rsidR="00337B74" w:rsidRPr="0017141C" w:rsidRDefault="00337B74" w:rsidP="0017141C">
      <w:pPr>
        <w:spacing w:before="120" w:after="120"/>
        <w:rPr>
          <w:szCs w:val="24"/>
        </w:rPr>
      </w:pPr>
      <w:r w:rsidRPr="0017141C">
        <w:rPr>
          <w:szCs w:val="24"/>
        </w:rPr>
        <w:t xml:space="preserve">For this alternative measure, we estimated climatic risk based on the estimated trend in the annual proportion of days containing extreme heat events from 1979 to </w:t>
      </w:r>
      <w:commentRangeStart w:id="26"/>
      <w:commentRangeStart w:id="27"/>
      <w:r w:rsidRPr="0017141C">
        <w:rPr>
          <w:szCs w:val="24"/>
        </w:rPr>
        <w:t>2019 (</w:t>
      </w:r>
      <w:r w:rsidRPr="0017141C">
        <w:rPr>
          <w:i/>
          <w:szCs w:val="24"/>
        </w:rPr>
        <w:t>18</w:t>
      </w:r>
      <w:r w:rsidRPr="0017141C">
        <w:rPr>
          <w:szCs w:val="24"/>
        </w:rPr>
        <w:t xml:space="preserve">). </w:t>
      </w:r>
      <w:commentRangeEnd w:id="26"/>
      <w:r w:rsidRPr="0017141C">
        <w:rPr>
          <w:rStyle w:val="CommentReference"/>
          <w:sz w:val="24"/>
          <w:szCs w:val="24"/>
        </w:rPr>
        <w:commentReference w:id="26"/>
      </w:r>
      <w:commentRangeEnd w:id="27"/>
      <w:r w:rsidR="001B418B">
        <w:rPr>
          <w:rStyle w:val="CommentReference"/>
        </w:rPr>
        <w:commentReference w:id="27"/>
      </w:r>
      <w:r w:rsidRPr="0017141C">
        <w:rPr>
          <w:szCs w:val="24"/>
        </w:rPr>
        <w:t xml:space="preserve">Extreme heat events were </w:t>
      </w:r>
      <w:r w:rsidRPr="0017141C">
        <w:rPr>
          <w:szCs w:val="24"/>
        </w:rPr>
        <w:lastRenderedPageBreak/>
        <w:t>estimated using hourly air temperature at 2 m above the surface and gridded at a 31 km (0.28125° at the equator) spatial resolution (</w:t>
      </w:r>
      <w:r w:rsidRPr="0017141C">
        <w:rPr>
          <w:i/>
          <w:szCs w:val="24"/>
        </w:rPr>
        <w:t>72</w:t>
      </w:r>
      <w:r w:rsidRPr="0017141C">
        <w:rPr>
          <w:szCs w:val="24"/>
        </w:rPr>
        <w:t>). The temperature data was acquired from the European Centre for Medium-Range Weather Forecasts (ECMWF) fifth generation atmospheric reanalysis of the global climate (ERA5) (</w:t>
      </w:r>
      <w:r w:rsidRPr="0017141C">
        <w:rPr>
          <w:i/>
          <w:szCs w:val="24"/>
        </w:rPr>
        <w:t>73,74</w:t>
      </w:r>
      <w:r w:rsidRPr="0017141C">
        <w:rPr>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 (</w:t>
      </w:r>
      <w:r w:rsidRPr="0017141C">
        <w:rPr>
          <w:i/>
          <w:szCs w:val="24"/>
        </w:rPr>
        <w:t>75,76</w:t>
      </w:r>
      <w:r w:rsidRPr="0017141C">
        <w:rPr>
          <w:szCs w:val="24"/>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w:t>
      </w:r>
      <w:r w:rsidRPr="0017141C">
        <w:rPr>
          <w:i/>
          <w:szCs w:val="24"/>
        </w:rPr>
        <w:t>77,78</w:t>
      </w:r>
      <w:r w:rsidRPr="0017141C">
        <w:rPr>
          <w:szCs w:val="24"/>
        </w:rPr>
        <w:t>) (Fig</w:t>
      </w:r>
      <w:r w:rsidR="007758A3">
        <w:rPr>
          <w:szCs w:val="24"/>
        </w:rPr>
        <w:t>.</w:t>
      </w:r>
      <w:r w:rsidRPr="0017141C">
        <w:rPr>
          <w:szCs w:val="24"/>
        </w:rPr>
        <w:t xml:space="preserve"> S7). See (</w:t>
      </w:r>
      <w:r w:rsidRPr="0017141C">
        <w:rPr>
          <w:i/>
          <w:szCs w:val="24"/>
        </w:rPr>
        <w:t>18</w:t>
      </w:r>
      <w:r w:rsidRPr="0017141C">
        <w:rPr>
          <w:szCs w:val="24"/>
        </w:rPr>
        <w:t>) for additional details.</w:t>
      </w:r>
    </w:p>
    <w:p w14:paraId="07DE44B3" w14:textId="77777777" w:rsidR="00337B74" w:rsidRPr="0017141C" w:rsidRDefault="00337B74" w:rsidP="0017141C">
      <w:pPr>
        <w:spacing w:before="120" w:after="120"/>
        <w:rPr>
          <w:szCs w:val="24"/>
          <w:u w:val="single"/>
        </w:rPr>
      </w:pPr>
      <w:r w:rsidRPr="0017141C">
        <w:rPr>
          <w:szCs w:val="24"/>
          <w:u w:val="single"/>
        </w:rPr>
        <w:t>Multi-objective optimization of pressure reduction</w:t>
      </w:r>
    </w:p>
    <w:p w14:paraId="74FE4A16" w14:textId="3154830B" w:rsidR="00337B74" w:rsidRPr="0017141C" w:rsidRDefault="00337B74" w:rsidP="0017141C">
      <w:pPr>
        <w:spacing w:before="120" w:after="120"/>
        <w:rPr>
          <w:szCs w:val="24"/>
        </w:rPr>
      </w:pPr>
      <w:r w:rsidRPr="0017141C">
        <w:rPr>
          <w:szCs w:val="24"/>
        </w:rPr>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 (</w:t>
      </w:r>
      <w:r w:rsidRPr="0017141C">
        <w:rPr>
          <w:i/>
          <w:szCs w:val="24"/>
        </w:rPr>
        <w:t>22</w:t>
      </w:r>
      <w:r w:rsidRPr="0017141C">
        <w:rPr>
          <w:szCs w:val="24"/>
        </w:rPr>
        <w:t xml:space="preserve">).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sidRPr="0017141C">
        <w:rPr>
          <w:szCs w:val="24"/>
        </w:rPr>
        <w:t>i</w:t>
      </w:r>
      <w:proofErr w:type="spellEnd"/>
      <w:r w:rsidRPr="0017141C">
        <w:rPr>
          <w:szCs w:val="24"/>
        </w:rPr>
        <w:t xml:space="preserve">) governance risk, ii) </w:t>
      </w:r>
      <w:del w:id="28" w:author="Joe Bennett" w:date="2021-09-17T14:59:00Z">
        <w:r w:rsidRPr="0017141C" w:rsidDel="00C83F75">
          <w:rPr>
            <w:szCs w:val="24"/>
          </w:rPr>
          <w:delText>land-use</w:delText>
        </w:r>
      </w:del>
      <w:ins w:id="29" w:author="Joe Bennett" w:date="2021-09-17T14:59:00Z">
        <w:r w:rsidR="00C83F75">
          <w:rPr>
            <w:szCs w:val="24"/>
          </w:rPr>
          <w:t>land use</w:t>
        </w:r>
      </w:ins>
      <w:r w:rsidRPr="0017141C">
        <w:rPr>
          <w:szCs w:val="24"/>
        </w:rPr>
        <w:t xml:space="preserv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5A6D1DA2" w14:textId="04A8FB38" w:rsidR="00337B74" w:rsidRPr="0017141C" w:rsidRDefault="00337B74" w:rsidP="0017141C">
      <w:pPr>
        <w:spacing w:before="120" w:after="120"/>
        <w:rPr>
          <w:szCs w:val="24"/>
        </w:rPr>
      </w:pPr>
      <w:r w:rsidRPr="0017141C">
        <w:rPr>
          <w:szCs w:val="24"/>
        </w:rPr>
        <w:t>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14:paraId="2F33120A" w14:textId="2CCC0BFB" w:rsidR="00337B74" w:rsidRPr="0017141C" w:rsidRDefault="00337B74" w:rsidP="0017141C">
      <w:pPr>
        <w:spacing w:before="120" w:after="120"/>
        <w:rPr>
          <w:szCs w:val="24"/>
        </w:rPr>
      </w:pPr>
      <w:r w:rsidRPr="0017141C">
        <w:rPr>
          <w:szCs w:val="24"/>
        </w:rPr>
        <w:t xml:space="preserve">Let I denote the set of conservation features (indexed by </w:t>
      </w:r>
      <w:proofErr w:type="spellStart"/>
      <w:r w:rsidRPr="0017141C">
        <w:rPr>
          <w:szCs w:val="24"/>
          <w:u w:val="single"/>
        </w:rPr>
        <w:t>i</w:t>
      </w:r>
      <w:proofErr w:type="spellEnd"/>
      <w:r w:rsidRPr="0017141C">
        <w:rPr>
          <w:szCs w:val="24"/>
        </w:rPr>
        <w:t xml:space="preserve">), and J denote the set of planning units (indexed by j). To describe existing conservation efforts, let </w:t>
      </w:r>
      <w:proofErr w:type="spellStart"/>
      <w:r w:rsidRPr="0017141C">
        <w:rPr>
          <w:szCs w:val="24"/>
        </w:rPr>
        <w:t>p</w:t>
      </w:r>
      <w:r w:rsidRPr="0017141C">
        <w:rPr>
          <w:szCs w:val="24"/>
          <w:vertAlign w:val="subscript"/>
        </w:rPr>
        <w:t>j</w:t>
      </w:r>
      <w:proofErr w:type="spellEnd"/>
      <w:r w:rsidRPr="0017141C">
        <w:rPr>
          <w:szCs w:val="24"/>
        </w:rPr>
        <w:t xml:space="preserve"> indicate (i.e., using zeros and ones) if each planning unit j </w:t>
      </w:r>
      <w:r w:rsidRPr="0017141C">
        <w:rPr>
          <w:rFonts w:ascii="Cambria Math" w:eastAsia="Cambria Math" w:hAnsi="Cambria Math" w:cs="Cambria Math"/>
          <w:szCs w:val="24"/>
        </w:rPr>
        <w:t>∈</w:t>
      </w:r>
      <w:r w:rsidRPr="0017141C">
        <w:rPr>
          <w:szCs w:val="24"/>
        </w:rPr>
        <w:t xml:space="preserve"> J is already part of the global protected area system. To describe the spatial distribution of the features, let </w:t>
      </w:r>
      <w:proofErr w:type="spellStart"/>
      <w:r w:rsidRPr="0017141C">
        <w:rPr>
          <w:szCs w:val="24"/>
        </w:rPr>
        <w:t>A</w:t>
      </w:r>
      <w:r w:rsidRPr="0017141C">
        <w:rPr>
          <w:szCs w:val="24"/>
          <w:vertAlign w:val="subscript"/>
        </w:rPr>
        <w:t>ij</w:t>
      </w:r>
      <w:proofErr w:type="spellEnd"/>
      <w:r w:rsidRPr="0017141C">
        <w:rPr>
          <w:szCs w:val="24"/>
        </w:rPr>
        <w:t xml:space="preserve"> denote (i.e., using zeros and ones) if each feature is present or absent from each planning unit. To ensure the features are adequately represented by the solution, let </w:t>
      </w:r>
      <w:proofErr w:type="spellStart"/>
      <w:r w:rsidRPr="0017141C">
        <w:rPr>
          <w:szCs w:val="24"/>
        </w:rPr>
        <w:t>t</w:t>
      </w:r>
      <w:r w:rsidRPr="0017141C">
        <w:rPr>
          <w:szCs w:val="24"/>
          <w:vertAlign w:val="subscript"/>
        </w:rPr>
        <w:t>i</w:t>
      </w:r>
      <w:proofErr w:type="spellEnd"/>
      <w:r w:rsidRPr="0017141C">
        <w:rPr>
          <w:szCs w:val="24"/>
        </w:rPr>
        <w:t xml:space="preserve"> denote the conservation target for each feature </w:t>
      </w:r>
      <w:proofErr w:type="spellStart"/>
      <w:r w:rsidRPr="0017141C">
        <w:rPr>
          <w:szCs w:val="24"/>
        </w:rPr>
        <w:t>i</w:t>
      </w:r>
      <w:proofErr w:type="spellEnd"/>
      <w:r w:rsidRPr="0017141C">
        <w:rPr>
          <w:szCs w:val="24"/>
        </w:rPr>
        <w:t xml:space="preserve"> </w:t>
      </w:r>
      <w:r w:rsidRPr="0017141C">
        <w:rPr>
          <w:rFonts w:ascii="Cambria Math" w:eastAsia="Cambria Math" w:hAnsi="Cambria Math" w:cs="Cambria Math"/>
          <w:szCs w:val="24"/>
        </w:rPr>
        <w:t>∈</w:t>
      </w:r>
      <w:r w:rsidRPr="0017141C">
        <w:rPr>
          <w:szCs w:val="24"/>
        </w:rPr>
        <w:t xml:space="preserve"> I. Next, let D denote the set of risk datasets (indexed by d). </w:t>
      </w:r>
      <w:r w:rsidRPr="0017141C">
        <w:rPr>
          <w:szCs w:val="24"/>
        </w:rPr>
        <w:lastRenderedPageBreak/>
        <w:t xml:space="preserve">To describe the relative risk associated with each planning unit, let </w:t>
      </w:r>
      <w:proofErr w:type="spellStart"/>
      <w:r w:rsidRPr="0017141C">
        <w:rPr>
          <w:szCs w:val="24"/>
        </w:rPr>
        <w:t>R</w:t>
      </w:r>
      <w:r w:rsidRPr="0017141C">
        <w:rPr>
          <w:szCs w:val="24"/>
          <w:vertAlign w:val="subscript"/>
        </w:rPr>
        <w:t>dj</w:t>
      </w:r>
      <w:proofErr w:type="spellEnd"/>
      <w:r w:rsidRPr="0017141C">
        <w:rPr>
          <w:szCs w:val="24"/>
        </w:rPr>
        <w:t xml:space="preserve"> denote the risk for planning units j </w:t>
      </w:r>
      <w:r w:rsidRPr="0017141C">
        <w:rPr>
          <w:rFonts w:ascii="Cambria Math" w:eastAsia="Cambria Math" w:hAnsi="Cambria Math" w:cs="Cambria Math"/>
          <w:szCs w:val="24"/>
        </w:rPr>
        <w:t>∈</w:t>
      </w:r>
      <w:r w:rsidRPr="0017141C">
        <w:rPr>
          <w:szCs w:val="24"/>
        </w:rPr>
        <w:t xml:space="preserve"> J according to risk datasets d </w:t>
      </w:r>
      <w:r w:rsidRPr="0017141C">
        <w:rPr>
          <w:rFonts w:ascii="Cambria Math" w:eastAsia="Cambria Math" w:hAnsi="Cambria Math" w:cs="Cambria Math"/>
          <w:szCs w:val="24"/>
        </w:rPr>
        <w:t>∈</w:t>
      </w:r>
      <w:r w:rsidRPr="0017141C">
        <w:rPr>
          <w:szCs w:val="24"/>
        </w:rPr>
        <w:t xml:space="preserve"> D.</w:t>
      </w:r>
    </w:p>
    <w:p w14:paraId="3E0BD760" w14:textId="2B18CCD3" w:rsidR="00337B74" w:rsidRPr="0017141C" w:rsidRDefault="00337B74" w:rsidP="0017141C">
      <w:pPr>
        <w:spacing w:before="120" w:after="120"/>
        <w:rPr>
          <w:szCs w:val="24"/>
        </w:rPr>
      </w:pPr>
      <w:r w:rsidRPr="0017141C">
        <w:rPr>
          <w:szCs w:val="24"/>
        </w:rPr>
        <w:t xml:space="preserve">The problem contains the binary decision variables </w:t>
      </w:r>
      <w:proofErr w:type="spellStart"/>
      <w:r w:rsidRPr="0017141C">
        <w:rPr>
          <w:szCs w:val="24"/>
        </w:rPr>
        <w:t>x</w:t>
      </w:r>
      <w:r w:rsidRPr="0017141C">
        <w:rPr>
          <w:szCs w:val="24"/>
          <w:vertAlign w:val="subscript"/>
        </w:rPr>
        <w:t>j</w:t>
      </w:r>
      <w:proofErr w:type="spellEnd"/>
      <w:r w:rsidRPr="0017141C">
        <w:rPr>
          <w:szCs w:val="24"/>
        </w:rPr>
        <w:t xml:space="preserve"> for planning units j </w:t>
      </w:r>
      <w:r w:rsidRPr="0017141C">
        <w:rPr>
          <w:rFonts w:ascii="Cambria Math" w:eastAsia="Cambria Math" w:hAnsi="Cambria Math" w:cs="Cambria Math"/>
          <w:szCs w:val="24"/>
        </w:rPr>
        <w:t>∈</w:t>
      </w:r>
      <w:r w:rsidRPr="0017141C">
        <w:rPr>
          <w:szCs w:val="24"/>
        </w:rPr>
        <w:t xml:space="preserve"> J.</w:t>
      </w:r>
      <w:r w:rsidR="00E76014" w:rsidRPr="0017141C">
        <w:rPr>
          <w:noProof/>
          <w:szCs w:val="24"/>
        </w:rPr>
        <w:drawing>
          <wp:anchor distT="0" distB="0" distL="0" distR="0" simplePos="0" relativeHeight="251659264" behindDoc="0" locked="0" layoutInCell="1" allowOverlap="1" wp14:anchorId="436F6FA8" wp14:editId="04959790">
            <wp:simplePos x="0" y="0"/>
            <wp:positionH relativeFrom="margin">
              <wp:align>left</wp:align>
            </wp:positionH>
            <wp:positionV relativeFrom="paragraph">
              <wp:posOffset>212725</wp:posOffset>
            </wp:positionV>
            <wp:extent cx="5420995" cy="1264285"/>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20995" cy="126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25DB5" w14:textId="77777777" w:rsidR="00337B74" w:rsidRPr="0017141C" w:rsidRDefault="00337B74" w:rsidP="0017141C">
      <w:pPr>
        <w:spacing w:before="120" w:after="120"/>
        <w:rPr>
          <w:szCs w:val="24"/>
        </w:rPr>
      </w:pPr>
      <w:r w:rsidRPr="0017141C">
        <w:rPr>
          <w:szCs w:val="24"/>
        </w:rPr>
        <w:t>The reserve selection problem is formulated following:</w:t>
      </w:r>
    </w:p>
    <w:p w14:paraId="5DE1CECE" w14:textId="77777777" w:rsidR="00337B74" w:rsidRPr="0017141C" w:rsidRDefault="00337B74" w:rsidP="0017141C">
      <w:pPr>
        <w:spacing w:before="120" w:after="120"/>
        <w:rPr>
          <w:szCs w:val="24"/>
        </w:rPr>
      </w:pPr>
    </w:p>
    <w:p w14:paraId="3AC79DD0" w14:textId="70B5FB5F" w:rsidR="00337B74" w:rsidRPr="0017141C" w:rsidRDefault="00337B74" w:rsidP="0017141C">
      <w:pPr>
        <w:spacing w:before="120" w:after="120"/>
        <w:rPr>
          <w:szCs w:val="24"/>
        </w:rPr>
      </w:pPr>
      <w:r w:rsidRPr="0017141C">
        <w:rPr>
          <w:noProof/>
          <w:szCs w:val="24"/>
        </w:rPr>
        <w:drawing>
          <wp:inline distT="0" distB="0" distL="0" distR="0" wp14:anchorId="251B524E" wp14:editId="4040B1AC">
            <wp:extent cx="5486400" cy="21606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5145" cy="2175918"/>
                    </a:xfrm>
                    <a:prstGeom prst="rect">
                      <a:avLst/>
                    </a:prstGeom>
                    <a:noFill/>
                    <a:ln>
                      <a:noFill/>
                    </a:ln>
                  </pic:spPr>
                </pic:pic>
              </a:graphicData>
            </a:graphic>
          </wp:inline>
        </w:drawing>
      </w:r>
    </w:p>
    <w:p w14:paraId="287BD99F" w14:textId="2E0B3739" w:rsidR="00337B74" w:rsidRPr="0017141C" w:rsidRDefault="00337B74" w:rsidP="0017141C">
      <w:pPr>
        <w:spacing w:before="120" w:after="120"/>
        <w:rPr>
          <w:szCs w:val="24"/>
        </w:rPr>
      </w:pPr>
      <w:r w:rsidRPr="0017141C">
        <w:rPr>
          <w:szCs w:val="24"/>
        </w:rPr>
        <w:t>The objective function (</w:t>
      </w:r>
      <w:proofErr w:type="spellStart"/>
      <w:r w:rsidRPr="0017141C">
        <w:rPr>
          <w:szCs w:val="24"/>
        </w:rPr>
        <w:t>eqn</w:t>
      </w:r>
      <w:proofErr w:type="spellEnd"/>
      <w:r w:rsidRPr="0017141C">
        <w:rPr>
          <w:szCs w:val="24"/>
        </w:rPr>
        <w:t xml:space="preserve"> 2a) is to hierarchically (lexicographically) minimize multiple functions. Constraints (</w:t>
      </w:r>
      <w:proofErr w:type="spellStart"/>
      <w:r w:rsidRPr="0017141C">
        <w:rPr>
          <w:szCs w:val="24"/>
        </w:rPr>
        <w:t>eqn</w:t>
      </w:r>
      <w:proofErr w:type="spellEnd"/>
      <w:r w:rsidRPr="0017141C">
        <w:rPr>
          <w:szCs w:val="24"/>
        </w:rPr>
        <w:t xml:space="preserve"> 2b) define each of these functions as the total risk encompassed by selected planning units given each risk dataset. Constraints (</w:t>
      </w:r>
      <w:proofErr w:type="spellStart"/>
      <w:r w:rsidRPr="0017141C">
        <w:rPr>
          <w:szCs w:val="24"/>
        </w:rPr>
        <w:t>eqn</w:t>
      </w:r>
      <w:proofErr w:type="spellEnd"/>
      <w:r w:rsidRPr="0017141C">
        <w:rPr>
          <w:szCs w:val="24"/>
        </w:rPr>
        <w:t xml:space="preserve"> 2c) ensure that the representation targets (</w:t>
      </w:r>
      <w:proofErr w:type="spellStart"/>
      <w:r w:rsidRPr="0017141C">
        <w:rPr>
          <w:szCs w:val="24"/>
        </w:rPr>
        <w:t>t</w:t>
      </w:r>
      <w:r w:rsidRPr="00380249">
        <w:rPr>
          <w:szCs w:val="24"/>
          <w:vertAlign w:val="subscript"/>
        </w:rPr>
        <w:t>i</w:t>
      </w:r>
      <w:proofErr w:type="spellEnd"/>
      <w:r w:rsidRPr="0017141C">
        <w:rPr>
          <w:szCs w:val="24"/>
        </w:rPr>
        <w:t>) are met for all features. Constraints (</w:t>
      </w:r>
      <w:proofErr w:type="spellStart"/>
      <w:r w:rsidRPr="0017141C">
        <w:rPr>
          <w:szCs w:val="24"/>
        </w:rPr>
        <w:t>eqn</w:t>
      </w:r>
      <w:proofErr w:type="spellEnd"/>
      <w:r w:rsidRPr="0017141C">
        <w:rPr>
          <w:szCs w:val="24"/>
        </w:rPr>
        <w:t xml:space="preserve"> 2d) ensure that the existing protected areas are selected in the</w:t>
      </w:r>
      <w:r w:rsidR="0017141C">
        <w:rPr>
          <w:szCs w:val="24"/>
        </w:rPr>
        <w:t xml:space="preserve"> </w:t>
      </w:r>
      <w:r w:rsidRPr="0017141C">
        <w:rPr>
          <w:szCs w:val="24"/>
        </w:rPr>
        <w:t>solution. Finally, constraints (</w:t>
      </w:r>
      <w:proofErr w:type="spellStart"/>
      <w:r w:rsidRPr="0017141C">
        <w:rPr>
          <w:szCs w:val="24"/>
        </w:rPr>
        <w:t>eqns</w:t>
      </w:r>
      <w:proofErr w:type="spellEnd"/>
      <w:r w:rsidRPr="0017141C">
        <w:rPr>
          <w:szCs w:val="24"/>
        </w:rPr>
        <w:t xml:space="preserve"> 2e) ensure that the decision variables </w:t>
      </w:r>
      <w:proofErr w:type="spellStart"/>
      <w:r w:rsidRPr="0017141C">
        <w:rPr>
          <w:szCs w:val="24"/>
        </w:rPr>
        <w:t>x</w:t>
      </w:r>
      <w:r w:rsidRPr="0017141C">
        <w:rPr>
          <w:szCs w:val="24"/>
          <w:vertAlign w:val="subscript"/>
        </w:rPr>
        <w:t>j</w:t>
      </w:r>
      <w:proofErr w:type="spellEnd"/>
      <w:r w:rsidRPr="0017141C">
        <w:rPr>
          <w:szCs w:val="24"/>
        </w:rPr>
        <w:t xml:space="preserve"> contain zeros or ones.</w:t>
      </w:r>
    </w:p>
    <w:p w14:paraId="56F29DC2" w14:textId="092974DA" w:rsidR="008218C4" w:rsidRPr="0017141C" w:rsidRDefault="00337B74" w:rsidP="0017141C">
      <w:pPr>
        <w:pStyle w:val="SMText"/>
        <w:spacing w:before="120" w:after="120"/>
        <w:ind w:firstLine="0"/>
        <w:rPr>
          <w:szCs w:val="24"/>
        </w:rPr>
      </w:pPr>
      <w:r w:rsidRPr="0017141C">
        <w:rPr>
          <w:szCs w:val="24"/>
        </w:rPr>
        <w:t>For all scenarios we locked in current protected areas. Following (</w:t>
      </w:r>
      <w:r w:rsidRPr="0017141C">
        <w:rPr>
          <w:i/>
          <w:szCs w:val="24"/>
        </w:rPr>
        <w:t>26</w:t>
      </w:r>
      <w:r w:rsidRPr="0017141C">
        <w:rPr>
          <w:szCs w:val="24"/>
        </w:rPr>
        <w:t>), we used flexible targets for suitable habitat based on species’ ranges. Species with less than 1,00</w:t>
      </w:r>
      <w:commentRangeStart w:id="30"/>
      <w:commentRangeStart w:id="31"/>
      <w:r w:rsidRPr="0017141C">
        <w:rPr>
          <w:szCs w:val="24"/>
        </w:rPr>
        <w:t>0 km</w:t>
      </w:r>
      <w:r w:rsidRPr="0017141C">
        <w:rPr>
          <w:szCs w:val="24"/>
          <w:vertAlign w:val="superscript"/>
        </w:rPr>
        <w:t>2</w:t>
      </w:r>
      <w:r w:rsidRPr="0017141C">
        <w:rPr>
          <w:szCs w:val="24"/>
        </w:rPr>
        <w:t xml:space="preserve"> of suitable habitat were assigned a 100% target (1,802 amphibians, 893 avian and 645 mammalian species), species with more than 250,000 km2 of suitable </w:t>
      </w:r>
      <w:del w:id="32" w:author="Joe Bennett" w:date="2021-09-17T15:04:00Z">
        <w:r w:rsidRPr="0017141C" w:rsidDel="00E15DFD">
          <w:rPr>
            <w:szCs w:val="24"/>
          </w:rPr>
          <w:delText xml:space="preserve"> </w:delText>
        </w:r>
      </w:del>
      <w:r w:rsidRPr="0017141C">
        <w:rPr>
          <w:szCs w:val="24"/>
        </w:rPr>
        <w:t>habitat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 Migratory bird species were assigned targets for each seasonal distribution separately). Additionally, to prevent species with very large suitable habitats from requiring excessively large amounts of area to be protected, the targets for species’ distributions larger than 10,000,000 km</w:t>
      </w:r>
      <w:r w:rsidRPr="0017141C">
        <w:rPr>
          <w:szCs w:val="24"/>
          <w:vertAlign w:val="superscript"/>
        </w:rPr>
        <w:t>2</w:t>
      </w:r>
      <w:r w:rsidRPr="0017141C">
        <w:rPr>
          <w:szCs w:val="24"/>
        </w:rPr>
        <w:t xml:space="preserve"> were capped at 1,000,000 km</w:t>
      </w:r>
      <w:r w:rsidRPr="0017141C">
        <w:rPr>
          <w:szCs w:val="24"/>
          <w:vertAlign w:val="superscript"/>
        </w:rPr>
        <w:t>2</w:t>
      </w:r>
      <w:r w:rsidRPr="0017141C">
        <w:rPr>
          <w:szCs w:val="24"/>
        </w:rPr>
        <w:t>. This upper limit affected only 206 (1%) species, and sensitivity analyses showed that it had little effect on our results. We a</w:t>
      </w:r>
      <w:commentRangeEnd w:id="30"/>
      <w:r w:rsidRPr="0017141C">
        <w:rPr>
          <w:szCs w:val="24"/>
        </w:rPr>
        <w:commentReference w:id="30"/>
      </w:r>
      <w:commentRangeEnd w:id="31"/>
      <w:r w:rsidRPr="0017141C">
        <w:rPr>
          <w:rStyle w:val="CommentReference"/>
          <w:sz w:val="24"/>
          <w:szCs w:val="24"/>
        </w:rPr>
        <w:commentReference w:id="31"/>
      </w:r>
      <w:r w:rsidRPr="0017141C">
        <w:rPr>
          <w:szCs w:val="24"/>
        </w:rPr>
        <w:t xml:space="preserve">cknowledge that these targets are arbitrary; however, they are more precise than previous targets based on species’ ranges (which can contain a large amount of unsuitable habitat), and accounts for the increased vulnerability </w:t>
      </w:r>
      <w:r w:rsidRPr="0017141C">
        <w:rPr>
          <w:szCs w:val="24"/>
        </w:rPr>
        <w:lastRenderedPageBreak/>
        <w:t>of species with smaller range sizes (</w:t>
      </w:r>
      <w:r w:rsidRPr="0017141C">
        <w:rPr>
          <w:i/>
          <w:szCs w:val="24"/>
        </w:rPr>
        <w:t>79</w:t>
      </w:r>
      <w:r w:rsidRPr="0017141C">
        <w:rPr>
          <w:szCs w:val="24"/>
        </w:rPr>
        <w:t xml:space="preserve">), as well as the difficulty in conserving all habitat for species that occur over large areas.  </w:t>
      </w:r>
      <w:r w:rsidRPr="0017141C">
        <w:rPr>
          <w:szCs w:val="24"/>
        </w:rPr>
        <w:br w:type="page"/>
      </w:r>
    </w:p>
    <w:p w14:paraId="12923ABF" w14:textId="451E15C8" w:rsidR="00015F74" w:rsidRPr="0017141C" w:rsidDel="00886DF7" w:rsidRDefault="00BB2D2A" w:rsidP="0017141C">
      <w:pPr>
        <w:pStyle w:val="SMHeading"/>
        <w:rPr>
          <w:del w:id="33" w:author="Joe Bennett" w:date="2021-09-17T15:21:00Z"/>
        </w:rPr>
      </w:pPr>
      <w:commentRangeStart w:id="34"/>
      <w:del w:id="35" w:author="Joe Bennett" w:date="2021-09-17T15:21:00Z">
        <w:r w:rsidRPr="0017141C" w:rsidDel="00886DF7">
          <w:lastRenderedPageBreak/>
          <w:delText>Supplementary</w:delText>
        </w:r>
        <w:r w:rsidR="00015F74" w:rsidRPr="0017141C" w:rsidDel="00886DF7">
          <w:delText xml:space="preserve"> Text</w:delText>
        </w:r>
      </w:del>
    </w:p>
    <w:p w14:paraId="0EE46098" w14:textId="77E018FD" w:rsidR="00F74F95" w:rsidRPr="0017141C" w:rsidDel="00886DF7" w:rsidRDefault="00F74F95" w:rsidP="0017141C">
      <w:pPr>
        <w:pStyle w:val="SMSubheading"/>
        <w:rPr>
          <w:del w:id="36" w:author="Joe Bennett" w:date="2021-09-17T15:21:00Z"/>
          <w:szCs w:val="24"/>
        </w:rPr>
      </w:pPr>
      <w:del w:id="37" w:author="Joe Bennett" w:date="2021-09-17T15:21:00Z">
        <w:r w:rsidRPr="0017141C" w:rsidDel="00886DF7">
          <w:rPr>
            <w:szCs w:val="24"/>
          </w:rPr>
          <w:delText>Subhead</w:delText>
        </w:r>
      </w:del>
    </w:p>
    <w:p w14:paraId="6A5A6B54" w14:textId="194693F5" w:rsidR="00355362" w:rsidRPr="0017141C" w:rsidDel="00886DF7" w:rsidRDefault="00355362" w:rsidP="0017141C">
      <w:pPr>
        <w:pStyle w:val="SMText"/>
        <w:rPr>
          <w:del w:id="38" w:author="Joe Bennett" w:date="2021-09-17T15:21:00Z"/>
          <w:szCs w:val="24"/>
        </w:rPr>
      </w:pPr>
      <w:del w:id="39" w:author="Joe Bennett" w:date="2021-09-17T15:21:00Z">
        <w:r w:rsidRPr="0017141C" w:rsidDel="00886DF7">
          <w:rPr>
            <w:szCs w:val="24"/>
          </w:rPr>
          <w:delText>Type or paste t</w:delText>
        </w:r>
        <w:r w:rsidR="00112C5B" w:rsidRPr="0017141C" w:rsidDel="00886DF7">
          <w:rPr>
            <w:szCs w:val="24"/>
          </w:rPr>
          <w:delText>ext here.</w:delText>
        </w:r>
        <w:r w:rsidR="009F7D93" w:rsidRPr="0017141C" w:rsidDel="00886DF7">
          <w:rPr>
            <w:szCs w:val="24"/>
          </w:rPr>
          <w:delText xml:space="preserve"> </w:delText>
        </w:r>
        <w:r w:rsidRPr="0017141C" w:rsidDel="00886DF7">
          <w:rPr>
            <w:szCs w:val="24"/>
          </w:rPr>
          <w:delText xml:space="preserve">This should be additional explanatory text, </w:delText>
        </w:r>
        <w:r w:rsidR="007402FC" w:rsidRPr="0017141C" w:rsidDel="00886DF7">
          <w:rPr>
            <w:szCs w:val="24"/>
          </w:rPr>
          <w:delText>such as: extended technical descriptions of results, full details of mathematical models, extended lists of acknowledgments</w:delText>
        </w:r>
        <w:r w:rsidR="008218C4" w:rsidRPr="0017141C" w:rsidDel="00886DF7">
          <w:rPr>
            <w:szCs w:val="24"/>
          </w:rPr>
          <w:delText>,</w:delText>
        </w:r>
        <w:r w:rsidR="007402FC" w:rsidRPr="0017141C" w:rsidDel="00886DF7">
          <w:rPr>
            <w:szCs w:val="24"/>
          </w:rPr>
          <w:delText xml:space="preserve"> etc.</w:delText>
        </w:r>
        <w:r w:rsidR="00BC3E04" w:rsidRPr="0017141C" w:rsidDel="00886DF7">
          <w:rPr>
            <w:szCs w:val="24"/>
          </w:rPr>
          <w:delText xml:space="preserve"> </w:delText>
        </w:r>
        <w:r w:rsidR="007402FC" w:rsidRPr="0017141C" w:rsidDel="00886DF7">
          <w:rPr>
            <w:szCs w:val="24"/>
          </w:rPr>
          <w:delText xml:space="preserve">It should </w:delText>
        </w:r>
        <w:r w:rsidRPr="0017141C" w:rsidDel="00886DF7">
          <w:rPr>
            <w:szCs w:val="24"/>
          </w:rPr>
          <w:delText xml:space="preserve">not </w:delText>
        </w:r>
        <w:r w:rsidR="007402FC" w:rsidRPr="0017141C" w:rsidDel="00886DF7">
          <w:rPr>
            <w:szCs w:val="24"/>
          </w:rPr>
          <w:delText xml:space="preserve">be additional </w:delText>
        </w:r>
        <w:r w:rsidRPr="0017141C" w:rsidDel="00886DF7">
          <w:rPr>
            <w:szCs w:val="24"/>
          </w:rPr>
          <w:delText xml:space="preserve">discussion, analysis, </w:delText>
        </w:r>
        <w:r w:rsidR="007402FC" w:rsidRPr="0017141C" w:rsidDel="00886DF7">
          <w:rPr>
            <w:szCs w:val="24"/>
          </w:rPr>
          <w:delText>interpretation</w:delText>
        </w:r>
        <w:r w:rsidR="008218C4" w:rsidRPr="0017141C" w:rsidDel="00886DF7">
          <w:rPr>
            <w:szCs w:val="24"/>
          </w:rPr>
          <w:delText>,</w:delText>
        </w:r>
        <w:r w:rsidR="007402FC" w:rsidRPr="0017141C" w:rsidDel="00886DF7">
          <w:rPr>
            <w:szCs w:val="24"/>
          </w:rPr>
          <w:delText xml:space="preserve"> </w:delText>
        </w:r>
        <w:r w:rsidRPr="0017141C" w:rsidDel="00886DF7">
          <w:rPr>
            <w:szCs w:val="24"/>
          </w:rPr>
          <w:delText>or critique.</w:delText>
        </w:r>
        <w:r w:rsidR="00BC3E04" w:rsidRPr="0017141C" w:rsidDel="00886DF7">
          <w:rPr>
            <w:szCs w:val="24"/>
          </w:rPr>
          <w:delText xml:space="preserve"> </w:delText>
        </w:r>
        <w:bookmarkStart w:id="40" w:name="Figures"/>
        <w:bookmarkEnd w:id="40"/>
        <w:commentRangeEnd w:id="34"/>
        <w:r w:rsidR="00E76014" w:rsidRPr="0017141C" w:rsidDel="00886DF7">
          <w:rPr>
            <w:rStyle w:val="CommentReference"/>
            <w:sz w:val="24"/>
            <w:szCs w:val="24"/>
          </w:rPr>
          <w:commentReference w:id="34"/>
        </w:r>
      </w:del>
    </w:p>
    <w:p w14:paraId="29D453A1" w14:textId="14663ACB" w:rsidR="009A5287" w:rsidRPr="0017141C" w:rsidRDefault="009A5287" w:rsidP="0017141C">
      <w:pPr>
        <w:pStyle w:val="SMText"/>
        <w:rPr>
          <w:szCs w:val="24"/>
        </w:rPr>
      </w:pPr>
    </w:p>
    <w:p w14:paraId="30EA357E" w14:textId="77777777" w:rsidR="00D766F1" w:rsidRPr="0017141C" w:rsidRDefault="00D766F1" w:rsidP="0017141C">
      <w:pPr>
        <w:pStyle w:val="SMText"/>
        <w:rPr>
          <w:szCs w:val="24"/>
        </w:rPr>
      </w:pPr>
    </w:p>
    <w:p w14:paraId="1D9B0D15" w14:textId="77777777" w:rsidR="00E76014" w:rsidRPr="0017141C" w:rsidRDefault="00E76014" w:rsidP="0017141C">
      <w:pPr>
        <w:pStyle w:val="SMText"/>
        <w:rPr>
          <w:szCs w:val="24"/>
        </w:rPr>
      </w:pPr>
    </w:p>
    <w:p w14:paraId="60519B52" w14:textId="77777777" w:rsidR="00E76014" w:rsidRPr="0017141C" w:rsidRDefault="00E76014" w:rsidP="0017141C">
      <w:pPr>
        <w:pStyle w:val="SMText"/>
        <w:rPr>
          <w:szCs w:val="24"/>
        </w:rPr>
      </w:pPr>
    </w:p>
    <w:p w14:paraId="35C07793" w14:textId="77777777" w:rsidR="00E76014" w:rsidRPr="0017141C" w:rsidRDefault="00E76014" w:rsidP="0017141C">
      <w:pPr>
        <w:pStyle w:val="SMText"/>
        <w:rPr>
          <w:szCs w:val="24"/>
        </w:rPr>
      </w:pPr>
    </w:p>
    <w:p w14:paraId="33B813A0" w14:textId="77777777" w:rsidR="00E76014" w:rsidRPr="0017141C" w:rsidRDefault="00E76014" w:rsidP="0017141C">
      <w:pPr>
        <w:pStyle w:val="SMText"/>
        <w:rPr>
          <w:szCs w:val="24"/>
        </w:rPr>
      </w:pPr>
    </w:p>
    <w:p w14:paraId="37D5B712" w14:textId="77777777" w:rsidR="00E76014" w:rsidRPr="0017141C" w:rsidRDefault="00E76014" w:rsidP="0017141C">
      <w:pPr>
        <w:pStyle w:val="SMText"/>
        <w:rPr>
          <w:szCs w:val="24"/>
        </w:rPr>
      </w:pPr>
    </w:p>
    <w:p w14:paraId="1CDCEE21" w14:textId="77777777" w:rsidR="00E76014" w:rsidRPr="0017141C" w:rsidRDefault="00E76014" w:rsidP="0017141C">
      <w:pPr>
        <w:pStyle w:val="SMText"/>
        <w:rPr>
          <w:szCs w:val="24"/>
        </w:rPr>
      </w:pPr>
    </w:p>
    <w:p w14:paraId="62A8317E" w14:textId="77777777" w:rsidR="00E76014" w:rsidRPr="0017141C" w:rsidRDefault="00E76014" w:rsidP="0017141C">
      <w:pPr>
        <w:pStyle w:val="SMText"/>
        <w:rPr>
          <w:szCs w:val="24"/>
        </w:rPr>
      </w:pPr>
    </w:p>
    <w:p w14:paraId="697F8FE1" w14:textId="77777777" w:rsidR="00E76014" w:rsidRPr="0017141C" w:rsidRDefault="00E76014" w:rsidP="0017141C">
      <w:pPr>
        <w:pStyle w:val="SMText"/>
        <w:rPr>
          <w:szCs w:val="24"/>
        </w:rPr>
      </w:pPr>
    </w:p>
    <w:p w14:paraId="5DBF9429" w14:textId="77777777" w:rsidR="00E76014" w:rsidRPr="0017141C" w:rsidRDefault="00E76014" w:rsidP="0017141C">
      <w:pPr>
        <w:pStyle w:val="SMText"/>
        <w:rPr>
          <w:szCs w:val="24"/>
        </w:rPr>
      </w:pPr>
    </w:p>
    <w:p w14:paraId="19A3D88A" w14:textId="77777777" w:rsidR="00E76014" w:rsidRPr="0017141C" w:rsidRDefault="00E76014" w:rsidP="0017141C">
      <w:pPr>
        <w:pStyle w:val="SMText"/>
        <w:rPr>
          <w:szCs w:val="24"/>
        </w:rPr>
      </w:pPr>
    </w:p>
    <w:p w14:paraId="3DB6F256" w14:textId="77777777" w:rsidR="00E76014" w:rsidRPr="0017141C" w:rsidRDefault="00E76014" w:rsidP="0017141C">
      <w:pPr>
        <w:pStyle w:val="SMText"/>
        <w:rPr>
          <w:szCs w:val="24"/>
        </w:rPr>
      </w:pPr>
    </w:p>
    <w:p w14:paraId="2E7B9CAB" w14:textId="77777777" w:rsidR="00E76014" w:rsidRPr="0017141C" w:rsidRDefault="00E76014" w:rsidP="0017141C">
      <w:pPr>
        <w:pStyle w:val="SMText"/>
        <w:rPr>
          <w:szCs w:val="24"/>
        </w:rPr>
      </w:pPr>
    </w:p>
    <w:p w14:paraId="57361447" w14:textId="77777777" w:rsidR="00E76014" w:rsidRPr="0017141C" w:rsidRDefault="00E76014" w:rsidP="0017141C">
      <w:pPr>
        <w:pStyle w:val="SMText"/>
        <w:rPr>
          <w:szCs w:val="24"/>
        </w:rPr>
      </w:pPr>
    </w:p>
    <w:p w14:paraId="50B4BE8F" w14:textId="77777777" w:rsidR="00E76014" w:rsidRPr="0017141C" w:rsidRDefault="00E76014" w:rsidP="0017141C">
      <w:pPr>
        <w:pStyle w:val="SMText"/>
        <w:rPr>
          <w:szCs w:val="24"/>
        </w:rPr>
      </w:pPr>
    </w:p>
    <w:p w14:paraId="40FF5AD3" w14:textId="77777777" w:rsidR="00E76014" w:rsidRDefault="00E76014" w:rsidP="0017141C">
      <w:pPr>
        <w:pStyle w:val="SMText"/>
        <w:rPr>
          <w:szCs w:val="24"/>
        </w:rPr>
      </w:pPr>
    </w:p>
    <w:p w14:paraId="42535FBD" w14:textId="77777777" w:rsidR="0017141C" w:rsidRDefault="0017141C" w:rsidP="0017141C">
      <w:pPr>
        <w:pStyle w:val="SMText"/>
        <w:rPr>
          <w:szCs w:val="24"/>
        </w:rPr>
      </w:pPr>
    </w:p>
    <w:p w14:paraId="138CABC1" w14:textId="77777777" w:rsidR="0017141C" w:rsidRDefault="0017141C" w:rsidP="0017141C">
      <w:pPr>
        <w:pStyle w:val="SMText"/>
        <w:rPr>
          <w:szCs w:val="24"/>
        </w:rPr>
      </w:pPr>
    </w:p>
    <w:p w14:paraId="16A5D9A4" w14:textId="77777777" w:rsidR="0017141C" w:rsidRDefault="0017141C" w:rsidP="0017141C">
      <w:pPr>
        <w:pStyle w:val="SMText"/>
        <w:rPr>
          <w:szCs w:val="24"/>
        </w:rPr>
      </w:pPr>
    </w:p>
    <w:p w14:paraId="739B29D6" w14:textId="77777777" w:rsidR="0017141C" w:rsidRDefault="0017141C" w:rsidP="0017141C">
      <w:pPr>
        <w:pStyle w:val="SMText"/>
        <w:rPr>
          <w:szCs w:val="24"/>
        </w:rPr>
      </w:pPr>
    </w:p>
    <w:p w14:paraId="22A0FEF7" w14:textId="77777777" w:rsidR="0017141C" w:rsidRDefault="0017141C" w:rsidP="0017141C">
      <w:pPr>
        <w:pStyle w:val="SMText"/>
        <w:rPr>
          <w:szCs w:val="24"/>
        </w:rPr>
      </w:pPr>
    </w:p>
    <w:p w14:paraId="156205E7" w14:textId="77777777" w:rsidR="0017141C" w:rsidRDefault="0017141C" w:rsidP="0017141C">
      <w:pPr>
        <w:pStyle w:val="SMText"/>
        <w:rPr>
          <w:szCs w:val="24"/>
        </w:rPr>
      </w:pPr>
    </w:p>
    <w:p w14:paraId="6C891CEC" w14:textId="77777777" w:rsidR="0017141C" w:rsidRDefault="0017141C" w:rsidP="0017141C">
      <w:pPr>
        <w:pStyle w:val="SMText"/>
        <w:rPr>
          <w:szCs w:val="24"/>
        </w:rPr>
      </w:pPr>
    </w:p>
    <w:p w14:paraId="632777CD" w14:textId="77777777" w:rsidR="0017141C" w:rsidRDefault="0017141C" w:rsidP="0017141C">
      <w:pPr>
        <w:pStyle w:val="SMText"/>
        <w:rPr>
          <w:szCs w:val="24"/>
        </w:rPr>
      </w:pPr>
    </w:p>
    <w:p w14:paraId="7C2BED3A" w14:textId="77777777" w:rsidR="0017141C" w:rsidRDefault="0017141C" w:rsidP="0017141C">
      <w:pPr>
        <w:pStyle w:val="SMText"/>
        <w:rPr>
          <w:szCs w:val="24"/>
        </w:rPr>
      </w:pPr>
    </w:p>
    <w:p w14:paraId="3C38D0A4" w14:textId="77777777" w:rsidR="0017141C" w:rsidRDefault="0017141C" w:rsidP="0017141C">
      <w:pPr>
        <w:pStyle w:val="SMText"/>
        <w:rPr>
          <w:szCs w:val="24"/>
        </w:rPr>
      </w:pPr>
    </w:p>
    <w:p w14:paraId="6AA9061B" w14:textId="77777777" w:rsidR="0017141C" w:rsidRDefault="0017141C" w:rsidP="0017141C">
      <w:pPr>
        <w:pStyle w:val="SMText"/>
        <w:rPr>
          <w:szCs w:val="24"/>
        </w:rPr>
      </w:pPr>
    </w:p>
    <w:p w14:paraId="715C348A" w14:textId="77777777" w:rsidR="0017141C" w:rsidRDefault="0017141C" w:rsidP="0017141C">
      <w:pPr>
        <w:pStyle w:val="SMText"/>
        <w:rPr>
          <w:szCs w:val="24"/>
        </w:rPr>
      </w:pPr>
    </w:p>
    <w:p w14:paraId="79588033" w14:textId="77777777" w:rsidR="0017141C" w:rsidRDefault="0017141C" w:rsidP="0017141C">
      <w:pPr>
        <w:pStyle w:val="SMText"/>
        <w:rPr>
          <w:szCs w:val="24"/>
        </w:rPr>
      </w:pPr>
    </w:p>
    <w:p w14:paraId="533B1E49" w14:textId="77777777" w:rsidR="0017141C" w:rsidRDefault="0017141C" w:rsidP="0017141C">
      <w:pPr>
        <w:pStyle w:val="SMText"/>
        <w:rPr>
          <w:szCs w:val="24"/>
        </w:rPr>
      </w:pPr>
    </w:p>
    <w:p w14:paraId="1E05B6CE" w14:textId="77777777" w:rsidR="0017141C" w:rsidRDefault="0017141C" w:rsidP="0017141C">
      <w:pPr>
        <w:pStyle w:val="SMText"/>
        <w:rPr>
          <w:szCs w:val="24"/>
        </w:rPr>
      </w:pPr>
    </w:p>
    <w:p w14:paraId="5C42BFF8" w14:textId="77777777" w:rsidR="0017141C" w:rsidRDefault="0017141C" w:rsidP="0017141C">
      <w:pPr>
        <w:pStyle w:val="SMText"/>
        <w:rPr>
          <w:szCs w:val="24"/>
        </w:rPr>
      </w:pPr>
    </w:p>
    <w:p w14:paraId="07CB83B6" w14:textId="77777777" w:rsidR="0017141C" w:rsidRDefault="0017141C" w:rsidP="0017141C">
      <w:pPr>
        <w:pStyle w:val="SMText"/>
        <w:rPr>
          <w:szCs w:val="24"/>
        </w:rPr>
      </w:pPr>
    </w:p>
    <w:p w14:paraId="25887ED6" w14:textId="77777777" w:rsidR="0017141C" w:rsidRDefault="0017141C" w:rsidP="0017141C">
      <w:pPr>
        <w:pStyle w:val="SMText"/>
        <w:rPr>
          <w:szCs w:val="24"/>
        </w:rPr>
      </w:pPr>
    </w:p>
    <w:p w14:paraId="0076A78C" w14:textId="77777777" w:rsidR="0017141C" w:rsidRDefault="0017141C" w:rsidP="0017141C">
      <w:pPr>
        <w:pStyle w:val="SMText"/>
        <w:rPr>
          <w:szCs w:val="24"/>
        </w:rPr>
      </w:pPr>
    </w:p>
    <w:p w14:paraId="63064421" w14:textId="77777777" w:rsidR="0017141C" w:rsidRDefault="0017141C" w:rsidP="0017141C">
      <w:pPr>
        <w:pStyle w:val="SMText"/>
        <w:rPr>
          <w:szCs w:val="24"/>
        </w:rPr>
      </w:pPr>
    </w:p>
    <w:p w14:paraId="02708E85" w14:textId="77777777" w:rsidR="0017141C" w:rsidRDefault="0017141C" w:rsidP="0017141C">
      <w:pPr>
        <w:pStyle w:val="SMText"/>
        <w:rPr>
          <w:szCs w:val="24"/>
        </w:rPr>
      </w:pPr>
    </w:p>
    <w:p w14:paraId="33182BCE" w14:textId="77777777" w:rsidR="0017141C" w:rsidRDefault="0017141C" w:rsidP="0017141C">
      <w:pPr>
        <w:pStyle w:val="SMText"/>
        <w:rPr>
          <w:szCs w:val="24"/>
        </w:rPr>
      </w:pPr>
    </w:p>
    <w:p w14:paraId="41554D1D" w14:textId="77777777" w:rsidR="0017141C" w:rsidRDefault="0017141C" w:rsidP="0017141C">
      <w:pPr>
        <w:pStyle w:val="SMText"/>
        <w:rPr>
          <w:szCs w:val="24"/>
        </w:rPr>
      </w:pPr>
    </w:p>
    <w:p w14:paraId="007C22C3" w14:textId="77777777" w:rsidR="0017141C" w:rsidRDefault="0017141C" w:rsidP="0017141C">
      <w:pPr>
        <w:pStyle w:val="SMText"/>
        <w:rPr>
          <w:szCs w:val="24"/>
        </w:rPr>
      </w:pPr>
    </w:p>
    <w:p w14:paraId="354E426C" w14:textId="77777777" w:rsidR="0017141C" w:rsidRPr="0017141C" w:rsidRDefault="0017141C" w:rsidP="0017141C">
      <w:pPr>
        <w:pStyle w:val="SMText"/>
        <w:rPr>
          <w:szCs w:val="24"/>
        </w:rPr>
      </w:pPr>
    </w:p>
    <w:p w14:paraId="6D50BBEF" w14:textId="77777777" w:rsidR="00015F74" w:rsidRPr="0017141C" w:rsidRDefault="007411A1" w:rsidP="0017141C">
      <w:pPr>
        <w:pStyle w:val="SMHeading"/>
      </w:pPr>
      <w:r w:rsidRPr="0017141C">
        <w:lastRenderedPageBreak/>
        <w:t>Fig. S1.</w:t>
      </w:r>
    </w:p>
    <w:p w14:paraId="55D8DB38" w14:textId="1F4C398E" w:rsidR="00337B74" w:rsidRPr="0017141C" w:rsidRDefault="00112C5B" w:rsidP="0017141C">
      <w:pPr>
        <w:pStyle w:val="SMcaption"/>
        <w:rPr>
          <w:szCs w:val="24"/>
        </w:rPr>
      </w:pPr>
      <w:r w:rsidRPr="0017141C">
        <w:rPr>
          <w:szCs w:val="24"/>
        </w:rPr>
        <w:t>Type or paste caption here.</w:t>
      </w:r>
      <w:r w:rsidR="00BC3E04" w:rsidRPr="0017141C">
        <w:rPr>
          <w:szCs w:val="24"/>
        </w:rPr>
        <w:t xml:space="preserve"> </w:t>
      </w:r>
      <w:r w:rsidR="00355362" w:rsidRPr="0017141C">
        <w:rPr>
          <w:szCs w:val="24"/>
        </w:rPr>
        <w:t xml:space="preserve">Create a page break and paste in the </w:t>
      </w:r>
      <w:r w:rsidR="00E4519A" w:rsidRPr="0017141C">
        <w:rPr>
          <w:szCs w:val="24"/>
        </w:rPr>
        <w:t xml:space="preserve">Figure </w:t>
      </w:r>
      <w:r w:rsidR="00355362" w:rsidRPr="0017141C">
        <w:rPr>
          <w:szCs w:val="24"/>
        </w:rPr>
        <w:t>above the caption.</w:t>
      </w:r>
    </w:p>
    <w:p w14:paraId="21B40D60" w14:textId="65884326" w:rsidR="00337B74" w:rsidRPr="0017141C" w:rsidRDefault="00337B74" w:rsidP="0017141C">
      <w:pPr>
        <w:rPr>
          <w:szCs w:val="24"/>
        </w:rPr>
      </w:pPr>
      <w:r w:rsidRPr="0017141C">
        <w:rPr>
          <w:noProof/>
          <w:szCs w:val="24"/>
        </w:rPr>
        <w:drawing>
          <wp:inline distT="0" distB="0" distL="0" distR="0" wp14:anchorId="7F6270B3" wp14:editId="7A3E66F3">
            <wp:extent cx="6759992" cy="3755662"/>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59992" cy="3755662"/>
                    </a:xfrm>
                    <a:prstGeom prst="rect">
                      <a:avLst/>
                    </a:prstGeom>
                    <a:noFill/>
                    <a:ln>
                      <a:noFill/>
                    </a:ln>
                  </pic:spPr>
                </pic:pic>
              </a:graphicData>
            </a:graphic>
          </wp:inline>
        </w:drawing>
      </w:r>
    </w:p>
    <w:p w14:paraId="7942A0C1" w14:textId="77777777" w:rsidR="00337B74" w:rsidRPr="0017141C" w:rsidRDefault="00337B74" w:rsidP="0017141C">
      <w:pPr>
        <w:rPr>
          <w:szCs w:val="24"/>
        </w:rPr>
      </w:pPr>
      <w:r w:rsidRPr="0017141C">
        <w:rPr>
          <w:b/>
          <w:szCs w:val="24"/>
        </w:rPr>
        <w:t>Figure S1. Governance risk (yellow = low, blue= high)</w:t>
      </w:r>
    </w:p>
    <w:p w14:paraId="7B5ED01A" w14:textId="1371D44D" w:rsidR="00337B74" w:rsidRPr="0017141C" w:rsidRDefault="00337B74" w:rsidP="0017141C">
      <w:pPr>
        <w:pStyle w:val="SMcaption"/>
        <w:rPr>
          <w:szCs w:val="24"/>
        </w:rPr>
      </w:pPr>
      <w:r w:rsidRPr="0017141C">
        <w:rPr>
          <w:szCs w:val="24"/>
        </w:rPr>
        <w:br w:type="page"/>
      </w:r>
    </w:p>
    <w:p w14:paraId="3567FF95" w14:textId="37A2D101" w:rsidR="00112C5B" w:rsidRPr="0017141C" w:rsidRDefault="00112C5B" w:rsidP="0017141C">
      <w:pPr>
        <w:pStyle w:val="SMHeading"/>
      </w:pPr>
      <w:r w:rsidRPr="0017141C">
        <w:lastRenderedPageBreak/>
        <w:t>Fig. S2</w:t>
      </w:r>
      <w:r w:rsidR="008218C4" w:rsidRPr="0017141C">
        <w:t>.</w:t>
      </w:r>
    </w:p>
    <w:p w14:paraId="57A4C845" w14:textId="4A48BB73"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Pr="0017141C">
        <w:rPr>
          <w:szCs w:val="24"/>
        </w:rPr>
        <w:t xml:space="preserve">Create a page break and paste in the </w:t>
      </w:r>
      <w:r w:rsidR="00E4519A" w:rsidRPr="0017141C">
        <w:rPr>
          <w:szCs w:val="24"/>
        </w:rPr>
        <w:t xml:space="preserve">Figure </w:t>
      </w:r>
      <w:r w:rsidRPr="0017141C">
        <w:rPr>
          <w:szCs w:val="24"/>
        </w:rPr>
        <w:t>above the caption.</w:t>
      </w:r>
    </w:p>
    <w:p w14:paraId="0E473D76" w14:textId="1C2A980C" w:rsidR="0017141C" w:rsidRPr="0017141C" w:rsidRDefault="00337B74" w:rsidP="0017141C">
      <w:pPr>
        <w:pStyle w:val="SMcaption"/>
        <w:rPr>
          <w:szCs w:val="24"/>
        </w:rPr>
      </w:pPr>
      <w:r w:rsidRPr="0017141C">
        <w:rPr>
          <w:noProof/>
          <w:szCs w:val="24"/>
        </w:rPr>
        <w:drawing>
          <wp:inline distT="0" distB="0" distL="0" distR="0" wp14:anchorId="5DEF90EF" wp14:editId="19EAD92E">
            <wp:extent cx="6730601" cy="37393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30601" cy="3739333"/>
                    </a:xfrm>
                    <a:prstGeom prst="rect">
                      <a:avLst/>
                    </a:prstGeom>
                    <a:noFill/>
                    <a:ln>
                      <a:noFill/>
                    </a:ln>
                  </pic:spPr>
                </pic:pic>
              </a:graphicData>
            </a:graphic>
          </wp:inline>
        </w:drawing>
      </w:r>
    </w:p>
    <w:p w14:paraId="5E0D851F" w14:textId="77777777" w:rsidR="0017141C" w:rsidRDefault="0017141C" w:rsidP="0017141C">
      <w:pPr>
        <w:rPr>
          <w:b/>
          <w:szCs w:val="24"/>
        </w:rPr>
      </w:pPr>
    </w:p>
    <w:p w14:paraId="2D6BC0B6" w14:textId="77777777" w:rsidR="00E76014" w:rsidRPr="0017141C" w:rsidRDefault="00337B74" w:rsidP="0017141C">
      <w:pPr>
        <w:rPr>
          <w:b/>
          <w:szCs w:val="24"/>
        </w:rPr>
      </w:pPr>
      <w:r w:rsidRPr="0017141C">
        <w:rPr>
          <w:b/>
          <w:szCs w:val="24"/>
        </w:rPr>
        <w:t>Figure S2. Land systems risk (yellow = low, blue= high)</w:t>
      </w:r>
    </w:p>
    <w:p w14:paraId="5FADBA3B" w14:textId="77777777" w:rsidR="00E76014" w:rsidRPr="0017141C" w:rsidRDefault="00E76014" w:rsidP="0017141C">
      <w:pPr>
        <w:rPr>
          <w:b/>
          <w:szCs w:val="24"/>
        </w:rPr>
      </w:pPr>
    </w:p>
    <w:p w14:paraId="26CE5C9A" w14:textId="77777777" w:rsidR="00E76014" w:rsidRPr="0017141C" w:rsidRDefault="00E76014" w:rsidP="0017141C">
      <w:pPr>
        <w:rPr>
          <w:b/>
          <w:szCs w:val="24"/>
        </w:rPr>
      </w:pPr>
    </w:p>
    <w:p w14:paraId="55C33A63" w14:textId="77777777" w:rsidR="00E76014" w:rsidRPr="0017141C" w:rsidRDefault="00E76014" w:rsidP="0017141C">
      <w:pPr>
        <w:rPr>
          <w:b/>
          <w:szCs w:val="24"/>
        </w:rPr>
      </w:pPr>
    </w:p>
    <w:p w14:paraId="3DA3DBE1" w14:textId="77777777" w:rsidR="00E76014" w:rsidRPr="0017141C" w:rsidRDefault="00E76014" w:rsidP="0017141C">
      <w:pPr>
        <w:rPr>
          <w:b/>
          <w:szCs w:val="24"/>
        </w:rPr>
      </w:pPr>
    </w:p>
    <w:p w14:paraId="52372080" w14:textId="77777777" w:rsidR="00E76014" w:rsidRPr="0017141C" w:rsidRDefault="00E76014" w:rsidP="0017141C">
      <w:pPr>
        <w:rPr>
          <w:b/>
          <w:szCs w:val="24"/>
        </w:rPr>
      </w:pPr>
    </w:p>
    <w:p w14:paraId="27E6BF92" w14:textId="77777777" w:rsidR="00E76014" w:rsidRPr="0017141C" w:rsidRDefault="00E76014" w:rsidP="0017141C">
      <w:pPr>
        <w:rPr>
          <w:b/>
          <w:szCs w:val="24"/>
        </w:rPr>
      </w:pPr>
    </w:p>
    <w:p w14:paraId="5A4FFB2F" w14:textId="77777777" w:rsidR="00E76014" w:rsidRPr="0017141C" w:rsidRDefault="00E76014" w:rsidP="0017141C">
      <w:pPr>
        <w:rPr>
          <w:b/>
          <w:szCs w:val="24"/>
        </w:rPr>
      </w:pPr>
    </w:p>
    <w:p w14:paraId="49642E4A" w14:textId="77777777" w:rsidR="00E76014" w:rsidRPr="0017141C" w:rsidRDefault="00E76014" w:rsidP="0017141C">
      <w:pPr>
        <w:rPr>
          <w:b/>
          <w:szCs w:val="24"/>
        </w:rPr>
      </w:pPr>
    </w:p>
    <w:p w14:paraId="23509C29" w14:textId="77777777" w:rsidR="00E76014" w:rsidRPr="0017141C" w:rsidRDefault="00E76014" w:rsidP="0017141C">
      <w:pPr>
        <w:rPr>
          <w:b/>
          <w:szCs w:val="24"/>
        </w:rPr>
      </w:pPr>
    </w:p>
    <w:p w14:paraId="66838B1D" w14:textId="77777777" w:rsidR="00E76014" w:rsidRDefault="00E76014" w:rsidP="0017141C">
      <w:pPr>
        <w:rPr>
          <w:b/>
          <w:szCs w:val="24"/>
        </w:rPr>
      </w:pPr>
    </w:p>
    <w:p w14:paraId="2917B37E" w14:textId="77777777" w:rsidR="0017141C" w:rsidRDefault="0017141C" w:rsidP="0017141C">
      <w:pPr>
        <w:rPr>
          <w:b/>
          <w:szCs w:val="24"/>
        </w:rPr>
      </w:pPr>
    </w:p>
    <w:p w14:paraId="0D4DA5EB" w14:textId="77777777" w:rsidR="0017141C" w:rsidRDefault="0017141C" w:rsidP="0017141C">
      <w:pPr>
        <w:rPr>
          <w:b/>
          <w:szCs w:val="24"/>
        </w:rPr>
      </w:pPr>
    </w:p>
    <w:p w14:paraId="76E2E43C" w14:textId="77777777" w:rsidR="0017141C" w:rsidRDefault="0017141C" w:rsidP="0017141C">
      <w:pPr>
        <w:rPr>
          <w:b/>
          <w:szCs w:val="24"/>
        </w:rPr>
      </w:pPr>
    </w:p>
    <w:p w14:paraId="795AD704" w14:textId="77777777" w:rsidR="0017141C" w:rsidRDefault="0017141C" w:rsidP="0017141C">
      <w:pPr>
        <w:rPr>
          <w:b/>
          <w:szCs w:val="24"/>
        </w:rPr>
      </w:pPr>
    </w:p>
    <w:p w14:paraId="2CF7B329" w14:textId="77777777" w:rsidR="0017141C" w:rsidRDefault="0017141C" w:rsidP="0017141C">
      <w:pPr>
        <w:rPr>
          <w:b/>
          <w:szCs w:val="24"/>
        </w:rPr>
      </w:pPr>
    </w:p>
    <w:p w14:paraId="35A0E55E" w14:textId="77777777" w:rsidR="0017141C" w:rsidRDefault="0017141C" w:rsidP="0017141C">
      <w:pPr>
        <w:rPr>
          <w:b/>
          <w:szCs w:val="24"/>
        </w:rPr>
      </w:pPr>
    </w:p>
    <w:p w14:paraId="788C06D6" w14:textId="77777777" w:rsidR="0017141C" w:rsidRDefault="0017141C" w:rsidP="0017141C">
      <w:pPr>
        <w:rPr>
          <w:b/>
          <w:szCs w:val="24"/>
        </w:rPr>
      </w:pPr>
    </w:p>
    <w:p w14:paraId="2EEF28B8" w14:textId="77777777" w:rsidR="0017141C" w:rsidRDefault="0017141C" w:rsidP="0017141C">
      <w:pPr>
        <w:rPr>
          <w:b/>
          <w:szCs w:val="24"/>
        </w:rPr>
      </w:pPr>
    </w:p>
    <w:p w14:paraId="27F9E0C1" w14:textId="77777777" w:rsidR="0017141C" w:rsidRDefault="0017141C" w:rsidP="0017141C">
      <w:pPr>
        <w:rPr>
          <w:b/>
          <w:szCs w:val="24"/>
        </w:rPr>
      </w:pPr>
    </w:p>
    <w:p w14:paraId="383011A6" w14:textId="77777777" w:rsidR="0017141C" w:rsidRDefault="0017141C" w:rsidP="0017141C">
      <w:pPr>
        <w:rPr>
          <w:b/>
          <w:szCs w:val="24"/>
        </w:rPr>
      </w:pPr>
    </w:p>
    <w:p w14:paraId="2721D65D" w14:textId="77777777" w:rsidR="0017141C" w:rsidRDefault="0017141C" w:rsidP="0017141C">
      <w:pPr>
        <w:rPr>
          <w:b/>
          <w:szCs w:val="24"/>
        </w:rPr>
      </w:pPr>
    </w:p>
    <w:p w14:paraId="58296515" w14:textId="77777777" w:rsidR="0017141C" w:rsidRDefault="0017141C" w:rsidP="0017141C">
      <w:pPr>
        <w:rPr>
          <w:b/>
          <w:szCs w:val="24"/>
        </w:rPr>
      </w:pPr>
    </w:p>
    <w:p w14:paraId="732479E6" w14:textId="77777777" w:rsidR="0017141C" w:rsidRPr="0017141C" w:rsidRDefault="0017141C" w:rsidP="0017141C">
      <w:pPr>
        <w:rPr>
          <w:b/>
          <w:szCs w:val="24"/>
        </w:rPr>
      </w:pPr>
    </w:p>
    <w:p w14:paraId="4E73D89F" w14:textId="33E15078" w:rsidR="00E76014" w:rsidRPr="0017141C" w:rsidRDefault="00E76014" w:rsidP="0017141C">
      <w:pPr>
        <w:pStyle w:val="SMHeading"/>
      </w:pPr>
      <w:r w:rsidRPr="0017141C">
        <w:lastRenderedPageBreak/>
        <w:t>Fig. S3.</w:t>
      </w:r>
    </w:p>
    <w:p w14:paraId="62A0C0B7" w14:textId="098FFAC6"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Pr="0017141C">
        <w:rPr>
          <w:szCs w:val="24"/>
        </w:rPr>
        <w:t xml:space="preserve">Create a page break and paste in the </w:t>
      </w:r>
      <w:r w:rsidR="00E4519A" w:rsidRPr="0017141C">
        <w:rPr>
          <w:szCs w:val="24"/>
        </w:rPr>
        <w:t xml:space="preserve">Figure </w:t>
      </w:r>
      <w:r w:rsidRPr="0017141C">
        <w:rPr>
          <w:szCs w:val="24"/>
        </w:rPr>
        <w:t>above the caption.</w:t>
      </w:r>
    </w:p>
    <w:p w14:paraId="53C8D7B7" w14:textId="77777777" w:rsidR="00337B74" w:rsidRPr="0017141C" w:rsidRDefault="00337B74" w:rsidP="0017141C">
      <w:pPr>
        <w:rPr>
          <w:szCs w:val="24"/>
        </w:rPr>
      </w:pPr>
      <w:r w:rsidRPr="0017141C">
        <w:rPr>
          <w:noProof/>
          <w:szCs w:val="24"/>
        </w:rPr>
        <w:drawing>
          <wp:inline distT="0" distB="0" distL="0" distR="0" wp14:anchorId="6D3F44CD" wp14:editId="6F73ABE7">
            <wp:extent cx="6936335" cy="3853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36335" cy="3853633"/>
                    </a:xfrm>
                    <a:prstGeom prst="rect">
                      <a:avLst/>
                    </a:prstGeom>
                    <a:noFill/>
                    <a:ln>
                      <a:noFill/>
                    </a:ln>
                  </pic:spPr>
                </pic:pic>
              </a:graphicData>
            </a:graphic>
          </wp:inline>
        </w:drawing>
      </w:r>
    </w:p>
    <w:p w14:paraId="5B086CB5" w14:textId="41C9F24E" w:rsidR="00337B74" w:rsidRPr="0017141C" w:rsidRDefault="00337B74" w:rsidP="0017141C">
      <w:pPr>
        <w:rPr>
          <w:szCs w:val="24"/>
        </w:rPr>
      </w:pPr>
      <w:r w:rsidRPr="0017141C">
        <w:rPr>
          <w:b/>
          <w:szCs w:val="24"/>
        </w:rPr>
        <w:t>Figure S3. Climate risk (</w:t>
      </w:r>
      <w:r w:rsidR="00CB21F2">
        <w:rPr>
          <w:b/>
          <w:szCs w:val="24"/>
        </w:rPr>
        <w:t>climate velocity</w:t>
      </w:r>
      <w:r w:rsidRPr="0017141C">
        <w:rPr>
          <w:b/>
          <w:szCs w:val="24"/>
        </w:rPr>
        <w:t>) (yellow = low, blue= high)</w:t>
      </w:r>
    </w:p>
    <w:p w14:paraId="4C0E18E7" w14:textId="77777777" w:rsidR="00337B74" w:rsidRPr="0017141C" w:rsidRDefault="00337B74" w:rsidP="0017141C">
      <w:pPr>
        <w:pStyle w:val="SMcaption"/>
        <w:rPr>
          <w:szCs w:val="24"/>
        </w:rPr>
      </w:pPr>
    </w:p>
    <w:p w14:paraId="65D8CA88" w14:textId="77777777" w:rsidR="00E76014" w:rsidRPr="0017141C" w:rsidRDefault="00E76014" w:rsidP="0017141C">
      <w:pPr>
        <w:pStyle w:val="SMcaption"/>
        <w:rPr>
          <w:szCs w:val="24"/>
        </w:rPr>
      </w:pPr>
    </w:p>
    <w:p w14:paraId="48DEB36D" w14:textId="77777777" w:rsidR="00E76014" w:rsidRPr="0017141C" w:rsidRDefault="00E76014" w:rsidP="0017141C">
      <w:pPr>
        <w:pStyle w:val="SMcaption"/>
        <w:rPr>
          <w:szCs w:val="24"/>
        </w:rPr>
      </w:pPr>
    </w:p>
    <w:p w14:paraId="22962548" w14:textId="77777777" w:rsidR="00E76014" w:rsidRPr="0017141C" w:rsidRDefault="00E76014" w:rsidP="0017141C">
      <w:pPr>
        <w:pStyle w:val="SMcaption"/>
        <w:rPr>
          <w:szCs w:val="24"/>
        </w:rPr>
      </w:pPr>
    </w:p>
    <w:p w14:paraId="7520F5F9" w14:textId="77777777" w:rsidR="00E76014" w:rsidRPr="0017141C" w:rsidRDefault="00E76014" w:rsidP="0017141C">
      <w:pPr>
        <w:pStyle w:val="SMcaption"/>
        <w:rPr>
          <w:szCs w:val="24"/>
        </w:rPr>
      </w:pPr>
    </w:p>
    <w:p w14:paraId="0C8941DA" w14:textId="77777777" w:rsidR="00E76014" w:rsidRPr="0017141C" w:rsidRDefault="00E76014" w:rsidP="0017141C">
      <w:pPr>
        <w:pStyle w:val="SMcaption"/>
        <w:rPr>
          <w:szCs w:val="24"/>
        </w:rPr>
      </w:pPr>
    </w:p>
    <w:p w14:paraId="08B00D5C" w14:textId="77777777" w:rsidR="00E76014" w:rsidRDefault="00E76014" w:rsidP="0017141C">
      <w:pPr>
        <w:pStyle w:val="SMcaption"/>
        <w:rPr>
          <w:szCs w:val="24"/>
        </w:rPr>
      </w:pPr>
    </w:p>
    <w:p w14:paraId="59657440" w14:textId="77777777" w:rsidR="0017141C" w:rsidRDefault="0017141C" w:rsidP="0017141C">
      <w:pPr>
        <w:pStyle w:val="SMcaption"/>
        <w:rPr>
          <w:szCs w:val="24"/>
        </w:rPr>
      </w:pPr>
    </w:p>
    <w:p w14:paraId="2429934B" w14:textId="77777777" w:rsidR="0017141C" w:rsidRDefault="0017141C" w:rsidP="0017141C">
      <w:pPr>
        <w:pStyle w:val="SMcaption"/>
        <w:rPr>
          <w:szCs w:val="24"/>
        </w:rPr>
      </w:pPr>
    </w:p>
    <w:p w14:paraId="6A046821" w14:textId="77777777" w:rsidR="0017141C" w:rsidRDefault="0017141C" w:rsidP="0017141C">
      <w:pPr>
        <w:pStyle w:val="SMcaption"/>
        <w:rPr>
          <w:szCs w:val="24"/>
        </w:rPr>
      </w:pPr>
    </w:p>
    <w:p w14:paraId="461BA98E" w14:textId="77777777" w:rsidR="0017141C" w:rsidRDefault="0017141C" w:rsidP="0017141C">
      <w:pPr>
        <w:pStyle w:val="SMcaption"/>
        <w:rPr>
          <w:szCs w:val="24"/>
        </w:rPr>
      </w:pPr>
    </w:p>
    <w:p w14:paraId="2E44982F" w14:textId="77777777" w:rsidR="0017141C" w:rsidRDefault="0017141C" w:rsidP="0017141C">
      <w:pPr>
        <w:pStyle w:val="SMcaption"/>
        <w:rPr>
          <w:szCs w:val="24"/>
        </w:rPr>
      </w:pPr>
    </w:p>
    <w:p w14:paraId="188F169F" w14:textId="77777777" w:rsidR="0017141C" w:rsidRDefault="0017141C" w:rsidP="0017141C">
      <w:pPr>
        <w:pStyle w:val="SMcaption"/>
        <w:rPr>
          <w:szCs w:val="24"/>
        </w:rPr>
      </w:pPr>
    </w:p>
    <w:p w14:paraId="4463998B" w14:textId="77777777" w:rsidR="0017141C" w:rsidRDefault="0017141C" w:rsidP="0017141C">
      <w:pPr>
        <w:pStyle w:val="SMcaption"/>
        <w:rPr>
          <w:szCs w:val="24"/>
        </w:rPr>
      </w:pPr>
    </w:p>
    <w:p w14:paraId="3C0643C9" w14:textId="77777777" w:rsidR="0017141C" w:rsidRDefault="0017141C" w:rsidP="0017141C">
      <w:pPr>
        <w:pStyle w:val="SMcaption"/>
        <w:rPr>
          <w:szCs w:val="24"/>
        </w:rPr>
      </w:pPr>
    </w:p>
    <w:p w14:paraId="57634B23" w14:textId="77777777" w:rsidR="0017141C" w:rsidRDefault="0017141C" w:rsidP="0017141C">
      <w:pPr>
        <w:pStyle w:val="SMcaption"/>
        <w:rPr>
          <w:szCs w:val="24"/>
        </w:rPr>
      </w:pPr>
    </w:p>
    <w:p w14:paraId="174664BE" w14:textId="77777777" w:rsidR="0017141C" w:rsidRDefault="0017141C" w:rsidP="0017141C">
      <w:pPr>
        <w:pStyle w:val="SMcaption"/>
        <w:rPr>
          <w:szCs w:val="24"/>
        </w:rPr>
      </w:pPr>
    </w:p>
    <w:p w14:paraId="02939D80" w14:textId="77777777" w:rsidR="0017141C" w:rsidRDefault="0017141C" w:rsidP="0017141C">
      <w:pPr>
        <w:pStyle w:val="SMcaption"/>
        <w:rPr>
          <w:szCs w:val="24"/>
        </w:rPr>
      </w:pPr>
    </w:p>
    <w:p w14:paraId="740DEE1F" w14:textId="77777777" w:rsidR="0017141C" w:rsidRDefault="0017141C" w:rsidP="0017141C">
      <w:pPr>
        <w:pStyle w:val="SMcaption"/>
        <w:rPr>
          <w:szCs w:val="24"/>
        </w:rPr>
      </w:pPr>
    </w:p>
    <w:p w14:paraId="55750510" w14:textId="77777777" w:rsidR="0017141C" w:rsidRPr="0017141C" w:rsidRDefault="0017141C" w:rsidP="0017141C">
      <w:pPr>
        <w:pStyle w:val="SMcaption"/>
        <w:rPr>
          <w:szCs w:val="24"/>
        </w:rPr>
      </w:pPr>
    </w:p>
    <w:p w14:paraId="64FD28A2" w14:textId="77777777" w:rsidR="00E76014" w:rsidRPr="0017141C" w:rsidRDefault="00E76014" w:rsidP="0017141C">
      <w:pPr>
        <w:pStyle w:val="SMcaption"/>
        <w:rPr>
          <w:szCs w:val="24"/>
        </w:rPr>
      </w:pPr>
    </w:p>
    <w:p w14:paraId="12542923" w14:textId="05B43B8E" w:rsidR="00337B74" w:rsidRPr="0017141C" w:rsidRDefault="00337B74" w:rsidP="0017141C">
      <w:pPr>
        <w:pStyle w:val="SMHeading"/>
      </w:pPr>
      <w:r w:rsidRPr="0017141C">
        <w:lastRenderedPageBreak/>
        <w:t>Fig. S4.</w:t>
      </w:r>
    </w:p>
    <w:p w14:paraId="6DC3F9D4" w14:textId="5F0CC11E" w:rsidR="00337B74" w:rsidRPr="0017141C" w:rsidRDefault="00337B74" w:rsidP="0017141C">
      <w:pPr>
        <w:pStyle w:val="SMcaption"/>
        <w:rPr>
          <w:szCs w:val="24"/>
        </w:rPr>
      </w:pPr>
      <w:r w:rsidRPr="0017141C">
        <w:rPr>
          <w:szCs w:val="24"/>
        </w:rPr>
        <w:t>Type or paste caption here. Create a page break and paste in the Figure above the caption.</w:t>
      </w:r>
    </w:p>
    <w:p w14:paraId="0F8C49E5" w14:textId="34B34435" w:rsidR="00337B74" w:rsidRPr="0017141C" w:rsidRDefault="00337B74" w:rsidP="0017141C">
      <w:pPr>
        <w:pStyle w:val="SMcaption"/>
        <w:rPr>
          <w:szCs w:val="24"/>
        </w:rPr>
      </w:pPr>
      <w:r w:rsidRPr="0017141C">
        <w:rPr>
          <w:noProof/>
          <w:szCs w:val="24"/>
        </w:rPr>
        <w:drawing>
          <wp:inline distT="0" distB="0" distL="0" distR="0" wp14:anchorId="4199CCD3" wp14:editId="0DEEF9B1">
            <wp:extent cx="6499000" cy="3630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99000" cy="3630476"/>
                    </a:xfrm>
                    <a:prstGeom prst="rect">
                      <a:avLst/>
                    </a:prstGeom>
                    <a:noFill/>
                    <a:ln>
                      <a:noFill/>
                    </a:ln>
                  </pic:spPr>
                </pic:pic>
              </a:graphicData>
            </a:graphic>
          </wp:inline>
        </w:drawing>
      </w:r>
    </w:p>
    <w:p w14:paraId="6ED5AB4B" w14:textId="77777777" w:rsidR="00337B74" w:rsidRPr="0017141C" w:rsidRDefault="00337B74" w:rsidP="0017141C">
      <w:pPr>
        <w:spacing w:after="200"/>
        <w:rPr>
          <w:b/>
          <w:color w:val="000000"/>
          <w:szCs w:val="24"/>
        </w:rPr>
      </w:pPr>
      <w:r w:rsidRPr="0017141C">
        <w:rPr>
          <w:b/>
          <w:color w:val="000000"/>
          <w:szCs w:val="24"/>
        </w:rPr>
        <w:t xml:space="preserve">Figure S4: Scenario overlap. green = protected areas. Color gradient from yellow (one scenario) to </w:t>
      </w:r>
      <w:proofErr w:type="gramStart"/>
      <w:r w:rsidRPr="0017141C">
        <w:rPr>
          <w:b/>
          <w:color w:val="000000"/>
          <w:szCs w:val="24"/>
        </w:rPr>
        <w:t>red  (</w:t>
      </w:r>
      <w:proofErr w:type="gramEnd"/>
      <w:r w:rsidRPr="0017141C">
        <w:rPr>
          <w:b/>
          <w:color w:val="000000"/>
          <w:szCs w:val="24"/>
        </w:rPr>
        <w:t>15 scenarios) = overlap.</w:t>
      </w:r>
    </w:p>
    <w:p w14:paraId="6128D5D4" w14:textId="77777777" w:rsidR="00E76014" w:rsidRPr="0017141C" w:rsidRDefault="00E76014" w:rsidP="0017141C">
      <w:pPr>
        <w:spacing w:after="200"/>
        <w:rPr>
          <w:b/>
          <w:color w:val="000000"/>
          <w:szCs w:val="24"/>
        </w:rPr>
      </w:pPr>
    </w:p>
    <w:p w14:paraId="76A00E03" w14:textId="77777777" w:rsidR="00E76014" w:rsidRPr="0017141C" w:rsidRDefault="00E76014" w:rsidP="0017141C">
      <w:pPr>
        <w:spacing w:after="200"/>
        <w:rPr>
          <w:b/>
          <w:color w:val="000000"/>
          <w:szCs w:val="24"/>
        </w:rPr>
      </w:pPr>
    </w:p>
    <w:p w14:paraId="75468DC9" w14:textId="77777777" w:rsidR="00E76014" w:rsidRPr="0017141C" w:rsidRDefault="00E76014" w:rsidP="0017141C">
      <w:pPr>
        <w:spacing w:after="200"/>
        <w:rPr>
          <w:b/>
          <w:color w:val="000000"/>
          <w:szCs w:val="24"/>
        </w:rPr>
      </w:pPr>
    </w:p>
    <w:p w14:paraId="2EBA4C3C" w14:textId="77777777" w:rsidR="00E76014" w:rsidRPr="0017141C" w:rsidRDefault="00E76014" w:rsidP="0017141C">
      <w:pPr>
        <w:spacing w:after="200"/>
        <w:rPr>
          <w:b/>
          <w:color w:val="000000"/>
          <w:szCs w:val="24"/>
        </w:rPr>
      </w:pPr>
    </w:p>
    <w:p w14:paraId="3C0B6926" w14:textId="77777777" w:rsidR="00E76014" w:rsidRPr="0017141C" w:rsidRDefault="00E76014" w:rsidP="0017141C">
      <w:pPr>
        <w:spacing w:after="200"/>
        <w:rPr>
          <w:b/>
          <w:color w:val="000000"/>
          <w:szCs w:val="24"/>
        </w:rPr>
      </w:pPr>
    </w:p>
    <w:p w14:paraId="075975D1" w14:textId="77777777" w:rsidR="00E76014" w:rsidRDefault="00E76014" w:rsidP="0017141C">
      <w:pPr>
        <w:spacing w:after="200"/>
        <w:rPr>
          <w:b/>
          <w:color w:val="000000"/>
          <w:szCs w:val="24"/>
        </w:rPr>
      </w:pPr>
    </w:p>
    <w:p w14:paraId="089676A0" w14:textId="77777777" w:rsidR="00506C0D" w:rsidRDefault="00506C0D" w:rsidP="0017141C">
      <w:pPr>
        <w:spacing w:after="200"/>
        <w:rPr>
          <w:b/>
          <w:color w:val="000000"/>
          <w:szCs w:val="24"/>
        </w:rPr>
      </w:pPr>
    </w:p>
    <w:p w14:paraId="0F518F0D" w14:textId="77777777" w:rsidR="00506C0D" w:rsidRDefault="00506C0D" w:rsidP="0017141C">
      <w:pPr>
        <w:spacing w:after="200"/>
        <w:rPr>
          <w:b/>
          <w:color w:val="000000"/>
          <w:szCs w:val="24"/>
        </w:rPr>
      </w:pPr>
    </w:p>
    <w:p w14:paraId="46E99EAB" w14:textId="77777777" w:rsidR="00506C0D" w:rsidRDefault="00506C0D" w:rsidP="0017141C">
      <w:pPr>
        <w:spacing w:after="200"/>
        <w:rPr>
          <w:b/>
          <w:color w:val="000000"/>
          <w:szCs w:val="24"/>
        </w:rPr>
      </w:pPr>
    </w:p>
    <w:p w14:paraId="0B78E1C3" w14:textId="77777777" w:rsidR="00506C0D" w:rsidRDefault="00506C0D" w:rsidP="0017141C">
      <w:pPr>
        <w:spacing w:after="200"/>
        <w:rPr>
          <w:b/>
          <w:color w:val="000000"/>
          <w:szCs w:val="24"/>
        </w:rPr>
      </w:pPr>
    </w:p>
    <w:p w14:paraId="3779AEF0" w14:textId="77777777" w:rsidR="00506C0D" w:rsidRDefault="00506C0D" w:rsidP="0017141C">
      <w:pPr>
        <w:spacing w:after="200"/>
        <w:rPr>
          <w:b/>
          <w:color w:val="000000"/>
          <w:szCs w:val="24"/>
        </w:rPr>
      </w:pPr>
    </w:p>
    <w:p w14:paraId="5238F066" w14:textId="77777777" w:rsidR="00506C0D" w:rsidRDefault="00506C0D" w:rsidP="0017141C">
      <w:pPr>
        <w:spacing w:after="200"/>
        <w:rPr>
          <w:b/>
          <w:color w:val="000000"/>
          <w:szCs w:val="24"/>
        </w:rPr>
      </w:pPr>
    </w:p>
    <w:p w14:paraId="6D6B5045" w14:textId="77777777" w:rsidR="00506C0D" w:rsidRDefault="00506C0D" w:rsidP="0017141C">
      <w:pPr>
        <w:spacing w:after="200"/>
        <w:rPr>
          <w:b/>
          <w:color w:val="000000"/>
          <w:szCs w:val="24"/>
        </w:rPr>
      </w:pPr>
    </w:p>
    <w:p w14:paraId="148F0990" w14:textId="77777777" w:rsidR="00506C0D" w:rsidRPr="0017141C" w:rsidRDefault="00506C0D" w:rsidP="0017141C">
      <w:pPr>
        <w:spacing w:after="200"/>
        <w:rPr>
          <w:b/>
          <w:color w:val="000000"/>
          <w:szCs w:val="24"/>
        </w:rPr>
      </w:pPr>
    </w:p>
    <w:p w14:paraId="2982DB01" w14:textId="1AD684A9" w:rsidR="00337B74" w:rsidRPr="0017141C" w:rsidRDefault="00337B74" w:rsidP="0017141C">
      <w:pPr>
        <w:pStyle w:val="SMHeading"/>
      </w:pPr>
      <w:r w:rsidRPr="0017141C">
        <w:lastRenderedPageBreak/>
        <w:t>Fig. S5.</w:t>
      </w:r>
    </w:p>
    <w:p w14:paraId="161944C6" w14:textId="1E47F129" w:rsidR="00337B74" w:rsidRPr="0017141C" w:rsidRDefault="00337B74" w:rsidP="0017141C">
      <w:pPr>
        <w:pStyle w:val="SMcaption"/>
        <w:rPr>
          <w:szCs w:val="24"/>
        </w:rPr>
      </w:pPr>
      <w:r w:rsidRPr="0017141C">
        <w:rPr>
          <w:szCs w:val="24"/>
        </w:rPr>
        <w:t>Type or paste caption here. Create a page break and paste in the Figure above the caption.</w:t>
      </w:r>
    </w:p>
    <w:p w14:paraId="7E1E3212" w14:textId="35D8DF65" w:rsidR="00337B74" w:rsidRPr="0017141C" w:rsidRDefault="00337B74" w:rsidP="0017141C">
      <w:pPr>
        <w:rPr>
          <w:szCs w:val="24"/>
        </w:rPr>
      </w:pPr>
      <w:r w:rsidRPr="0017141C">
        <w:rPr>
          <w:noProof/>
          <w:szCs w:val="24"/>
        </w:rPr>
        <w:drawing>
          <wp:inline distT="0" distB="0" distL="0" distR="0" wp14:anchorId="7964ADDB" wp14:editId="63FD4348">
            <wp:extent cx="6897148" cy="3831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903344" cy="3835304"/>
                    </a:xfrm>
                    <a:prstGeom prst="rect">
                      <a:avLst/>
                    </a:prstGeom>
                    <a:noFill/>
                    <a:ln>
                      <a:noFill/>
                    </a:ln>
                  </pic:spPr>
                </pic:pic>
              </a:graphicData>
            </a:graphic>
          </wp:inline>
        </w:drawing>
      </w:r>
    </w:p>
    <w:p w14:paraId="0F085D8B" w14:textId="546D689C" w:rsidR="00337B74" w:rsidRPr="0017141C" w:rsidRDefault="00337B74" w:rsidP="0017141C">
      <w:pPr>
        <w:rPr>
          <w:b/>
          <w:szCs w:val="24"/>
        </w:rPr>
      </w:pPr>
      <w:r w:rsidRPr="0017141C">
        <w:rPr>
          <w:b/>
          <w:szCs w:val="24"/>
        </w:rPr>
        <w:t>Figure S5. Areas of high scenario overlap (&gt;10 scenarios, green) compared to biodiversity hotspots</w:t>
      </w:r>
      <w:r w:rsidR="00BD17DF" w:rsidRPr="0017141C">
        <w:rPr>
          <w:b/>
          <w:szCs w:val="24"/>
        </w:rPr>
        <w:t xml:space="preserve"> (</w:t>
      </w:r>
      <w:r w:rsidR="00BD17DF" w:rsidRPr="0017141C">
        <w:rPr>
          <w:b/>
          <w:i/>
          <w:szCs w:val="24"/>
        </w:rPr>
        <w:t>28</w:t>
      </w:r>
      <w:r w:rsidR="00BD17DF" w:rsidRPr="0017141C">
        <w:rPr>
          <w:b/>
          <w:szCs w:val="24"/>
        </w:rPr>
        <w:t>)</w:t>
      </w:r>
      <w:r w:rsidRPr="0017141C">
        <w:rPr>
          <w:b/>
          <w:szCs w:val="24"/>
        </w:rPr>
        <w:t xml:space="preserve"> (blue).</w:t>
      </w:r>
    </w:p>
    <w:p w14:paraId="2CA7207A" w14:textId="77777777" w:rsidR="005C20E4" w:rsidRPr="0017141C" w:rsidRDefault="005C20E4" w:rsidP="0017141C">
      <w:pPr>
        <w:rPr>
          <w:b/>
          <w:szCs w:val="24"/>
        </w:rPr>
      </w:pPr>
    </w:p>
    <w:p w14:paraId="737D505D" w14:textId="77777777" w:rsidR="00E76014" w:rsidRPr="0017141C" w:rsidRDefault="00E76014" w:rsidP="0017141C">
      <w:pPr>
        <w:rPr>
          <w:b/>
          <w:szCs w:val="24"/>
        </w:rPr>
      </w:pPr>
    </w:p>
    <w:p w14:paraId="298103E3" w14:textId="77777777" w:rsidR="00E76014" w:rsidRPr="0017141C" w:rsidRDefault="00E76014" w:rsidP="0017141C">
      <w:pPr>
        <w:rPr>
          <w:b/>
          <w:szCs w:val="24"/>
        </w:rPr>
      </w:pPr>
    </w:p>
    <w:p w14:paraId="557ED7EE" w14:textId="77777777" w:rsidR="00E76014" w:rsidRPr="0017141C" w:rsidRDefault="00E76014" w:rsidP="0017141C">
      <w:pPr>
        <w:rPr>
          <w:b/>
          <w:szCs w:val="24"/>
        </w:rPr>
      </w:pPr>
    </w:p>
    <w:p w14:paraId="7E2EB5B3" w14:textId="77777777" w:rsidR="00E76014" w:rsidRPr="0017141C" w:rsidRDefault="00E76014" w:rsidP="0017141C">
      <w:pPr>
        <w:rPr>
          <w:b/>
          <w:szCs w:val="24"/>
        </w:rPr>
      </w:pPr>
    </w:p>
    <w:p w14:paraId="60FD97F9" w14:textId="77777777" w:rsidR="00E76014" w:rsidRPr="0017141C" w:rsidRDefault="00E76014" w:rsidP="0017141C">
      <w:pPr>
        <w:rPr>
          <w:b/>
          <w:szCs w:val="24"/>
        </w:rPr>
      </w:pPr>
    </w:p>
    <w:p w14:paraId="7BBC26B6" w14:textId="77777777" w:rsidR="00E76014" w:rsidRPr="0017141C" w:rsidRDefault="00E76014" w:rsidP="0017141C">
      <w:pPr>
        <w:rPr>
          <w:b/>
          <w:szCs w:val="24"/>
        </w:rPr>
      </w:pPr>
    </w:p>
    <w:p w14:paraId="7C260C99" w14:textId="77777777" w:rsidR="00E76014" w:rsidRDefault="00E76014" w:rsidP="0017141C">
      <w:pPr>
        <w:rPr>
          <w:b/>
          <w:szCs w:val="24"/>
        </w:rPr>
      </w:pPr>
    </w:p>
    <w:p w14:paraId="4E6EA284" w14:textId="77777777" w:rsidR="00506C0D" w:rsidRDefault="00506C0D" w:rsidP="0017141C">
      <w:pPr>
        <w:rPr>
          <w:b/>
          <w:szCs w:val="24"/>
        </w:rPr>
      </w:pPr>
    </w:p>
    <w:p w14:paraId="055D8D8E" w14:textId="77777777" w:rsidR="00506C0D" w:rsidRDefault="00506C0D" w:rsidP="0017141C">
      <w:pPr>
        <w:rPr>
          <w:b/>
          <w:szCs w:val="24"/>
        </w:rPr>
      </w:pPr>
    </w:p>
    <w:p w14:paraId="710C2DC4" w14:textId="77777777" w:rsidR="00506C0D" w:rsidRDefault="00506C0D" w:rsidP="0017141C">
      <w:pPr>
        <w:rPr>
          <w:b/>
          <w:szCs w:val="24"/>
        </w:rPr>
      </w:pPr>
    </w:p>
    <w:p w14:paraId="7B44A658" w14:textId="77777777" w:rsidR="00506C0D" w:rsidRDefault="00506C0D" w:rsidP="0017141C">
      <w:pPr>
        <w:rPr>
          <w:b/>
          <w:szCs w:val="24"/>
        </w:rPr>
      </w:pPr>
    </w:p>
    <w:p w14:paraId="13AE7EC6" w14:textId="77777777" w:rsidR="00506C0D" w:rsidRDefault="00506C0D" w:rsidP="0017141C">
      <w:pPr>
        <w:rPr>
          <w:b/>
          <w:szCs w:val="24"/>
        </w:rPr>
      </w:pPr>
    </w:p>
    <w:p w14:paraId="28422EB3" w14:textId="77777777" w:rsidR="00506C0D" w:rsidRDefault="00506C0D" w:rsidP="0017141C">
      <w:pPr>
        <w:rPr>
          <w:b/>
          <w:szCs w:val="24"/>
        </w:rPr>
      </w:pPr>
    </w:p>
    <w:p w14:paraId="0E06486C" w14:textId="77777777" w:rsidR="00506C0D" w:rsidRDefault="00506C0D" w:rsidP="0017141C">
      <w:pPr>
        <w:rPr>
          <w:b/>
          <w:szCs w:val="24"/>
        </w:rPr>
      </w:pPr>
    </w:p>
    <w:p w14:paraId="2214FDF9" w14:textId="77777777" w:rsidR="00506C0D" w:rsidRDefault="00506C0D" w:rsidP="0017141C">
      <w:pPr>
        <w:rPr>
          <w:b/>
          <w:szCs w:val="24"/>
        </w:rPr>
      </w:pPr>
    </w:p>
    <w:p w14:paraId="1A600FC7" w14:textId="77777777" w:rsidR="00506C0D" w:rsidRDefault="00506C0D" w:rsidP="0017141C">
      <w:pPr>
        <w:rPr>
          <w:b/>
          <w:szCs w:val="24"/>
        </w:rPr>
      </w:pPr>
    </w:p>
    <w:p w14:paraId="724A025B" w14:textId="77777777" w:rsidR="00506C0D" w:rsidRDefault="00506C0D" w:rsidP="0017141C">
      <w:pPr>
        <w:rPr>
          <w:b/>
          <w:szCs w:val="24"/>
        </w:rPr>
      </w:pPr>
    </w:p>
    <w:p w14:paraId="1C495EB0" w14:textId="77777777" w:rsidR="00506C0D" w:rsidRDefault="00506C0D" w:rsidP="0017141C">
      <w:pPr>
        <w:rPr>
          <w:b/>
          <w:szCs w:val="24"/>
        </w:rPr>
      </w:pPr>
    </w:p>
    <w:p w14:paraId="45C242B4" w14:textId="77777777" w:rsidR="00506C0D" w:rsidRDefault="00506C0D" w:rsidP="0017141C">
      <w:pPr>
        <w:rPr>
          <w:b/>
          <w:szCs w:val="24"/>
        </w:rPr>
      </w:pPr>
    </w:p>
    <w:p w14:paraId="4885D925" w14:textId="77777777" w:rsidR="00506C0D" w:rsidRDefault="00506C0D" w:rsidP="0017141C">
      <w:pPr>
        <w:rPr>
          <w:b/>
          <w:szCs w:val="24"/>
        </w:rPr>
      </w:pPr>
    </w:p>
    <w:p w14:paraId="51E82D8B" w14:textId="77777777" w:rsidR="00506C0D" w:rsidRPr="0017141C" w:rsidRDefault="00506C0D" w:rsidP="0017141C">
      <w:pPr>
        <w:rPr>
          <w:b/>
          <w:szCs w:val="24"/>
        </w:rPr>
      </w:pPr>
    </w:p>
    <w:p w14:paraId="65019F2E" w14:textId="715893CC" w:rsidR="005C20E4" w:rsidRPr="0017141C" w:rsidRDefault="005C20E4" w:rsidP="0017141C">
      <w:pPr>
        <w:pStyle w:val="SMHeading"/>
      </w:pPr>
      <w:r w:rsidRPr="0017141C">
        <w:lastRenderedPageBreak/>
        <w:t>Fig. S6.</w:t>
      </w:r>
    </w:p>
    <w:p w14:paraId="2295B9B2" w14:textId="5ABE4CC8" w:rsidR="005C20E4" w:rsidRPr="0017141C" w:rsidRDefault="005C20E4" w:rsidP="0017141C">
      <w:pPr>
        <w:pStyle w:val="SMcaption"/>
        <w:rPr>
          <w:szCs w:val="24"/>
        </w:rPr>
      </w:pPr>
      <w:r w:rsidRPr="0017141C">
        <w:rPr>
          <w:szCs w:val="24"/>
        </w:rPr>
        <w:t>Type or paste caption here. Create a page break and paste in the Figure above the caption.</w:t>
      </w:r>
    </w:p>
    <w:p w14:paraId="5C9B9E9F" w14:textId="445557D6" w:rsidR="005C20E4" w:rsidRPr="0017141C" w:rsidRDefault="005C20E4" w:rsidP="0017141C">
      <w:pPr>
        <w:rPr>
          <w:szCs w:val="24"/>
        </w:rPr>
      </w:pPr>
      <w:r w:rsidRPr="0017141C">
        <w:rPr>
          <w:noProof/>
          <w:szCs w:val="24"/>
        </w:rPr>
        <w:drawing>
          <wp:inline distT="0" distB="0" distL="0" distR="0" wp14:anchorId="5D2DB651" wp14:editId="1146C56B">
            <wp:extent cx="6778484" cy="2710362"/>
            <wp:effectExtent l="0" t="0" r="3810" b="0"/>
            <wp:docPr id="14" name="Picture 14"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10974" cy="2723353"/>
                    </a:xfrm>
                    <a:prstGeom prst="rect">
                      <a:avLst/>
                    </a:prstGeom>
                    <a:noFill/>
                    <a:ln>
                      <a:noFill/>
                    </a:ln>
                  </pic:spPr>
                </pic:pic>
              </a:graphicData>
            </a:graphic>
          </wp:inline>
        </w:drawing>
      </w:r>
    </w:p>
    <w:p w14:paraId="37114E1C" w14:textId="77777777" w:rsidR="005C20E4" w:rsidRPr="0017141C" w:rsidRDefault="005C20E4" w:rsidP="0017141C">
      <w:pPr>
        <w:rPr>
          <w:szCs w:val="24"/>
        </w:rPr>
      </w:pPr>
      <w:r w:rsidRPr="0017141C">
        <w:rPr>
          <w:b/>
          <w:szCs w:val="24"/>
        </w:rPr>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59212369" w14:textId="77777777" w:rsidR="005C20E4" w:rsidRPr="0017141C" w:rsidRDefault="005C20E4" w:rsidP="0017141C">
      <w:pPr>
        <w:rPr>
          <w:szCs w:val="24"/>
        </w:rPr>
      </w:pPr>
    </w:p>
    <w:p w14:paraId="609F5FDE" w14:textId="77777777" w:rsidR="005C20E4" w:rsidRPr="0017141C" w:rsidRDefault="005C20E4" w:rsidP="0017141C">
      <w:pPr>
        <w:rPr>
          <w:b/>
          <w:szCs w:val="24"/>
        </w:rPr>
      </w:pPr>
    </w:p>
    <w:p w14:paraId="7961E877" w14:textId="77777777" w:rsidR="00BD17DF" w:rsidRPr="0017141C" w:rsidRDefault="00BD17DF" w:rsidP="0017141C">
      <w:pPr>
        <w:rPr>
          <w:b/>
          <w:szCs w:val="24"/>
        </w:rPr>
      </w:pPr>
    </w:p>
    <w:p w14:paraId="3C201989" w14:textId="77777777" w:rsidR="00BD17DF" w:rsidRPr="0017141C" w:rsidRDefault="00BD17DF" w:rsidP="0017141C">
      <w:pPr>
        <w:rPr>
          <w:b/>
          <w:szCs w:val="24"/>
        </w:rPr>
      </w:pPr>
    </w:p>
    <w:p w14:paraId="368083CC" w14:textId="77777777" w:rsidR="00BD17DF" w:rsidRPr="0017141C" w:rsidRDefault="00BD17DF" w:rsidP="0017141C">
      <w:pPr>
        <w:rPr>
          <w:b/>
          <w:szCs w:val="24"/>
        </w:rPr>
      </w:pPr>
    </w:p>
    <w:p w14:paraId="7B4CF994" w14:textId="77777777" w:rsidR="00BD17DF" w:rsidRPr="0017141C" w:rsidRDefault="00BD17DF" w:rsidP="0017141C">
      <w:pPr>
        <w:rPr>
          <w:b/>
          <w:szCs w:val="24"/>
        </w:rPr>
      </w:pPr>
    </w:p>
    <w:p w14:paraId="530FA61D" w14:textId="77777777" w:rsidR="00BD17DF" w:rsidRPr="0017141C" w:rsidRDefault="00BD17DF" w:rsidP="0017141C">
      <w:pPr>
        <w:rPr>
          <w:b/>
          <w:szCs w:val="24"/>
        </w:rPr>
      </w:pPr>
    </w:p>
    <w:p w14:paraId="1A649069" w14:textId="77777777" w:rsidR="00BD17DF" w:rsidRPr="0017141C" w:rsidRDefault="00BD17DF" w:rsidP="0017141C">
      <w:pPr>
        <w:rPr>
          <w:b/>
          <w:szCs w:val="24"/>
        </w:rPr>
      </w:pPr>
    </w:p>
    <w:p w14:paraId="1F04D8E0" w14:textId="77777777" w:rsidR="00BD17DF" w:rsidRDefault="00BD17DF" w:rsidP="0017141C">
      <w:pPr>
        <w:rPr>
          <w:b/>
          <w:szCs w:val="24"/>
        </w:rPr>
      </w:pPr>
    </w:p>
    <w:p w14:paraId="532803D0" w14:textId="77777777" w:rsidR="00506C0D" w:rsidRDefault="00506C0D" w:rsidP="0017141C">
      <w:pPr>
        <w:rPr>
          <w:b/>
          <w:szCs w:val="24"/>
        </w:rPr>
      </w:pPr>
    </w:p>
    <w:p w14:paraId="412725FE" w14:textId="77777777" w:rsidR="00506C0D" w:rsidRDefault="00506C0D" w:rsidP="0017141C">
      <w:pPr>
        <w:rPr>
          <w:b/>
          <w:szCs w:val="24"/>
        </w:rPr>
      </w:pPr>
    </w:p>
    <w:p w14:paraId="15E95C8A" w14:textId="77777777" w:rsidR="00506C0D" w:rsidRDefault="00506C0D" w:rsidP="0017141C">
      <w:pPr>
        <w:rPr>
          <w:b/>
          <w:szCs w:val="24"/>
        </w:rPr>
      </w:pPr>
    </w:p>
    <w:p w14:paraId="348FD6C0" w14:textId="77777777" w:rsidR="00506C0D" w:rsidRDefault="00506C0D" w:rsidP="0017141C">
      <w:pPr>
        <w:rPr>
          <w:b/>
          <w:szCs w:val="24"/>
        </w:rPr>
      </w:pPr>
    </w:p>
    <w:p w14:paraId="0D2E5B92" w14:textId="77777777" w:rsidR="00506C0D" w:rsidRDefault="00506C0D" w:rsidP="0017141C">
      <w:pPr>
        <w:rPr>
          <w:b/>
          <w:szCs w:val="24"/>
        </w:rPr>
      </w:pPr>
    </w:p>
    <w:p w14:paraId="467B9F05" w14:textId="77777777" w:rsidR="00506C0D" w:rsidRDefault="00506C0D" w:rsidP="0017141C">
      <w:pPr>
        <w:rPr>
          <w:b/>
          <w:szCs w:val="24"/>
        </w:rPr>
      </w:pPr>
    </w:p>
    <w:p w14:paraId="0F905863" w14:textId="77777777" w:rsidR="00506C0D" w:rsidRDefault="00506C0D" w:rsidP="0017141C">
      <w:pPr>
        <w:rPr>
          <w:b/>
          <w:szCs w:val="24"/>
        </w:rPr>
      </w:pPr>
    </w:p>
    <w:p w14:paraId="2474D8AA" w14:textId="31A8C72D" w:rsidR="00506C0D" w:rsidRPr="0017141C" w:rsidRDefault="00506C0D" w:rsidP="0017141C">
      <w:pPr>
        <w:rPr>
          <w:b/>
          <w:szCs w:val="24"/>
        </w:rPr>
      </w:pPr>
      <w:r>
        <w:rPr>
          <w:b/>
          <w:szCs w:val="24"/>
        </w:rPr>
        <w:br w:type="page"/>
      </w:r>
    </w:p>
    <w:p w14:paraId="0E38C129" w14:textId="3F87758B" w:rsidR="005C20E4" w:rsidRPr="0017141C" w:rsidRDefault="005C20E4" w:rsidP="0017141C">
      <w:pPr>
        <w:pStyle w:val="SMHeading"/>
      </w:pPr>
      <w:r w:rsidRPr="0017141C">
        <w:lastRenderedPageBreak/>
        <w:t>Fig. S7.</w:t>
      </w:r>
    </w:p>
    <w:p w14:paraId="32570615" w14:textId="77777777" w:rsidR="005C20E4" w:rsidRPr="0017141C" w:rsidRDefault="005C20E4" w:rsidP="0017141C">
      <w:pPr>
        <w:pStyle w:val="SMcaption"/>
        <w:rPr>
          <w:szCs w:val="24"/>
        </w:rPr>
      </w:pPr>
      <w:r w:rsidRPr="0017141C">
        <w:rPr>
          <w:szCs w:val="24"/>
        </w:rPr>
        <w:t>Type or paste caption here. Create a page break and paste in the Figure above the caption.</w:t>
      </w:r>
    </w:p>
    <w:p w14:paraId="14289F3D" w14:textId="4747F5FD" w:rsidR="005C20E4" w:rsidRPr="0017141C" w:rsidRDefault="005C20E4" w:rsidP="0017141C">
      <w:pPr>
        <w:rPr>
          <w:szCs w:val="24"/>
        </w:rPr>
      </w:pPr>
      <w:r w:rsidRPr="0017141C">
        <w:rPr>
          <w:noProof/>
          <w:szCs w:val="24"/>
        </w:rPr>
        <w:drawing>
          <wp:anchor distT="0" distB="0" distL="114300" distR="114300" simplePos="0" relativeHeight="251661312" behindDoc="0" locked="0" layoutInCell="1" allowOverlap="1" wp14:anchorId="0B724399" wp14:editId="506B8130">
            <wp:simplePos x="0" y="0"/>
            <wp:positionH relativeFrom="column">
              <wp:posOffset>0</wp:posOffset>
            </wp:positionH>
            <wp:positionV relativeFrom="margin">
              <wp:posOffset>702310</wp:posOffset>
            </wp:positionV>
            <wp:extent cx="8618220" cy="4787900"/>
            <wp:effectExtent l="0" t="3175" r="5715" b="0"/>
            <wp:wrapSquare wrapText="bothSides"/>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Map&#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618220" cy="478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5099C" w14:textId="231C90F8" w:rsidR="005C20E4" w:rsidRPr="0017141C" w:rsidRDefault="005C20E4" w:rsidP="0017141C">
      <w:pPr>
        <w:rPr>
          <w:b/>
          <w:szCs w:val="24"/>
        </w:rPr>
      </w:pPr>
      <w:r w:rsidRPr="0017141C">
        <w:rPr>
          <w:b/>
          <w:szCs w:val="24"/>
        </w:rPr>
        <w:t>Figure S7. Alternative climate risk metric (extreme heat events) (yellow = low, blue= high)</w:t>
      </w:r>
    </w:p>
    <w:p w14:paraId="7D2D128B" w14:textId="660D41A0" w:rsidR="00BD17DF" w:rsidRPr="0017141C" w:rsidRDefault="00506C0D" w:rsidP="00506C0D">
      <w:pPr>
        <w:rPr>
          <w:szCs w:val="24"/>
        </w:rPr>
      </w:pPr>
      <w:r>
        <w:rPr>
          <w:szCs w:val="24"/>
        </w:rPr>
        <w:br w:type="page"/>
      </w:r>
    </w:p>
    <w:p w14:paraId="5A10AA14" w14:textId="246A6FC3" w:rsidR="005C20E4" w:rsidRPr="0017141C" w:rsidRDefault="005C20E4" w:rsidP="0017141C">
      <w:pPr>
        <w:pStyle w:val="SMHeading"/>
      </w:pPr>
      <w:r w:rsidRPr="0017141C">
        <w:lastRenderedPageBreak/>
        <w:t>Fig. S8.</w:t>
      </w:r>
    </w:p>
    <w:p w14:paraId="4951783C" w14:textId="452D4CB7" w:rsidR="005C20E4" w:rsidRPr="0017141C" w:rsidRDefault="005C20E4" w:rsidP="0017141C">
      <w:pPr>
        <w:pStyle w:val="SMcaption"/>
        <w:rPr>
          <w:szCs w:val="24"/>
        </w:rPr>
      </w:pPr>
      <w:r w:rsidRPr="0017141C">
        <w:rPr>
          <w:szCs w:val="24"/>
        </w:rPr>
        <w:t>Type or paste caption here. Create a page break and paste in the Figure above the caption.</w:t>
      </w:r>
    </w:p>
    <w:p w14:paraId="2F83C7BB" w14:textId="072A28A3" w:rsidR="005C20E4" w:rsidRPr="0017141C" w:rsidRDefault="005C20E4" w:rsidP="0017141C">
      <w:pPr>
        <w:pStyle w:val="SMcaption"/>
        <w:rPr>
          <w:szCs w:val="24"/>
        </w:rPr>
      </w:pPr>
      <w:r w:rsidRPr="0017141C">
        <w:rPr>
          <w:noProof/>
          <w:szCs w:val="24"/>
        </w:rPr>
        <w:drawing>
          <wp:inline distT="0" distB="0" distL="0" distR="0" wp14:anchorId="443F0C3D" wp14:editId="721674C5">
            <wp:extent cx="6902876" cy="3837305"/>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Chart, scatter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13279" cy="3843088"/>
                    </a:xfrm>
                    <a:prstGeom prst="rect">
                      <a:avLst/>
                    </a:prstGeom>
                    <a:noFill/>
                    <a:ln>
                      <a:noFill/>
                    </a:ln>
                  </pic:spPr>
                </pic:pic>
              </a:graphicData>
            </a:graphic>
          </wp:inline>
        </w:drawing>
      </w:r>
      <w:r w:rsidRPr="0017141C">
        <w:rPr>
          <w:szCs w:val="24"/>
        </w:rPr>
        <w:t xml:space="preserve">     </w:t>
      </w:r>
    </w:p>
    <w:p w14:paraId="271635D0" w14:textId="77777777" w:rsidR="005C20E4" w:rsidRPr="0017141C" w:rsidRDefault="005C20E4" w:rsidP="0017141C">
      <w:pPr>
        <w:rPr>
          <w:b/>
          <w:szCs w:val="24"/>
        </w:rPr>
      </w:pPr>
      <w:r w:rsidRPr="0017141C">
        <w:rPr>
          <w:b/>
          <w:szCs w:val="24"/>
        </w:rPr>
        <w:t>Figure S8: Alternative climate risk scenario “No regrets” areas that were identified as priority habitat for protection regardless of the risks included in our analysis.</w:t>
      </w:r>
    </w:p>
    <w:p w14:paraId="59A2E0B8" w14:textId="6DB65AF6" w:rsidR="0017141C" w:rsidRPr="0017141C" w:rsidRDefault="00506C0D" w:rsidP="00506C0D">
      <w:pPr>
        <w:rPr>
          <w:szCs w:val="24"/>
        </w:rPr>
      </w:pPr>
      <w:r>
        <w:rPr>
          <w:szCs w:val="24"/>
        </w:rPr>
        <w:br w:type="page"/>
      </w:r>
    </w:p>
    <w:p w14:paraId="2E9E4EC9" w14:textId="6F83F096" w:rsidR="005C20E4" w:rsidRPr="0017141C" w:rsidRDefault="005C20E4" w:rsidP="0017141C">
      <w:pPr>
        <w:pStyle w:val="SMHeading"/>
      </w:pPr>
      <w:r w:rsidRPr="0017141C">
        <w:lastRenderedPageBreak/>
        <w:t>Fig. S9.</w:t>
      </w:r>
    </w:p>
    <w:p w14:paraId="33B1A899" w14:textId="557A1E41" w:rsidR="005C20E4" w:rsidRPr="0017141C" w:rsidRDefault="005C20E4" w:rsidP="0017141C">
      <w:pPr>
        <w:pStyle w:val="SMcaption"/>
        <w:rPr>
          <w:szCs w:val="24"/>
        </w:rPr>
      </w:pPr>
      <w:r w:rsidRPr="0017141C">
        <w:rPr>
          <w:szCs w:val="24"/>
        </w:rPr>
        <w:t>Type or paste caption here. Create a page break and paste in the Figure above the caption.</w:t>
      </w:r>
    </w:p>
    <w:p w14:paraId="419DC408" w14:textId="7A9838A0" w:rsidR="005C20E4" w:rsidRPr="0017141C" w:rsidRDefault="005C20E4" w:rsidP="0017141C">
      <w:pPr>
        <w:pStyle w:val="SMcaption"/>
        <w:rPr>
          <w:szCs w:val="24"/>
        </w:rPr>
      </w:pPr>
      <w:r w:rsidRPr="0017141C">
        <w:rPr>
          <w:noProof/>
          <w:szCs w:val="24"/>
        </w:rPr>
        <w:drawing>
          <wp:inline distT="0" distB="0" distL="0" distR="0" wp14:anchorId="049F39C9" wp14:editId="78E076D1">
            <wp:extent cx="6805403" cy="3784056"/>
            <wp:effectExtent l="0" t="0" r="0" b="6985"/>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Map&#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18423" cy="3791295"/>
                    </a:xfrm>
                    <a:prstGeom prst="rect">
                      <a:avLst/>
                    </a:prstGeom>
                    <a:noFill/>
                    <a:ln>
                      <a:noFill/>
                    </a:ln>
                  </pic:spPr>
                </pic:pic>
              </a:graphicData>
            </a:graphic>
          </wp:inline>
        </w:drawing>
      </w:r>
    </w:p>
    <w:p w14:paraId="212C8DC2" w14:textId="48E78E16" w:rsidR="005C20E4" w:rsidRPr="0017141C" w:rsidRDefault="005C20E4" w:rsidP="0017141C">
      <w:pPr>
        <w:rPr>
          <w:b/>
          <w:szCs w:val="24"/>
        </w:rPr>
      </w:pPr>
      <w:r w:rsidRPr="0017141C">
        <w:rPr>
          <w:b/>
          <w:szCs w:val="24"/>
        </w:rPr>
        <w:t xml:space="preserve">Figure S9: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Pr="0017141C">
        <w:rPr>
          <w:b/>
          <w:szCs w:val="24"/>
        </w:rPr>
        <w:t>kmeans</w:t>
      </w:r>
      <w:proofErr w:type="spellEnd"/>
      <w:r w:rsidRPr="0017141C">
        <w:rPr>
          <w:b/>
          <w:szCs w:val="24"/>
        </w:rPr>
        <w:t xml:space="preserve"> method (</w:t>
      </w:r>
      <w:r w:rsidRPr="0017141C">
        <w:rPr>
          <w:b/>
          <w:i/>
          <w:szCs w:val="24"/>
        </w:rPr>
        <w:t>37</w:t>
      </w:r>
      <w:r w:rsidRPr="0017141C">
        <w:rPr>
          <w:b/>
          <w:szCs w:val="24"/>
        </w:rPr>
        <w:t xml:space="preserve">) was used to generate class intervals for visualization. </w:t>
      </w:r>
    </w:p>
    <w:p w14:paraId="40B759F9" w14:textId="2E8378FC" w:rsidR="0017141C" w:rsidRPr="0017141C" w:rsidRDefault="00506C0D" w:rsidP="0017141C">
      <w:pPr>
        <w:rPr>
          <w:b/>
          <w:szCs w:val="24"/>
        </w:rPr>
      </w:pPr>
      <w:r>
        <w:rPr>
          <w:b/>
          <w:szCs w:val="24"/>
        </w:rPr>
        <w:br w:type="page"/>
      </w:r>
    </w:p>
    <w:p w14:paraId="1C4ED036" w14:textId="66334D86" w:rsidR="00015F74" w:rsidRPr="0017141C" w:rsidRDefault="00015F74" w:rsidP="0017141C">
      <w:pPr>
        <w:pStyle w:val="SMHeading"/>
      </w:pPr>
      <w:r w:rsidRPr="0017141C">
        <w:lastRenderedPageBreak/>
        <w:t>Table S1.</w:t>
      </w:r>
    </w:p>
    <w:p w14:paraId="692998F2" w14:textId="2B31E4F5" w:rsidR="00337B74" w:rsidRPr="0017141C" w:rsidRDefault="00477182" w:rsidP="0017141C">
      <w:pPr>
        <w:pStyle w:val="SMcaption"/>
        <w:rPr>
          <w:szCs w:val="24"/>
        </w:rPr>
      </w:pPr>
      <w:r w:rsidRPr="0017141C">
        <w:rPr>
          <w:szCs w:val="24"/>
        </w:rPr>
        <w:t>Type or paste caption here.</w:t>
      </w:r>
      <w:r w:rsidR="00BC3E04" w:rsidRPr="0017141C">
        <w:rPr>
          <w:szCs w:val="24"/>
        </w:rPr>
        <w:t xml:space="preserve"> </w:t>
      </w:r>
      <w:r w:rsidR="00E4519A" w:rsidRPr="0017141C">
        <w:rPr>
          <w:szCs w:val="24"/>
        </w:rPr>
        <w:t>Create a page break and paste in the Table above the caption.</w:t>
      </w: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337B74" w:rsidRPr="0017141C" w14:paraId="5A4A6E1F" w14:textId="77777777" w:rsidTr="0017141C">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7BDD785E"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Scenario</w:t>
            </w:r>
          </w:p>
        </w:tc>
        <w:tc>
          <w:tcPr>
            <w:tcW w:w="2616" w:type="dxa"/>
            <w:tcBorders>
              <w:top w:val="single" w:sz="8" w:space="0" w:color="70AD47"/>
              <w:bottom w:val="single" w:sz="8" w:space="0" w:color="70AD47"/>
            </w:tcBorders>
            <w:shd w:val="clear" w:color="auto" w:fill="70AD47"/>
            <w:vAlign w:val="center"/>
          </w:tcPr>
          <w:p w14:paraId="7A5FA30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Risk factors included</w:t>
            </w:r>
          </w:p>
        </w:tc>
        <w:tc>
          <w:tcPr>
            <w:tcW w:w="4363" w:type="dxa"/>
            <w:tcBorders>
              <w:top w:val="single" w:sz="8" w:space="0" w:color="70AD47"/>
              <w:bottom w:val="single" w:sz="8" w:space="0" w:color="70AD47"/>
            </w:tcBorders>
            <w:shd w:val="clear" w:color="auto" w:fill="70AD47"/>
            <w:vAlign w:val="center"/>
          </w:tcPr>
          <w:p w14:paraId="41FE77E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Global land area protected [%]</w:t>
            </w:r>
          </w:p>
        </w:tc>
      </w:tr>
      <w:tr w:rsidR="00337B74" w:rsidRPr="0017141C" w14:paraId="16FC8F0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46F849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null</w:t>
            </w:r>
          </w:p>
        </w:tc>
        <w:tc>
          <w:tcPr>
            <w:tcW w:w="2616" w:type="dxa"/>
            <w:tcBorders>
              <w:bottom w:val="single" w:sz="8" w:space="0" w:color="A8D08D"/>
              <w:right w:val="single" w:sz="8" w:space="0" w:color="A8D08D"/>
            </w:tcBorders>
            <w:shd w:val="clear" w:color="auto" w:fill="E2EFD9"/>
            <w:vAlign w:val="center"/>
          </w:tcPr>
          <w:p w14:paraId="753F3D58" w14:textId="77777777" w:rsidR="00337B74" w:rsidRPr="0017141C" w:rsidRDefault="00337B74" w:rsidP="0017141C">
            <w:pPr>
              <w:rPr>
                <w:rFonts w:eastAsia="Liberation Serif"/>
                <w:color w:val="000000"/>
                <w:szCs w:val="24"/>
              </w:rPr>
            </w:pPr>
            <w:r w:rsidRPr="0017141C">
              <w:rPr>
                <w:rFonts w:eastAsia="Liberation Serif"/>
                <w:color w:val="000000"/>
                <w:szCs w:val="24"/>
              </w:rPr>
              <w:t>-</w:t>
            </w:r>
          </w:p>
        </w:tc>
        <w:tc>
          <w:tcPr>
            <w:tcW w:w="4363" w:type="dxa"/>
            <w:tcBorders>
              <w:bottom w:val="single" w:sz="8" w:space="0" w:color="A8D08D"/>
              <w:right w:val="single" w:sz="8" w:space="0" w:color="A8D08D"/>
            </w:tcBorders>
            <w:shd w:val="clear" w:color="auto" w:fill="E2EFD9"/>
          </w:tcPr>
          <w:p w14:paraId="16214FB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21.27</w:t>
            </w:r>
          </w:p>
        </w:tc>
      </w:tr>
      <w:tr w:rsidR="00337B74" w:rsidRPr="0017141C" w14:paraId="03EE9BC5"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207CE11"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w:t>
            </w:r>
          </w:p>
        </w:tc>
        <w:tc>
          <w:tcPr>
            <w:tcW w:w="2616" w:type="dxa"/>
            <w:tcBorders>
              <w:bottom w:val="single" w:sz="8" w:space="0" w:color="A8D08D"/>
              <w:right w:val="single" w:sz="8" w:space="0" w:color="A8D08D"/>
            </w:tcBorders>
            <w:shd w:val="clear" w:color="auto" w:fill="auto"/>
            <w:vAlign w:val="center"/>
          </w:tcPr>
          <w:p w14:paraId="307949CE" w14:textId="77777777" w:rsidR="00337B74" w:rsidRPr="0017141C" w:rsidRDefault="00337B74" w:rsidP="0017141C">
            <w:pPr>
              <w:rPr>
                <w:rFonts w:eastAsia="Liberation Serif"/>
                <w:color w:val="000000"/>
                <w:szCs w:val="24"/>
              </w:rPr>
            </w:pPr>
            <w:r w:rsidRPr="0017141C">
              <w:rPr>
                <w:rFonts w:eastAsia="Liberation Serif"/>
                <w:color w:val="000000"/>
                <w:szCs w:val="24"/>
              </w:rPr>
              <w:t>G</w:t>
            </w:r>
          </w:p>
        </w:tc>
        <w:tc>
          <w:tcPr>
            <w:tcW w:w="4363" w:type="dxa"/>
            <w:tcBorders>
              <w:bottom w:val="single" w:sz="8" w:space="0" w:color="A8D08D"/>
              <w:right w:val="single" w:sz="8" w:space="0" w:color="A8D08D"/>
            </w:tcBorders>
            <w:shd w:val="clear" w:color="auto" w:fill="auto"/>
          </w:tcPr>
          <w:p w14:paraId="38111F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21.35</w:t>
            </w:r>
          </w:p>
        </w:tc>
      </w:tr>
      <w:tr w:rsidR="00337B74" w:rsidRPr="0017141C" w14:paraId="05D183F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3DA96E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2</w:t>
            </w:r>
          </w:p>
        </w:tc>
        <w:tc>
          <w:tcPr>
            <w:tcW w:w="2616" w:type="dxa"/>
            <w:tcBorders>
              <w:bottom w:val="single" w:sz="8" w:space="0" w:color="A8D08D"/>
              <w:right w:val="single" w:sz="8" w:space="0" w:color="A8D08D"/>
            </w:tcBorders>
            <w:shd w:val="clear" w:color="auto" w:fill="E2EFD9"/>
            <w:vAlign w:val="center"/>
          </w:tcPr>
          <w:p w14:paraId="23DB0610" w14:textId="77777777" w:rsidR="00337B74" w:rsidRPr="0017141C" w:rsidRDefault="00337B74" w:rsidP="0017141C">
            <w:pPr>
              <w:rPr>
                <w:rFonts w:eastAsia="Liberation Serif"/>
                <w:color w:val="000000"/>
                <w:szCs w:val="24"/>
              </w:rPr>
            </w:pPr>
            <w:r w:rsidRPr="0017141C">
              <w:rPr>
                <w:rFonts w:eastAsia="Liberation Serif"/>
                <w:color w:val="000000"/>
                <w:szCs w:val="24"/>
              </w:rPr>
              <w:t>L</w:t>
            </w:r>
          </w:p>
        </w:tc>
        <w:tc>
          <w:tcPr>
            <w:tcW w:w="4363" w:type="dxa"/>
            <w:tcBorders>
              <w:bottom w:val="single" w:sz="8" w:space="0" w:color="A8D08D"/>
              <w:right w:val="single" w:sz="8" w:space="0" w:color="A8D08D"/>
            </w:tcBorders>
            <w:shd w:val="clear" w:color="auto" w:fill="E2EFD9"/>
          </w:tcPr>
          <w:p w14:paraId="248462D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22.31</w:t>
            </w:r>
          </w:p>
        </w:tc>
      </w:tr>
      <w:tr w:rsidR="00337B74" w:rsidRPr="0017141C" w14:paraId="21787A1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1C05FBD"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3</w:t>
            </w:r>
          </w:p>
        </w:tc>
        <w:tc>
          <w:tcPr>
            <w:tcW w:w="2616" w:type="dxa"/>
            <w:tcBorders>
              <w:bottom w:val="single" w:sz="8" w:space="0" w:color="A8D08D"/>
              <w:right w:val="single" w:sz="8" w:space="0" w:color="A8D08D"/>
            </w:tcBorders>
            <w:shd w:val="clear" w:color="auto" w:fill="auto"/>
            <w:vAlign w:val="center"/>
          </w:tcPr>
          <w:p w14:paraId="5C25BAA9" w14:textId="77777777" w:rsidR="00337B74" w:rsidRPr="0017141C" w:rsidRDefault="00337B74" w:rsidP="0017141C">
            <w:pPr>
              <w:rPr>
                <w:rFonts w:eastAsia="Liberation Serif"/>
                <w:color w:val="000000"/>
                <w:szCs w:val="24"/>
              </w:rPr>
            </w:pPr>
            <w:r w:rsidRPr="0017141C">
              <w:rPr>
                <w:rFonts w:eastAsia="Liberation Serif"/>
                <w:color w:val="000000"/>
                <w:szCs w:val="24"/>
              </w:rPr>
              <w:t>C</w:t>
            </w:r>
          </w:p>
        </w:tc>
        <w:tc>
          <w:tcPr>
            <w:tcW w:w="4363" w:type="dxa"/>
            <w:tcBorders>
              <w:bottom w:val="single" w:sz="8" w:space="0" w:color="A8D08D"/>
              <w:right w:val="single" w:sz="8" w:space="0" w:color="A8D08D"/>
            </w:tcBorders>
            <w:shd w:val="clear" w:color="auto" w:fill="auto"/>
          </w:tcPr>
          <w:p w14:paraId="2E76DF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23.79</w:t>
            </w:r>
          </w:p>
        </w:tc>
      </w:tr>
      <w:tr w:rsidR="00337B74" w:rsidRPr="0017141C" w14:paraId="1AAD02C3"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5F0575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4</w:t>
            </w:r>
          </w:p>
        </w:tc>
        <w:tc>
          <w:tcPr>
            <w:tcW w:w="2616" w:type="dxa"/>
            <w:tcBorders>
              <w:bottom w:val="single" w:sz="8" w:space="0" w:color="A8D08D"/>
              <w:right w:val="single" w:sz="8" w:space="0" w:color="A8D08D"/>
            </w:tcBorders>
            <w:shd w:val="clear" w:color="auto" w:fill="E2EFD9"/>
            <w:vAlign w:val="center"/>
          </w:tcPr>
          <w:p w14:paraId="1052702E" w14:textId="77777777" w:rsidR="00337B74" w:rsidRPr="0017141C" w:rsidRDefault="00337B74" w:rsidP="0017141C">
            <w:pPr>
              <w:rPr>
                <w:rFonts w:eastAsia="Liberation Serif"/>
                <w:color w:val="000000"/>
                <w:szCs w:val="24"/>
              </w:rPr>
            </w:pPr>
            <w:r w:rsidRPr="0017141C">
              <w:rPr>
                <w:rFonts w:eastAsia="Liberation Serif"/>
                <w:color w:val="000000"/>
                <w:szCs w:val="24"/>
              </w:rPr>
              <w:t>G &gt; L</w:t>
            </w:r>
          </w:p>
        </w:tc>
        <w:tc>
          <w:tcPr>
            <w:tcW w:w="4363" w:type="dxa"/>
            <w:tcBorders>
              <w:bottom w:val="single" w:sz="8" w:space="0" w:color="A8D08D"/>
              <w:right w:val="single" w:sz="8" w:space="0" w:color="A8D08D"/>
            </w:tcBorders>
            <w:shd w:val="clear" w:color="auto" w:fill="E2EFD9"/>
          </w:tcPr>
          <w:p w14:paraId="45A65F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21.93</w:t>
            </w:r>
          </w:p>
        </w:tc>
      </w:tr>
      <w:tr w:rsidR="00337B74" w:rsidRPr="0017141C" w14:paraId="72919440"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A4FB872"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5</w:t>
            </w:r>
          </w:p>
        </w:tc>
        <w:tc>
          <w:tcPr>
            <w:tcW w:w="2616" w:type="dxa"/>
            <w:tcBorders>
              <w:bottom w:val="single" w:sz="8" w:space="0" w:color="A8D08D"/>
              <w:right w:val="single" w:sz="8" w:space="0" w:color="A8D08D"/>
            </w:tcBorders>
            <w:shd w:val="clear" w:color="auto" w:fill="auto"/>
            <w:vAlign w:val="center"/>
          </w:tcPr>
          <w:p w14:paraId="5F63E3CD" w14:textId="77777777" w:rsidR="00337B74" w:rsidRPr="0017141C" w:rsidRDefault="00337B74" w:rsidP="0017141C">
            <w:pPr>
              <w:rPr>
                <w:rFonts w:eastAsia="Liberation Serif"/>
                <w:color w:val="000000"/>
                <w:szCs w:val="24"/>
              </w:rPr>
            </w:pPr>
            <w:r w:rsidRPr="0017141C">
              <w:rPr>
                <w:rFonts w:eastAsia="Liberation Serif"/>
                <w:color w:val="000000"/>
                <w:szCs w:val="24"/>
              </w:rPr>
              <w:t>L &gt; G</w:t>
            </w:r>
          </w:p>
        </w:tc>
        <w:tc>
          <w:tcPr>
            <w:tcW w:w="4363" w:type="dxa"/>
            <w:tcBorders>
              <w:bottom w:val="single" w:sz="8" w:space="0" w:color="A8D08D"/>
              <w:right w:val="single" w:sz="8" w:space="0" w:color="A8D08D"/>
            </w:tcBorders>
            <w:shd w:val="clear" w:color="auto" w:fill="auto"/>
          </w:tcPr>
          <w:p w14:paraId="1627090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22.18</w:t>
            </w:r>
          </w:p>
        </w:tc>
      </w:tr>
      <w:tr w:rsidR="00337B74" w:rsidRPr="0017141C" w14:paraId="7B63B254"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5F1451F"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6</w:t>
            </w:r>
          </w:p>
        </w:tc>
        <w:tc>
          <w:tcPr>
            <w:tcW w:w="2616" w:type="dxa"/>
            <w:tcBorders>
              <w:bottom w:val="single" w:sz="8" w:space="0" w:color="A8D08D"/>
              <w:right w:val="single" w:sz="8" w:space="0" w:color="A8D08D"/>
            </w:tcBorders>
            <w:shd w:val="clear" w:color="auto" w:fill="E2EFD9"/>
            <w:vAlign w:val="center"/>
          </w:tcPr>
          <w:p w14:paraId="23F5A96E" w14:textId="77777777" w:rsidR="00337B74" w:rsidRPr="0017141C" w:rsidRDefault="00337B74" w:rsidP="0017141C">
            <w:pPr>
              <w:rPr>
                <w:rFonts w:eastAsia="Liberation Serif"/>
                <w:color w:val="000000"/>
                <w:szCs w:val="24"/>
              </w:rPr>
            </w:pPr>
            <w:r w:rsidRPr="0017141C">
              <w:rPr>
                <w:rFonts w:eastAsia="Liberation Serif"/>
                <w:color w:val="000000"/>
                <w:szCs w:val="24"/>
              </w:rPr>
              <w:t>G &gt; C</w:t>
            </w:r>
          </w:p>
        </w:tc>
        <w:tc>
          <w:tcPr>
            <w:tcW w:w="4363" w:type="dxa"/>
            <w:tcBorders>
              <w:bottom w:val="single" w:sz="8" w:space="0" w:color="A8D08D"/>
              <w:right w:val="single" w:sz="8" w:space="0" w:color="A8D08D"/>
            </w:tcBorders>
            <w:shd w:val="clear" w:color="auto" w:fill="E2EFD9"/>
          </w:tcPr>
          <w:p w14:paraId="22719B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23.78</w:t>
            </w:r>
          </w:p>
        </w:tc>
      </w:tr>
      <w:tr w:rsidR="00337B74" w:rsidRPr="0017141C" w14:paraId="2757C2C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ABD40A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7</w:t>
            </w:r>
          </w:p>
        </w:tc>
        <w:tc>
          <w:tcPr>
            <w:tcW w:w="2616" w:type="dxa"/>
            <w:tcBorders>
              <w:bottom w:val="single" w:sz="8" w:space="0" w:color="A8D08D"/>
              <w:right w:val="single" w:sz="8" w:space="0" w:color="A8D08D"/>
            </w:tcBorders>
            <w:shd w:val="clear" w:color="auto" w:fill="auto"/>
            <w:vAlign w:val="center"/>
          </w:tcPr>
          <w:p w14:paraId="0965C4CC" w14:textId="77777777" w:rsidR="00337B74" w:rsidRPr="0017141C" w:rsidRDefault="00337B74" w:rsidP="0017141C">
            <w:pPr>
              <w:rPr>
                <w:rFonts w:eastAsia="Liberation Serif"/>
                <w:color w:val="000000"/>
                <w:szCs w:val="24"/>
              </w:rPr>
            </w:pPr>
            <w:r w:rsidRPr="0017141C">
              <w:rPr>
                <w:rFonts w:eastAsia="Liberation Serif"/>
                <w:color w:val="000000"/>
                <w:szCs w:val="24"/>
              </w:rPr>
              <w:t>C &gt; G</w:t>
            </w:r>
          </w:p>
        </w:tc>
        <w:tc>
          <w:tcPr>
            <w:tcW w:w="4363" w:type="dxa"/>
            <w:tcBorders>
              <w:bottom w:val="single" w:sz="8" w:space="0" w:color="A8D08D"/>
              <w:right w:val="single" w:sz="8" w:space="0" w:color="A8D08D"/>
            </w:tcBorders>
            <w:shd w:val="clear" w:color="auto" w:fill="auto"/>
          </w:tcPr>
          <w:p w14:paraId="203B8B3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23.31</w:t>
            </w:r>
          </w:p>
        </w:tc>
      </w:tr>
      <w:tr w:rsidR="00337B74" w:rsidRPr="0017141C" w14:paraId="118BF7C2"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CD7F5F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8</w:t>
            </w:r>
          </w:p>
        </w:tc>
        <w:tc>
          <w:tcPr>
            <w:tcW w:w="2616" w:type="dxa"/>
            <w:tcBorders>
              <w:bottom w:val="single" w:sz="8" w:space="0" w:color="A8D08D"/>
              <w:right w:val="single" w:sz="8" w:space="0" w:color="A8D08D"/>
            </w:tcBorders>
            <w:shd w:val="clear" w:color="auto" w:fill="E2EFD9"/>
            <w:vAlign w:val="center"/>
          </w:tcPr>
          <w:p w14:paraId="34036B2E" w14:textId="77777777" w:rsidR="00337B74" w:rsidRPr="0017141C" w:rsidRDefault="00337B74" w:rsidP="0017141C">
            <w:pPr>
              <w:rPr>
                <w:rFonts w:eastAsia="Liberation Serif"/>
                <w:color w:val="000000"/>
                <w:szCs w:val="24"/>
              </w:rPr>
            </w:pPr>
            <w:r w:rsidRPr="0017141C">
              <w:rPr>
                <w:rFonts w:eastAsia="Liberation Serif"/>
                <w:color w:val="000000"/>
                <w:szCs w:val="24"/>
              </w:rPr>
              <w:t>L &gt; C</w:t>
            </w:r>
          </w:p>
        </w:tc>
        <w:tc>
          <w:tcPr>
            <w:tcW w:w="4363" w:type="dxa"/>
            <w:tcBorders>
              <w:bottom w:val="single" w:sz="8" w:space="0" w:color="A8D08D"/>
              <w:right w:val="single" w:sz="8" w:space="0" w:color="A8D08D"/>
            </w:tcBorders>
            <w:shd w:val="clear" w:color="auto" w:fill="E2EFD9"/>
          </w:tcPr>
          <w:p w14:paraId="02339FF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7CE7B5F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1AC9616"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9</w:t>
            </w:r>
          </w:p>
        </w:tc>
        <w:tc>
          <w:tcPr>
            <w:tcW w:w="2616" w:type="dxa"/>
            <w:tcBorders>
              <w:bottom w:val="single" w:sz="8" w:space="0" w:color="A8D08D"/>
              <w:right w:val="single" w:sz="8" w:space="0" w:color="A8D08D"/>
            </w:tcBorders>
            <w:shd w:val="clear" w:color="auto" w:fill="auto"/>
            <w:vAlign w:val="center"/>
          </w:tcPr>
          <w:p w14:paraId="150694D9" w14:textId="77777777" w:rsidR="00337B74" w:rsidRPr="0017141C" w:rsidRDefault="00337B74" w:rsidP="0017141C">
            <w:pPr>
              <w:rPr>
                <w:rFonts w:eastAsia="Liberation Serif"/>
                <w:color w:val="000000"/>
                <w:szCs w:val="24"/>
              </w:rPr>
            </w:pPr>
            <w:r w:rsidRPr="0017141C">
              <w:rPr>
                <w:rFonts w:eastAsia="Liberation Serif"/>
                <w:color w:val="000000"/>
                <w:szCs w:val="24"/>
              </w:rPr>
              <w:t>C &gt; L</w:t>
            </w:r>
          </w:p>
        </w:tc>
        <w:tc>
          <w:tcPr>
            <w:tcW w:w="4363" w:type="dxa"/>
            <w:tcBorders>
              <w:bottom w:val="single" w:sz="8" w:space="0" w:color="A8D08D"/>
              <w:right w:val="single" w:sz="8" w:space="0" w:color="A8D08D"/>
            </w:tcBorders>
            <w:shd w:val="clear" w:color="auto" w:fill="auto"/>
          </w:tcPr>
          <w:p w14:paraId="38890DE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r w:rsidR="00337B74" w:rsidRPr="0017141C" w14:paraId="5008F92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03D2E3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10</w:t>
            </w:r>
          </w:p>
        </w:tc>
        <w:tc>
          <w:tcPr>
            <w:tcW w:w="2616" w:type="dxa"/>
            <w:tcBorders>
              <w:bottom w:val="single" w:sz="8" w:space="0" w:color="A8D08D"/>
              <w:right w:val="single" w:sz="8" w:space="0" w:color="A8D08D"/>
            </w:tcBorders>
            <w:shd w:val="clear" w:color="auto" w:fill="E2EFD9"/>
            <w:vAlign w:val="center"/>
          </w:tcPr>
          <w:p w14:paraId="262280CC" w14:textId="77777777" w:rsidR="00337B74" w:rsidRPr="0017141C" w:rsidRDefault="00337B74" w:rsidP="0017141C">
            <w:pPr>
              <w:rPr>
                <w:rFonts w:eastAsia="Liberation Serif"/>
                <w:color w:val="000000"/>
                <w:szCs w:val="24"/>
              </w:rPr>
            </w:pPr>
            <w:r w:rsidRPr="0017141C">
              <w:rPr>
                <w:rFonts w:eastAsia="Liberation Serif"/>
                <w:color w:val="000000"/>
                <w:szCs w:val="24"/>
              </w:rPr>
              <w:t>G &gt; L &gt; C</w:t>
            </w:r>
          </w:p>
        </w:tc>
        <w:tc>
          <w:tcPr>
            <w:tcW w:w="4363" w:type="dxa"/>
            <w:tcBorders>
              <w:bottom w:val="single" w:sz="8" w:space="0" w:color="A8D08D"/>
              <w:right w:val="single" w:sz="8" w:space="0" w:color="A8D08D"/>
            </w:tcBorders>
            <w:shd w:val="clear" w:color="auto" w:fill="E2EFD9"/>
          </w:tcPr>
          <w:p w14:paraId="14B3C7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333A3A0D"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34B404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11</w:t>
            </w:r>
          </w:p>
        </w:tc>
        <w:tc>
          <w:tcPr>
            <w:tcW w:w="2616" w:type="dxa"/>
            <w:tcBorders>
              <w:bottom w:val="single" w:sz="8" w:space="0" w:color="A8D08D"/>
              <w:right w:val="single" w:sz="8" w:space="0" w:color="A8D08D"/>
            </w:tcBorders>
            <w:shd w:val="clear" w:color="auto" w:fill="auto"/>
            <w:vAlign w:val="center"/>
          </w:tcPr>
          <w:p w14:paraId="78ECFDD0" w14:textId="77777777" w:rsidR="00337B74" w:rsidRPr="0017141C" w:rsidRDefault="00337B74" w:rsidP="0017141C">
            <w:pPr>
              <w:rPr>
                <w:rFonts w:eastAsia="Liberation Serif"/>
                <w:color w:val="000000"/>
                <w:szCs w:val="24"/>
              </w:rPr>
            </w:pPr>
            <w:r w:rsidRPr="0017141C">
              <w:rPr>
                <w:rFonts w:eastAsia="Liberation Serif"/>
                <w:color w:val="000000"/>
                <w:szCs w:val="24"/>
              </w:rPr>
              <w:t>G &gt; C &gt; L</w:t>
            </w:r>
          </w:p>
        </w:tc>
        <w:tc>
          <w:tcPr>
            <w:tcW w:w="4363" w:type="dxa"/>
            <w:tcBorders>
              <w:bottom w:val="single" w:sz="8" w:space="0" w:color="A8D08D"/>
              <w:right w:val="single" w:sz="8" w:space="0" w:color="A8D08D"/>
            </w:tcBorders>
            <w:shd w:val="clear" w:color="auto" w:fill="auto"/>
          </w:tcPr>
          <w:p w14:paraId="36D20C9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w:t>
            </w:r>
          </w:p>
        </w:tc>
      </w:tr>
      <w:tr w:rsidR="00337B74" w:rsidRPr="0017141C" w14:paraId="6C49BF4E"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BD1D0D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12</w:t>
            </w:r>
          </w:p>
        </w:tc>
        <w:tc>
          <w:tcPr>
            <w:tcW w:w="2616" w:type="dxa"/>
            <w:tcBorders>
              <w:bottom w:val="single" w:sz="8" w:space="0" w:color="A8D08D"/>
              <w:right w:val="single" w:sz="8" w:space="0" w:color="A8D08D"/>
            </w:tcBorders>
            <w:shd w:val="clear" w:color="auto" w:fill="E2EFD9"/>
            <w:vAlign w:val="center"/>
          </w:tcPr>
          <w:p w14:paraId="1B4603A7" w14:textId="77777777" w:rsidR="00337B74" w:rsidRPr="0017141C" w:rsidRDefault="00337B74" w:rsidP="0017141C">
            <w:pPr>
              <w:rPr>
                <w:rFonts w:eastAsia="Liberation Serif"/>
                <w:color w:val="000000"/>
                <w:szCs w:val="24"/>
              </w:rPr>
            </w:pPr>
            <w:r w:rsidRPr="0017141C">
              <w:rPr>
                <w:rFonts w:eastAsia="Liberation Serif"/>
                <w:color w:val="000000"/>
                <w:szCs w:val="24"/>
              </w:rPr>
              <w:t>L &gt; G &gt; C</w:t>
            </w:r>
          </w:p>
        </w:tc>
        <w:tc>
          <w:tcPr>
            <w:tcW w:w="4363" w:type="dxa"/>
            <w:tcBorders>
              <w:bottom w:val="single" w:sz="8" w:space="0" w:color="A8D08D"/>
              <w:right w:val="single" w:sz="8" w:space="0" w:color="A8D08D"/>
            </w:tcBorders>
            <w:shd w:val="clear" w:color="auto" w:fill="E2EFD9"/>
          </w:tcPr>
          <w:p w14:paraId="6806E9F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w:t>
            </w:r>
          </w:p>
        </w:tc>
      </w:tr>
      <w:tr w:rsidR="00337B74" w:rsidRPr="0017141C" w14:paraId="55A1424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43CFDB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13</w:t>
            </w:r>
          </w:p>
        </w:tc>
        <w:tc>
          <w:tcPr>
            <w:tcW w:w="2616" w:type="dxa"/>
            <w:tcBorders>
              <w:bottom w:val="single" w:sz="8" w:space="0" w:color="A8D08D"/>
              <w:right w:val="single" w:sz="8" w:space="0" w:color="A8D08D"/>
            </w:tcBorders>
            <w:shd w:val="clear" w:color="auto" w:fill="auto"/>
            <w:vAlign w:val="center"/>
          </w:tcPr>
          <w:p w14:paraId="12DEEC71" w14:textId="77777777" w:rsidR="00337B74" w:rsidRPr="0017141C" w:rsidRDefault="00337B74" w:rsidP="0017141C">
            <w:pPr>
              <w:rPr>
                <w:rFonts w:eastAsia="Liberation Serif"/>
                <w:color w:val="000000"/>
                <w:szCs w:val="24"/>
              </w:rPr>
            </w:pPr>
            <w:r w:rsidRPr="0017141C">
              <w:rPr>
                <w:rFonts w:eastAsia="Liberation Serif"/>
                <w:color w:val="000000"/>
                <w:szCs w:val="24"/>
              </w:rPr>
              <w:t>L &gt; C &gt; G</w:t>
            </w:r>
          </w:p>
        </w:tc>
        <w:tc>
          <w:tcPr>
            <w:tcW w:w="4363" w:type="dxa"/>
            <w:tcBorders>
              <w:bottom w:val="single" w:sz="8" w:space="0" w:color="A8D08D"/>
              <w:right w:val="single" w:sz="8" w:space="0" w:color="A8D08D"/>
            </w:tcBorders>
            <w:shd w:val="clear" w:color="auto" w:fill="auto"/>
          </w:tcPr>
          <w:p w14:paraId="0D21680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23.08</w:t>
            </w:r>
          </w:p>
        </w:tc>
      </w:tr>
      <w:tr w:rsidR="00337B74" w:rsidRPr="0017141C" w14:paraId="7828CD1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678F7F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14</w:t>
            </w:r>
          </w:p>
        </w:tc>
        <w:tc>
          <w:tcPr>
            <w:tcW w:w="2616" w:type="dxa"/>
            <w:tcBorders>
              <w:bottom w:val="single" w:sz="8" w:space="0" w:color="A8D08D"/>
              <w:right w:val="single" w:sz="8" w:space="0" w:color="A8D08D"/>
            </w:tcBorders>
            <w:shd w:val="clear" w:color="auto" w:fill="E2EFD9"/>
            <w:vAlign w:val="center"/>
          </w:tcPr>
          <w:p w14:paraId="09CE55FE" w14:textId="77777777" w:rsidR="00337B74" w:rsidRPr="0017141C" w:rsidRDefault="00337B74" w:rsidP="0017141C">
            <w:pPr>
              <w:rPr>
                <w:rFonts w:eastAsia="Liberation Serif"/>
                <w:color w:val="000000"/>
                <w:szCs w:val="24"/>
              </w:rPr>
            </w:pPr>
            <w:r w:rsidRPr="0017141C">
              <w:rPr>
                <w:rFonts w:eastAsia="Liberation Serif"/>
                <w:color w:val="000000"/>
                <w:szCs w:val="24"/>
              </w:rPr>
              <w:t>C &gt; G &gt; L</w:t>
            </w:r>
          </w:p>
        </w:tc>
        <w:tc>
          <w:tcPr>
            <w:tcW w:w="4363" w:type="dxa"/>
            <w:tcBorders>
              <w:bottom w:val="single" w:sz="8" w:space="0" w:color="A8D08D"/>
              <w:right w:val="single" w:sz="8" w:space="0" w:color="A8D08D"/>
            </w:tcBorders>
            <w:shd w:val="clear" w:color="auto" w:fill="E2EFD9"/>
          </w:tcPr>
          <w:p w14:paraId="4BC5A3C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w:t>
            </w:r>
          </w:p>
        </w:tc>
      </w:tr>
      <w:tr w:rsidR="00337B74" w:rsidRPr="0017141C" w14:paraId="35A114F9"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051470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15</w:t>
            </w:r>
          </w:p>
        </w:tc>
        <w:tc>
          <w:tcPr>
            <w:tcW w:w="2616" w:type="dxa"/>
            <w:tcBorders>
              <w:bottom w:val="single" w:sz="8" w:space="0" w:color="A8D08D"/>
              <w:right w:val="single" w:sz="8" w:space="0" w:color="A8D08D"/>
            </w:tcBorders>
            <w:shd w:val="clear" w:color="auto" w:fill="auto"/>
            <w:vAlign w:val="center"/>
          </w:tcPr>
          <w:p w14:paraId="591F60B7" w14:textId="77777777" w:rsidR="00337B74" w:rsidRPr="0017141C" w:rsidRDefault="00337B74" w:rsidP="0017141C">
            <w:pPr>
              <w:rPr>
                <w:rFonts w:eastAsia="Liberation Serif"/>
                <w:color w:val="000000"/>
                <w:szCs w:val="24"/>
              </w:rPr>
            </w:pPr>
            <w:r w:rsidRPr="0017141C">
              <w:rPr>
                <w:rFonts w:eastAsia="Liberation Serif"/>
                <w:color w:val="000000"/>
                <w:szCs w:val="24"/>
              </w:rPr>
              <w:t>C &gt; L &gt; G</w:t>
            </w:r>
          </w:p>
        </w:tc>
        <w:tc>
          <w:tcPr>
            <w:tcW w:w="4363" w:type="dxa"/>
            <w:tcBorders>
              <w:bottom w:val="single" w:sz="8" w:space="0" w:color="A8D08D"/>
              <w:right w:val="single" w:sz="8" w:space="0" w:color="A8D08D"/>
            </w:tcBorders>
            <w:shd w:val="clear" w:color="auto" w:fill="auto"/>
          </w:tcPr>
          <w:p w14:paraId="23CE1FA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bl>
    <w:p w14:paraId="7FAE5CFC" w14:textId="77777777" w:rsidR="00337B74" w:rsidRPr="0017141C" w:rsidRDefault="00337B74" w:rsidP="0017141C">
      <w:pPr>
        <w:rPr>
          <w:b/>
          <w:szCs w:val="24"/>
        </w:rPr>
      </w:pPr>
    </w:p>
    <w:p w14:paraId="198B441E" w14:textId="77777777" w:rsidR="00337B74" w:rsidRPr="0017141C" w:rsidRDefault="00337B74" w:rsidP="0017141C">
      <w:pPr>
        <w:rPr>
          <w:szCs w:val="24"/>
        </w:rPr>
      </w:pPr>
      <w:r w:rsidRPr="0017141C">
        <w:rPr>
          <w:b/>
          <w:szCs w:val="24"/>
        </w:rPr>
        <w:t xml:space="preserve">Table S1. </w:t>
      </w:r>
      <w:r w:rsidRPr="0017141C">
        <w:rPr>
          <w:szCs w:val="24"/>
        </w:rPr>
        <w:t>Scenarios explored and global protection results. The risk factor order represents the order risk factors were included in the hierarchical prioritization. (G = governance, L = land use, C = Climate).</w:t>
      </w:r>
    </w:p>
    <w:p w14:paraId="74C9707A" w14:textId="26AFAF99" w:rsidR="0017141C" w:rsidRPr="0017141C" w:rsidRDefault="00506C0D" w:rsidP="00506C0D">
      <w:pPr>
        <w:rPr>
          <w:szCs w:val="24"/>
        </w:rPr>
      </w:pPr>
      <w:r>
        <w:rPr>
          <w:szCs w:val="24"/>
        </w:rPr>
        <w:br w:type="page"/>
      </w:r>
    </w:p>
    <w:p w14:paraId="2DCA9FE6" w14:textId="42D87A32" w:rsidR="00337B74" w:rsidRPr="0017141C" w:rsidRDefault="00015F74" w:rsidP="0017141C">
      <w:pPr>
        <w:pStyle w:val="SMHeading"/>
      </w:pPr>
      <w:r w:rsidRPr="0017141C">
        <w:lastRenderedPageBreak/>
        <w:t>Table S2.</w:t>
      </w:r>
      <w:r w:rsidR="00337B74" w:rsidRPr="0017141C">
        <w:tab/>
        <w:t xml:space="preserve"> </w:t>
      </w:r>
      <w:r w:rsidR="00337B74" w:rsidRPr="0017141C">
        <w:tab/>
      </w:r>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337B74" w:rsidRPr="0017141C" w14:paraId="6D1A126F" w14:textId="77777777" w:rsidTr="0017141C">
        <w:trPr>
          <w:trHeight w:val="144"/>
        </w:trPr>
        <w:tc>
          <w:tcPr>
            <w:tcW w:w="1125" w:type="dxa"/>
            <w:shd w:val="clear" w:color="auto" w:fill="auto"/>
          </w:tcPr>
          <w:p w14:paraId="5164FE4A" w14:textId="77777777" w:rsidR="00337B74" w:rsidRPr="0017141C" w:rsidRDefault="00337B74" w:rsidP="0017141C">
            <w:pPr>
              <w:widowControl w:val="0"/>
              <w:pBdr>
                <w:top w:val="nil"/>
                <w:left w:val="nil"/>
                <w:bottom w:val="nil"/>
                <w:right w:val="nil"/>
                <w:between w:val="nil"/>
              </w:pBdr>
              <w:rPr>
                <w:color w:val="000000"/>
                <w:szCs w:val="24"/>
              </w:rPr>
            </w:pPr>
          </w:p>
        </w:tc>
        <w:tc>
          <w:tcPr>
            <w:tcW w:w="1575" w:type="dxa"/>
            <w:shd w:val="clear" w:color="auto" w:fill="auto"/>
          </w:tcPr>
          <w:p w14:paraId="2A7C3E8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Afghanistan</w:t>
            </w:r>
          </w:p>
        </w:tc>
        <w:tc>
          <w:tcPr>
            <w:tcW w:w="2115" w:type="dxa"/>
            <w:shd w:val="clear" w:color="auto" w:fill="auto"/>
          </w:tcPr>
          <w:p w14:paraId="7B771B6D" w14:textId="77777777" w:rsidR="00337B74" w:rsidRPr="0017141C" w:rsidRDefault="00337B74" w:rsidP="0017141C">
            <w:pPr>
              <w:widowControl w:val="0"/>
              <w:pBdr>
                <w:top w:val="nil"/>
                <w:left w:val="nil"/>
                <w:bottom w:val="nil"/>
                <w:right w:val="nil"/>
                <w:between w:val="nil"/>
              </w:pBdr>
              <w:rPr>
                <w:color w:val="000000"/>
                <w:szCs w:val="24"/>
              </w:rPr>
            </w:pPr>
            <w:proofErr w:type="spellStart"/>
            <w:r w:rsidRPr="0017141C">
              <w:rPr>
                <w:color w:val="000000"/>
                <w:szCs w:val="24"/>
              </w:rPr>
              <w:t>Åland</w:t>
            </w:r>
            <w:proofErr w:type="spellEnd"/>
          </w:p>
        </w:tc>
        <w:tc>
          <w:tcPr>
            <w:tcW w:w="1125" w:type="dxa"/>
            <w:shd w:val="clear" w:color="auto" w:fill="auto"/>
          </w:tcPr>
          <w:p w14:paraId="23641DC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Albania</w:t>
            </w:r>
          </w:p>
        </w:tc>
        <w:tc>
          <w:tcPr>
            <w:tcW w:w="1230" w:type="dxa"/>
            <w:shd w:val="clear" w:color="auto" w:fill="auto"/>
          </w:tcPr>
          <w:p w14:paraId="52D66A6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Algeria</w:t>
            </w:r>
          </w:p>
        </w:tc>
        <w:tc>
          <w:tcPr>
            <w:tcW w:w="2115" w:type="dxa"/>
            <w:shd w:val="clear" w:color="auto" w:fill="auto"/>
          </w:tcPr>
          <w:p w14:paraId="06BBC8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42A9DA2" w14:textId="77777777" w:rsidTr="0017141C">
        <w:trPr>
          <w:trHeight w:val="144"/>
        </w:trPr>
        <w:tc>
          <w:tcPr>
            <w:tcW w:w="1125" w:type="dxa"/>
            <w:shd w:val="clear" w:color="auto" w:fill="auto"/>
          </w:tcPr>
          <w:p w14:paraId="1C42109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N</w:t>
            </w:r>
          </w:p>
        </w:tc>
        <w:tc>
          <w:tcPr>
            <w:tcW w:w="1575" w:type="dxa"/>
            <w:shd w:val="clear" w:color="auto" w:fill="auto"/>
          </w:tcPr>
          <w:p w14:paraId="2D82D91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15.95</w:t>
            </w:r>
          </w:p>
        </w:tc>
        <w:tc>
          <w:tcPr>
            <w:tcW w:w="2115" w:type="dxa"/>
            <w:shd w:val="clear" w:color="auto" w:fill="auto"/>
          </w:tcPr>
          <w:p w14:paraId="0FCFA46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BE28A6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38.46</w:t>
            </w:r>
          </w:p>
        </w:tc>
        <w:tc>
          <w:tcPr>
            <w:tcW w:w="1230" w:type="dxa"/>
            <w:shd w:val="clear" w:color="auto" w:fill="auto"/>
          </w:tcPr>
          <w:p w14:paraId="2CE3CD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10.62</w:t>
            </w:r>
          </w:p>
        </w:tc>
        <w:tc>
          <w:tcPr>
            <w:tcW w:w="2115" w:type="dxa"/>
            <w:shd w:val="clear" w:color="auto" w:fill="auto"/>
          </w:tcPr>
          <w:p w14:paraId="3A56849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95B7851" w14:textId="77777777" w:rsidTr="0017141C">
        <w:trPr>
          <w:trHeight w:val="144"/>
        </w:trPr>
        <w:tc>
          <w:tcPr>
            <w:tcW w:w="1125" w:type="dxa"/>
            <w:shd w:val="clear" w:color="auto" w:fill="auto"/>
          </w:tcPr>
          <w:p w14:paraId="11EE097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w:t>
            </w:r>
          </w:p>
        </w:tc>
        <w:tc>
          <w:tcPr>
            <w:tcW w:w="1575" w:type="dxa"/>
            <w:shd w:val="clear" w:color="auto" w:fill="auto"/>
          </w:tcPr>
          <w:p w14:paraId="73EE34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14.95</w:t>
            </w:r>
          </w:p>
        </w:tc>
        <w:tc>
          <w:tcPr>
            <w:tcW w:w="2115" w:type="dxa"/>
            <w:shd w:val="clear" w:color="auto" w:fill="auto"/>
          </w:tcPr>
          <w:p w14:paraId="146418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F1A9CF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35.66</w:t>
            </w:r>
          </w:p>
        </w:tc>
        <w:tc>
          <w:tcPr>
            <w:tcW w:w="1230" w:type="dxa"/>
            <w:shd w:val="clear" w:color="auto" w:fill="auto"/>
          </w:tcPr>
          <w:p w14:paraId="1B03AE6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7.71</w:t>
            </w:r>
          </w:p>
        </w:tc>
        <w:tc>
          <w:tcPr>
            <w:tcW w:w="2115" w:type="dxa"/>
            <w:shd w:val="clear" w:color="auto" w:fill="auto"/>
          </w:tcPr>
          <w:p w14:paraId="774691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3F8E556" w14:textId="77777777" w:rsidTr="0017141C">
        <w:trPr>
          <w:trHeight w:val="144"/>
        </w:trPr>
        <w:tc>
          <w:tcPr>
            <w:tcW w:w="1125" w:type="dxa"/>
            <w:shd w:val="clear" w:color="auto" w:fill="auto"/>
          </w:tcPr>
          <w:p w14:paraId="75239A5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w:t>
            </w:r>
          </w:p>
        </w:tc>
        <w:tc>
          <w:tcPr>
            <w:tcW w:w="1575" w:type="dxa"/>
            <w:shd w:val="clear" w:color="auto" w:fill="auto"/>
          </w:tcPr>
          <w:p w14:paraId="71E59A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17.03</w:t>
            </w:r>
          </w:p>
        </w:tc>
        <w:tc>
          <w:tcPr>
            <w:tcW w:w="2115" w:type="dxa"/>
            <w:shd w:val="clear" w:color="auto" w:fill="auto"/>
          </w:tcPr>
          <w:p w14:paraId="106813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3D3538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5D386F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10.32</w:t>
            </w:r>
          </w:p>
        </w:tc>
        <w:tc>
          <w:tcPr>
            <w:tcW w:w="2115" w:type="dxa"/>
            <w:shd w:val="clear" w:color="auto" w:fill="auto"/>
          </w:tcPr>
          <w:p w14:paraId="592BE4E4"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DDF61" w14:textId="77777777" w:rsidTr="0017141C">
        <w:trPr>
          <w:trHeight w:val="144"/>
        </w:trPr>
        <w:tc>
          <w:tcPr>
            <w:tcW w:w="1125" w:type="dxa"/>
            <w:shd w:val="clear" w:color="auto" w:fill="auto"/>
          </w:tcPr>
          <w:p w14:paraId="7E82B3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w:t>
            </w:r>
          </w:p>
        </w:tc>
        <w:tc>
          <w:tcPr>
            <w:tcW w:w="1575" w:type="dxa"/>
            <w:shd w:val="clear" w:color="auto" w:fill="auto"/>
          </w:tcPr>
          <w:p w14:paraId="773DD1A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19.25</w:t>
            </w:r>
          </w:p>
        </w:tc>
        <w:tc>
          <w:tcPr>
            <w:tcW w:w="2115" w:type="dxa"/>
            <w:shd w:val="clear" w:color="auto" w:fill="auto"/>
          </w:tcPr>
          <w:p w14:paraId="19A1015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0BDEC7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46.15</w:t>
            </w:r>
          </w:p>
        </w:tc>
        <w:tc>
          <w:tcPr>
            <w:tcW w:w="1230" w:type="dxa"/>
            <w:shd w:val="clear" w:color="auto" w:fill="auto"/>
          </w:tcPr>
          <w:p w14:paraId="2125FE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13.69</w:t>
            </w:r>
          </w:p>
        </w:tc>
        <w:tc>
          <w:tcPr>
            <w:tcW w:w="2115" w:type="dxa"/>
            <w:shd w:val="clear" w:color="auto" w:fill="auto"/>
          </w:tcPr>
          <w:p w14:paraId="4994055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74A535B1" w14:textId="77777777" w:rsidTr="0017141C">
        <w:trPr>
          <w:trHeight w:val="144"/>
        </w:trPr>
        <w:tc>
          <w:tcPr>
            <w:tcW w:w="1125" w:type="dxa"/>
            <w:shd w:val="clear" w:color="auto" w:fill="auto"/>
          </w:tcPr>
          <w:p w14:paraId="198F60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w:t>
            </w:r>
          </w:p>
        </w:tc>
        <w:tc>
          <w:tcPr>
            <w:tcW w:w="1575" w:type="dxa"/>
            <w:shd w:val="clear" w:color="auto" w:fill="auto"/>
          </w:tcPr>
          <w:p w14:paraId="2C8867B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15.87</w:t>
            </w:r>
          </w:p>
        </w:tc>
        <w:tc>
          <w:tcPr>
            <w:tcW w:w="2115" w:type="dxa"/>
            <w:shd w:val="clear" w:color="auto" w:fill="auto"/>
          </w:tcPr>
          <w:p w14:paraId="0800560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FF08C3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37.41</w:t>
            </w:r>
          </w:p>
        </w:tc>
        <w:tc>
          <w:tcPr>
            <w:tcW w:w="1230" w:type="dxa"/>
            <w:shd w:val="clear" w:color="auto" w:fill="auto"/>
          </w:tcPr>
          <w:p w14:paraId="1A3F7BF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8.94</w:t>
            </w:r>
          </w:p>
        </w:tc>
        <w:tc>
          <w:tcPr>
            <w:tcW w:w="2115" w:type="dxa"/>
            <w:shd w:val="clear" w:color="auto" w:fill="auto"/>
          </w:tcPr>
          <w:p w14:paraId="10825FE3"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FD31886" w14:textId="77777777" w:rsidTr="0017141C">
        <w:trPr>
          <w:trHeight w:val="144"/>
        </w:trPr>
        <w:tc>
          <w:tcPr>
            <w:tcW w:w="1125" w:type="dxa"/>
            <w:shd w:val="clear" w:color="auto" w:fill="auto"/>
          </w:tcPr>
          <w:p w14:paraId="0109CA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w:t>
            </w:r>
          </w:p>
        </w:tc>
        <w:tc>
          <w:tcPr>
            <w:tcW w:w="1575" w:type="dxa"/>
            <w:shd w:val="clear" w:color="auto" w:fill="auto"/>
          </w:tcPr>
          <w:p w14:paraId="6FA1CCB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16.55</w:t>
            </w:r>
          </w:p>
        </w:tc>
        <w:tc>
          <w:tcPr>
            <w:tcW w:w="2115" w:type="dxa"/>
            <w:shd w:val="clear" w:color="auto" w:fill="auto"/>
          </w:tcPr>
          <w:p w14:paraId="2D38BC1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100</w:t>
            </w:r>
          </w:p>
        </w:tc>
        <w:tc>
          <w:tcPr>
            <w:tcW w:w="1125" w:type="dxa"/>
            <w:shd w:val="clear" w:color="auto" w:fill="auto"/>
          </w:tcPr>
          <w:p w14:paraId="74958C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282EE2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11.59</w:t>
            </w:r>
          </w:p>
        </w:tc>
        <w:tc>
          <w:tcPr>
            <w:tcW w:w="2115" w:type="dxa"/>
            <w:shd w:val="clear" w:color="auto" w:fill="auto"/>
          </w:tcPr>
          <w:p w14:paraId="29BDC24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3F147EB" w14:textId="77777777" w:rsidTr="0017141C">
        <w:trPr>
          <w:trHeight w:val="144"/>
        </w:trPr>
        <w:tc>
          <w:tcPr>
            <w:tcW w:w="1125" w:type="dxa"/>
            <w:shd w:val="clear" w:color="auto" w:fill="auto"/>
          </w:tcPr>
          <w:p w14:paraId="1060BA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w:t>
            </w:r>
          </w:p>
        </w:tc>
        <w:tc>
          <w:tcPr>
            <w:tcW w:w="1575" w:type="dxa"/>
            <w:shd w:val="clear" w:color="auto" w:fill="auto"/>
          </w:tcPr>
          <w:p w14:paraId="69E92B2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19.3</w:t>
            </w:r>
          </w:p>
        </w:tc>
        <w:tc>
          <w:tcPr>
            <w:tcW w:w="2115" w:type="dxa"/>
            <w:shd w:val="clear" w:color="auto" w:fill="auto"/>
          </w:tcPr>
          <w:p w14:paraId="31290AA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E8A64D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46.5</w:t>
            </w:r>
          </w:p>
        </w:tc>
        <w:tc>
          <w:tcPr>
            <w:tcW w:w="1230" w:type="dxa"/>
            <w:shd w:val="clear" w:color="auto" w:fill="auto"/>
          </w:tcPr>
          <w:p w14:paraId="6E4B3A1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13.71</w:t>
            </w:r>
          </w:p>
        </w:tc>
        <w:tc>
          <w:tcPr>
            <w:tcW w:w="2115" w:type="dxa"/>
            <w:shd w:val="clear" w:color="auto" w:fill="auto"/>
          </w:tcPr>
          <w:p w14:paraId="5701323E"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02636A5" w14:textId="77777777" w:rsidTr="0017141C">
        <w:trPr>
          <w:trHeight w:val="144"/>
        </w:trPr>
        <w:tc>
          <w:tcPr>
            <w:tcW w:w="1125" w:type="dxa"/>
            <w:shd w:val="clear" w:color="auto" w:fill="auto"/>
          </w:tcPr>
          <w:p w14:paraId="3A60E2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w:t>
            </w:r>
          </w:p>
        </w:tc>
        <w:tc>
          <w:tcPr>
            <w:tcW w:w="1575" w:type="dxa"/>
            <w:shd w:val="clear" w:color="auto" w:fill="auto"/>
          </w:tcPr>
          <w:p w14:paraId="31E12A4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17.89</w:t>
            </w:r>
          </w:p>
        </w:tc>
        <w:tc>
          <w:tcPr>
            <w:tcW w:w="2115" w:type="dxa"/>
            <w:shd w:val="clear" w:color="auto" w:fill="auto"/>
          </w:tcPr>
          <w:p w14:paraId="262079F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46F459E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39.16</w:t>
            </w:r>
          </w:p>
        </w:tc>
        <w:tc>
          <w:tcPr>
            <w:tcW w:w="1230" w:type="dxa"/>
            <w:shd w:val="clear" w:color="auto" w:fill="auto"/>
          </w:tcPr>
          <w:p w14:paraId="2729532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12.74</w:t>
            </w:r>
          </w:p>
        </w:tc>
        <w:tc>
          <w:tcPr>
            <w:tcW w:w="2115" w:type="dxa"/>
            <w:shd w:val="clear" w:color="auto" w:fill="auto"/>
          </w:tcPr>
          <w:p w14:paraId="7767B20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CA81F" w14:textId="77777777" w:rsidTr="0017141C">
        <w:trPr>
          <w:trHeight w:val="144"/>
        </w:trPr>
        <w:tc>
          <w:tcPr>
            <w:tcW w:w="1125" w:type="dxa"/>
            <w:shd w:val="clear" w:color="auto" w:fill="auto"/>
          </w:tcPr>
          <w:p w14:paraId="350B527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w:t>
            </w:r>
          </w:p>
        </w:tc>
        <w:tc>
          <w:tcPr>
            <w:tcW w:w="1575" w:type="dxa"/>
            <w:shd w:val="clear" w:color="auto" w:fill="auto"/>
          </w:tcPr>
          <w:p w14:paraId="0E66DEF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1B83A33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241A0CE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66E37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13.07</w:t>
            </w:r>
          </w:p>
        </w:tc>
        <w:tc>
          <w:tcPr>
            <w:tcW w:w="2115" w:type="dxa"/>
            <w:shd w:val="clear" w:color="auto" w:fill="auto"/>
          </w:tcPr>
          <w:p w14:paraId="1D61DE5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1E03DCEC" w14:textId="77777777" w:rsidTr="0017141C">
        <w:trPr>
          <w:trHeight w:val="144"/>
        </w:trPr>
        <w:tc>
          <w:tcPr>
            <w:tcW w:w="1125" w:type="dxa"/>
            <w:shd w:val="clear" w:color="auto" w:fill="auto"/>
          </w:tcPr>
          <w:p w14:paraId="6AEA7D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w:t>
            </w:r>
          </w:p>
        </w:tc>
        <w:tc>
          <w:tcPr>
            <w:tcW w:w="1575" w:type="dxa"/>
            <w:shd w:val="clear" w:color="auto" w:fill="auto"/>
          </w:tcPr>
          <w:p w14:paraId="40D5330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4E14A2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8B2046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3060457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7856338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C91C65B" w14:textId="77777777" w:rsidTr="0017141C">
        <w:trPr>
          <w:trHeight w:val="144"/>
        </w:trPr>
        <w:tc>
          <w:tcPr>
            <w:tcW w:w="1125" w:type="dxa"/>
            <w:shd w:val="clear" w:color="auto" w:fill="auto"/>
          </w:tcPr>
          <w:p w14:paraId="153F0E9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GLC</w:t>
            </w:r>
          </w:p>
        </w:tc>
        <w:tc>
          <w:tcPr>
            <w:tcW w:w="1575" w:type="dxa"/>
            <w:shd w:val="clear" w:color="auto" w:fill="auto"/>
          </w:tcPr>
          <w:p w14:paraId="2F1FB44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6E5430E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EE50CB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2424EF6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13.15</w:t>
            </w:r>
          </w:p>
        </w:tc>
        <w:tc>
          <w:tcPr>
            <w:tcW w:w="2115" w:type="dxa"/>
            <w:shd w:val="clear" w:color="auto" w:fill="auto"/>
          </w:tcPr>
          <w:p w14:paraId="3800AA4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795E770" w14:textId="77777777" w:rsidTr="0017141C">
        <w:trPr>
          <w:trHeight w:val="144"/>
        </w:trPr>
        <w:tc>
          <w:tcPr>
            <w:tcW w:w="1125" w:type="dxa"/>
            <w:shd w:val="clear" w:color="auto" w:fill="auto"/>
          </w:tcPr>
          <w:p w14:paraId="4F7352F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GCL</w:t>
            </w:r>
          </w:p>
        </w:tc>
        <w:tc>
          <w:tcPr>
            <w:tcW w:w="1575" w:type="dxa"/>
            <w:shd w:val="clear" w:color="auto" w:fill="auto"/>
          </w:tcPr>
          <w:p w14:paraId="1643D4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19.44</w:t>
            </w:r>
          </w:p>
        </w:tc>
        <w:tc>
          <w:tcPr>
            <w:tcW w:w="2115" w:type="dxa"/>
            <w:shd w:val="clear" w:color="auto" w:fill="auto"/>
          </w:tcPr>
          <w:p w14:paraId="433B565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66C116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41.96</w:t>
            </w:r>
          </w:p>
        </w:tc>
        <w:tc>
          <w:tcPr>
            <w:tcW w:w="1230" w:type="dxa"/>
            <w:shd w:val="clear" w:color="auto" w:fill="auto"/>
          </w:tcPr>
          <w:p w14:paraId="0AE4BFC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13.38</w:t>
            </w:r>
          </w:p>
        </w:tc>
        <w:tc>
          <w:tcPr>
            <w:tcW w:w="2115" w:type="dxa"/>
            <w:shd w:val="clear" w:color="auto" w:fill="auto"/>
          </w:tcPr>
          <w:p w14:paraId="049D74C9"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ACC217D" w14:textId="77777777" w:rsidTr="0017141C">
        <w:trPr>
          <w:trHeight w:val="144"/>
        </w:trPr>
        <w:tc>
          <w:tcPr>
            <w:tcW w:w="1125" w:type="dxa"/>
            <w:shd w:val="clear" w:color="auto" w:fill="auto"/>
          </w:tcPr>
          <w:p w14:paraId="3CDC71C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LGC</w:t>
            </w:r>
          </w:p>
        </w:tc>
        <w:tc>
          <w:tcPr>
            <w:tcW w:w="1575" w:type="dxa"/>
            <w:shd w:val="clear" w:color="auto" w:fill="auto"/>
          </w:tcPr>
          <w:p w14:paraId="7006B59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17.81</w:t>
            </w:r>
          </w:p>
        </w:tc>
        <w:tc>
          <w:tcPr>
            <w:tcW w:w="2115" w:type="dxa"/>
            <w:shd w:val="clear" w:color="auto" w:fill="auto"/>
          </w:tcPr>
          <w:p w14:paraId="4C704B5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B068C4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540C44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13.05</w:t>
            </w:r>
          </w:p>
        </w:tc>
        <w:tc>
          <w:tcPr>
            <w:tcW w:w="2115" w:type="dxa"/>
            <w:shd w:val="clear" w:color="auto" w:fill="auto"/>
          </w:tcPr>
          <w:p w14:paraId="70B5D57D"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3F4A3191" w14:textId="77777777" w:rsidTr="0017141C">
        <w:trPr>
          <w:trHeight w:val="144"/>
        </w:trPr>
        <w:tc>
          <w:tcPr>
            <w:tcW w:w="1125" w:type="dxa"/>
            <w:shd w:val="clear" w:color="auto" w:fill="auto"/>
          </w:tcPr>
          <w:p w14:paraId="542D5C4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LCG</w:t>
            </w:r>
          </w:p>
        </w:tc>
        <w:tc>
          <w:tcPr>
            <w:tcW w:w="1575" w:type="dxa"/>
            <w:shd w:val="clear" w:color="auto" w:fill="auto"/>
          </w:tcPr>
          <w:p w14:paraId="6B3AD00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16.58</w:t>
            </w:r>
          </w:p>
        </w:tc>
        <w:tc>
          <w:tcPr>
            <w:tcW w:w="2115" w:type="dxa"/>
            <w:shd w:val="clear" w:color="auto" w:fill="auto"/>
          </w:tcPr>
          <w:p w14:paraId="4A4BCFD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97184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73059B2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12.36</w:t>
            </w:r>
          </w:p>
        </w:tc>
        <w:tc>
          <w:tcPr>
            <w:tcW w:w="2115" w:type="dxa"/>
            <w:shd w:val="clear" w:color="auto" w:fill="auto"/>
          </w:tcPr>
          <w:p w14:paraId="391D9782"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E94E044" w14:textId="77777777" w:rsidTr="0017141C">
        <w:trPr>
          <w:trHeight w:val="144"/>
        </w:trPr>
        <w:tc>
          <w:tcPr>
            <w:tcW w:w="1125" w:type="dxa"/>
            <w:shd w:val="clear" w:color="auto" w:fill="auto"/>
          </w:tcPr>
          <w:p w14:paraId="1C5C4B4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CGL</w:t>
            </w:r>
          </w:p>
        </w:tc>
        <w:tc>
          <w:tcPr>
            <w:tcW w:w="1575" w:type="dxa"/>
            <w:shd w:val="clear" w:color="auto" w:fill="auto"/>
          </w:tcPr>
          <w:p w14:paraId="1BC01D0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17.52</w:t>
            </w:r>
          </w:p>
        </w:tc>
        <w:tc>
          <w:tcPr>
            <w:tcW w:w="2115" w:type="dxa"/>
            <w:shd w:val="clear" w:color="auto" w:fill="auto"/>
          </w:tcPr>
          <w:p w14:paraId="3426B7F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4C6D36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43.36</w:t>
            </w:r>
          </w:p>
        </w:tc>
        <w:tc>
          <w:tcPr>
            <w:tcW w:w="1230" w:type="dxa"/>
            <w:shd w:val="clear" w:color="auto" w:fill="auto"/>
          </w:tcPr>
          <w:p w14:paraId="14E22AE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12.4</w:t>
            </w:r>
          </w:p>
        </w:tc>
        <w:tc>
          <w:tcPr>
            <w:tcW w:w="2115" w:type="dxa"/>
            <w:shd w:val="clear" w:color="auto" w:fill="auto"/>
          </w:tcPr>
          <w:p w14:paraId="43938CF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40B57BB" w14:textId="77777777" w:rsidTr="0017141C">
        <w:trPr>
          <w:trHeight w:val="144"/>
        </w:trPr>
        <w:tc>
          <w:tcPr>
            <w:tcW w:w="1125" w:type="dxa"/>
            <w:shd w:val="clear" w:color="auto" w:fill="auto"/>
          </w:tcPr>
          <w:p w14:paraId="006C4B1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CLG</w:t>
            </w:r>
          </w:p>
        </w:tc>
        <w:tc>
          <w:tcPr>
            <w:tcW w:w="1575" w:type="dxa"/>
            <w:shd w:val="clear" w:color="auto" w:fill="auto"/>
          </w:tcPr>
          <w:p w14:paraId="5588DE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7ECC18E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76E55E9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586BAC7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35C51033" w14:textId="77777777" w:rsidR="00337B74" w:rsidRPr="0017141C" w:rsidRDefault="00337B74" w:rsidP="0017141C">
            <w:pPr>
              <w:widowControl w:val="0"/>
              <w:pBdr>
                <w:top w:val="nil"/>
                <w:left w:val="nil"/>
                <w:bottom w:val="nil"/>
                <w:right w:val="nil"/>
                <w:between w:val="nil"/>
              </w:pBdr>
              <w:rPr>
                <w:color w:val="000000"/>
                <w:szCs w:val="24"/>
              </w:rPr>
            </w:pPr>
          </w:p>
        </w:tc>
      </w:tr>
    </w:tbl>
    <w:p w14:paraId="69509245" w14:textId="77777777" w:rsidR="00337B74" w:rsidRPr="0017141C" w:rsidRDefault="00337B74" w:rsidP="0017141C">
      <w:pPr>
        <w:rPr>
          <w:b/>
          <w:szCs w:val="24"/>
        </w:rPr>
      </w:pPr>
      <w:r w:rsidRPr="0017141C">
        <w:rPr>
          <w:b/>
          <w:szCs w:val="24"/>
        </w:rPr>
        <w:t>Table S2</w:t>
      </w:r>
      <w:r w:rsidRPr="0017141C">
        <w:rPr>
          <w:szCs w:val="24"/>
        </w:rPr>
        <w:t xml:space="preserve">. Country specific results for the 15 scenarios investigated. Numbers represent </w:t>
      </w:r>
      <w:commentRangeStart w:id="41"/>
      <w:commentRangeStart w:id="42"/>
      <w:r w:rsidRPr="0017141C">
        <w:rPr>
          <w:szCs w:val="24"/>
        </w:rPr>
        <w:t>% of land area of a country selected (including existing protected areas).</w:t>
      </w:r>
      <w:commentRangeEnd w:id="41"/>
      <w:r w:rsidRPr="0017141C">
        <w:rPr>
          <w:szCs w:val="24"/>
        </w:rPr>
        <w:commentReference w:id="41"/>
      </w:r>
      <w:commentRangeEnd w:id="42"/>
      <w:r w:rsidRPr="0017141C">
        <w:rPr>
          <w:rStyle w:val="CommentReference"/>
          <w:sz w:val="24"/>
          <w:szCs w:val="24"/>
        </w:rPr>
        <w:commentReference w:id="42"/>
      </w:r>
      <w:r w:rsidRPr="0017141C">
        <w:rPr>
          <w:szCs w:val="24"/>
        </w:rPr>
        <w:br/>
        <w:t xml:space="preserve">(As an example 5 countries included here, full list in csv. N = null, G = governance, L = land use, C = Climate) </w:t>
      </w:r>
      <w:r w:rsidRPr="0017141C">
        <w:rPr>
          <w:szCs w:val="24"/>
        </w:rPr>
        <w:br/>
      </w:r>
      <w:hyperlink r:id="rId27">
        <w:r w:rsidRPr="0017141C">
          <w:rPr>
            <w:color w:val="1155CC"/>
            <w:szCs w:val="24"/>
            <w:u w:val="single"/>
          </w:rPr>
          <w:t>https://drive.google.com/file/d/1eD4y4K8XG4nxnRL5fNtiTqzuqfIJ_DfB/view?usp=sharing</w:t>
        </w:r>
      </w:hyperlink>
    </w:p>
    <w:p w14:paraId="685CFA59" w14:textId="51FD1F05" w:rsidR="00337B74" w:rsidRPr="0017141C" w:rsidRDefault="00506C0D" w:rsidP="0017141C">
      <w:pPr>
        <w:rPr>
          <w:szCs w:val="24"/>
        </w:rPr>
      </w:pPr>
      <w:r>
        <w:rPr>
          <w:szCs w:val="24"/>
        </w:rPr>
        <w:br w:type="page"/>
      </w:r>
    </w:p>
    <w:p w14:paraId="2F594A2B" w14:textId="272A2B85" w:rsidR="00337B74" w:rsidRPr="0017141C" w:rsidRDefault="00BD17DF" w:rsidP="0017141C">
      <w:pPr>
        <w:rPr>
          <w:b/>
          <w:color w:val="1155CC"/>
          <w:szCs w:val="24"/>
          <w:u w:val="single"/>
        </w:rPr>
      </w:pPr>
      <w:r w:rsidRPr="0017141C">
        <w:rPr>
          <w:b/>
          <w:szCs w:val="24"/>
        </w:rPr>
        <w:lastRenderedPageBreak/>
        <w:t>Table S3.</w:t>
      </w:r>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337B74" w:rsidRPr="0017141C" w14:paraId="5FAB0F9C" w14:textId="77777777" w:rsidTr="0017141C">
        <w:trPr>
          <w:trHeight w:val="300"/>
        </w:trPr>
        <w:tc>
          <w:tcPr>
            <w:tcW w:w="2410" w:type="dxa"/>
            <w:tcBorders>
              <w:top w:val="nil"/>
              <w:left w:val="nil"/>
              <w:bottom w:val="single" w:sz="4" w:space="0" w:color="000000"/>
              <w:right w:val="nil"/>
            </w:tcBorders>
            <w:shd w:val="clear" w:color="auto" w:fill="auto"/>
            <w:vAlign w:val="bottom"/>
          </w:tcPr>
          <w:p w14:paraId="2D146238" w14:textId="77777777" w:rsidR="00337B74" w:rsidRPr="0017141C" w:rsidRDefault="00337B74" w:rsidP="0017141C">
            <w:pPr>
              <w:rPr>
                <w:rFonts w:eastAsia="Liberation Serif"/>
                <w:color w:val="000000"/>
                <w:szCs w:val="24"/>
              </w:rPr>
            </w:pPr>
            <w:proofErr w:type="spellStart"/>
            <w:r w:rsidRPr="0017141C">
              <w:rPr>
                <w:rFonts w:eastAsia="Liberation Serif"/>
                <w:color w:val="000000"/>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0208C501"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257A75DB"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660818C4"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SDIndex</w:t>
            </w:r>
            <w:proofErr w:type="spellEnd"/>
          </w:p>
        </w:tc>
      </w:tr>
      <w:tr w:rsidR="00337B74" w:rsidRPr="0017141C" w14:paraId="7B15D203" w14:textId="77777777" w:rsidTr="0017141C">
        <w:trPr>
          <w:trHeight w:val="300"/>
        </w:trPr>
        <w:tc>
          <w:tcPr>
            <w:tcW w:w="2410" w:type="dxa"/>
            <w:tcBorders>
              <w:top w:val="single" w:sz="4" w:space="0" w:color="000000"/>
              <w:left w:val="nil"/>
              <w:bottom w:val="nil"/>
              <w:right w:val="nil"/>
            </w:tcBorders>
            <w:shd w:val="clear" w:color="auto" w:fill="auto"/>
            <w:vAlign w:val="bottom"/>
          </w:tcPr>
          <w:p w14:paraId="4082CFE7" w14:textId="77777777" w:rsidR="00337B74" w:rsidRPr="0017141C" w:rsidRDefault="00337B74" w:rsidP="0017141C">
            <w:pPr>
              <w:rPr>
                <w:rFonts w:eastAsia="Liberation Serif"/>
                <w:color w:val="000000"/>
                <w:szCs w:val="24"/>
              </w:rPr>
            </w:pPr>
            <w:r w:rsidRPr="0017141C">
              <w:rPr>
                <w:rFonts w:eastAsia="Liberation Serif"/>
                <w:color w:val="000000"/>
                <w:szCs w:val="24"/>
              </w:rPr>
              <w:t>Afghanistan</w:t>
            </w:r>
          </w:p>
        </w:tc>
        <w:tc>
          <w:tcPr>
            <w:tcW w:w="2551" w:type="dxa"/>
            <w:tcBorders>
              <w:top w:val="single" w:sz="4" w:space="0" w:color="000000"/>
              <w:left w:val="nil"/>
              <w:bottom w:val="nil"/>
              <w:right w:val="nil"/>
            </w:tcBorders>
            <w:shd w:val="clear" w:color="auto" w:fill="auto"/>
            <w:vAlign w:val="bottom"/>
          </w:tcPr>
          <w:p w14:paraId="756EB0E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AFG</w:t>
            </w:r>
          </w:p>
        </w:tc>
        <w:tc>
          <w:tcPr>
            <w:tcW w:w="1865" w:type="dxa"/>
            <w:tcBorders>
              <w:top w:val="single" w:sz="4" w:space="0" w:color="000000"/>
              <w:left w:val="nil"/>
              <w:bottom w:val="nil"/>
              <w:right w:val="nil"/>
            </w:tcBorders>
            <w:shd w:val="clear" w:color="auto" w:fill="auto"/>
            <w:vAlign w:val="bottom"/>
          </w:tcPr>
          <w:p w14:paraId="32855B8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-1.65038</w:t>
            </w:r>
          </w:p>
        </w:tc>
        <w:tc>
          <w:tcPr>
            <w:tcW w:w="1590" w:type="dxa"/>
            <w:tcBorders>
              <w:top w:val="single" w:sz="4" w:space="0" w:color="000000"/>
              <w:left w:val="nil"/>
              <w:bottom w:val="nil"/>
              <w:right w:val="nil"/>
            </w:tcBorders>
            <w:shd w:val="clear" w:color="auto" w:fill="auto"/>
            <w:vAlign w:val="bottom"/>
          </w:tcPr>
          <w:p w14:paraId="4115C43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0.16074</w:t>
            </w:r>
          </w:p>
        </w:tc>
      </w:tr>
      <w:tr w:rsidR="00337B74" w:rsidRPr="0017141C" w14:paraId="5537C40E" w14:textId="77777777" w:rsidTr="0017141C">
        <w:trPr>
          <w:trHeight w:val="300"/>
        </w:trPr>
        <w:tc>
          <w:tcPr>
            <w:tcW w:w="2410" w:type="dxa"/>
            <w:tcBorders>
              <w:top w:val="nil"/>
              <w:left w:val="nil"/>
              <w:bottom w:val="nil"/>
              <w:right w:val="nil"/>
            </w:tcBorders>
            <w:shd w:val="clear" w:color="auto" w:fill="auto"/>
            <w:vAlign w:val="bottom"/>
          </w:tcPr>
          <w:p w14:paraId="0F26C157" w14:textId="77777777" w:rsidR="00337B74" w:rsidRPr="0017141C" w:rsidRDefault="00337B74" w:rsidP="0017141C">
            <w:pPr>
              <w:rPr>
                <w:rFonts w:eastAsia="Liberation Serif"/>
                <w:color w:val="000000"/>
                <w:szCs w:val="24"/>
              </w:rPr>
            </w:pPr>
            <w:r w:rsidRPr="0017141C">
              <w:rPr>
                <w:rFonts w:eastAsia="Liberation Serif"/>
                <w:color w:val="000000"/>
                <w:szCs w:val="24"/>
              </w:rPr>
              <w:t>Albania</w:t>
            </w:r>
          </w:p>
        </w:tc>
        <w:tc>
          <w:tcPr>
            <w:tcW w:w="2551" w:type="dxa"/>
            <w:tcBorders>
              <w:top w:val="nil"/>
              <w:left w:val="nil"/>
              <w:bottom w:val="nil"/>
              <w:right w:val="nil"/>
            </w:tcBorders>
            <w:shd w:val="clear" w:color="auto" w:fill="auto"/>
            <w:vAlign w:val="bottom"/>
          </w:tcPr>
          <w:p w14:paraId="5CD3F1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ALB</w:t>
            </w:r>
          </w:p>
        </w:tc>
        <w:tc>
          <w:tcPr>
            <w:tcW w:w="1865" w:type="dxa"/>
            <w:tcBorders>
              <w:top w:val="nil"/>
              <w:left w:val="nil"/>
              <w:bottom w:val="nil"/>
              <w:right w:val="nil"/>
            </w:tcBorders>
            <w:shd w:val="clear" w:color="auto" w:fill="auto"/>
            <w:vAlign w:val="bottom"/>
          </w:tcPr>
          <w:p w14:paraId="49D1C1B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-0.28043</w:t>
            </w:r>
          </w:p>
        </w:tc>
        <w:tc>
          <w:tcPr>
            <w:tcW w:w="1590" w:type="dxa"/>
            <w:tcBorders>
              <w:top w:val="nil"/>
              <w:left w:val="nil"/>
              <w:bottom w:val="nil"/>
              <w:right w:val="nil"/>
            </w:tcBorders>
            <w:shd w:val="clear" w:color="auto" w:fill="auto"/>
            <w:vAlign w:val="bottom"/>
          </w:tcPr>
          <w:p w14:paraId="0F01DA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0.219515</w:t>
            </w:r>
          </w:p>
        </w:tc>
      </w:tr>
      <w:tr w:rsidR="00337B74" w:rsidRPr="0017141C" w14:paraId="0AA331A4" w14:textId="77777777" w:rsidTr="0017141C">
        <w:trPr>
          <w:trHeight w:val="300"/>
        </w:trPr>
        <w:tc>
          <w:tcPr>
            <w:tcW w:w="2410" w:type="dxa"/>
            <w:tcBorders>
              <w:top w:val="nil"/>
              <w:left w:val="nil"/>
              <w:bottom w:val="nil"/>
              <w:right w:val="nil"/>
            </w:tcBorders>
            <w:shd w:val="clear" w:color="auto" w:fill="auto"/>
            <w:vAlign w:val="bottom"/>
          </w:tcPr>
          <w:p w14:paraId="57693BC1" w14:textId="77777777" w:rsidR="00337B74" w:rsidRPr="0017141C" w:rsidRDefault="00337B74" w:rsidP="0017141C">
            <w:pPr>
              <w:rPr>
                <w:rFonts w:eastAsia="Liberation Serif"/>
                <w:color w:val="000000"/>
                <w:szCs w:val="24"/>
              </w:rPr>
            </w:pPr>
            <w:r w:rsidRPr="0017141C">
              <w:rPr>
                <w:rFonts w:eastAsia="Liberation Serif"/>
                <w:color w:val="000000"/>
                <w:szCs w:val="24"/>
              </w:rPr>
              <w:t>Algeria</w:t>
            </w:r>
          </w:p>
        </w:tc>
        <w:tc>
          <w:tcPr>
            <w:tcW w:w="2551" w:type="dxa"/>
            <w:tcBorders>
              <w:top w:val="nil"/>
              <w:left w:val="nil"/>
              <w:bottom w:val="nil"/>
              <w:right w:val="nil"/>
            </w:tcBorders>
            <w:shd w:val="clear" w:color="auto" w:fill="auto"/>
            <w:vAlign w:val="bottom"/>
          </w:tcPr>
          <w:p w14:paraId="7B263FD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DZA</w:t>
            </w:r>
          </w:p>
        </w:tc>
        <w:tc>
          <w:tcPr>
            <w:tcW w:w="1865" w:type="dxa"/>
            <w:tcBorders>
              <w:top w:val="nil"/>
              <w:left w:val="nil"/>
              <w:bottom w:val="nil"/>
              <w:right w:val="nil"/>
            </w:tcBorders>
            <w:shd w:val="clear" w:color="auto" w:fill="auto"/>
            <w:vAlign w:val="bottom"/>
          </w:tcPr>
          <w:p w14:paraId="056B13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-0.86838</w:t>
            </w:r>
          </w:p>
        </w:tc>
        <w:tc>
          <w:tcPr>
            <w:tcW w:w="1590" w:type="dxa"/>
            <w:tcBorders>
              <w:top w:val="nil"/>
              <w:left w:val="nil"/>
              <w:bottom w:val="nil"/>
              <w:right w:val="nil"/>
            </w:tcBorders>
            <w:shd w:val="clear" w:color="auto" w:fill="auto"/>
            <w:vAlign w:val="bottom"/>
          </w:tcPr>
          <w:p w14:paraId="77DA3EA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0.121774</w:t>
            </w:r>
          </w:p>
        </w:tc>
      </w:tr>
      <w:tr w:rsidR="00337B74" w:rsidRPr="0017141C" w14:paraId="67888974" w14:textId="77777777" w:rsidTr="0017141C">
        <w:trPr>
          <w:trHeight w:val="300"/>
        </w:trPr>
        <w:tc>
          <w:tcPr>
            <w:tcW w:w="2410" w:type="dxa"/>
            <w:tcBorders>
              <w:top w:val="nil"/>
              <w:left w:val="nil"/>
              <w:bottom w:val="nil"/>
              <w:right w:val="nil"/>
            </w:tcBorders>
            <w:shd w:val="clear" w:color="auto" w:fill="auto"/>
            <w:vAlign w:val="bottom"/>
          </w:tcPr>
          <w:p w14:paraId="31B41C72" w14:textId="77777777" w:rsidR="00337B74" w:rsidRPr="0017141C" w:rsidRDefault="00337B74" w:rsidP="0017141C">
            <w:pPr>
              <w:rPr>
                <w:rFonts w:eastAsia="Liberation Serif"/>
                <w:color w:val="000000"/>
                <w:szCs w:val="24"/>
              </w:rPr>
            </w:pPr>
            <w:r w:rsidRPr="0017141C">
              <w:rPr>
                <w:rFonts w:eastAsia="Liberation Serif"/>
                <w:color w:val="000000"/>
                <w:szCs w:val="24"/>
              </w:rPr>
              <w:t>American Samoa</w:t>
            </w:r>
          </w:p>
        </w:tc>
        <w:tc>
          <w:tcPr>
            <w:tcW w:w="2551" w:type="dxa"/>
            <w:tcBorders>
              <w:top w:val="nil"/>
              <w:left w:val="nil"/>
              <w:bottom w:val="nil"/>
              <w:right w:val="nil"/>
            </w:tcBorders>
            <w:shd w:val="clear" w:color="auto" w:fill="auto"/>
            <w:vAlign w:val="bottom"/>
          </w:tcPr>
          <w:p w14:paraId="65B4204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ASM</w:t>
            </w:r>
          </w:p>
        </w:tc>
        <w:tc>
          <w:tcPr>
            <w:tcW w:w="1865" w:type="dxa"/>
            <w:tcBorders>
              <w:top w:val="nil"/>
              <w:left w:val="nil"/>
              <w:bottom w:val="nil"/>
              <w:right w:val="nil"/>
            </w:tcBorders>
            <w:shd w:val="clear" w:color="auto" w:fill="auto"/>
            <w:vAlign w:val="bottom"/>
          </w:tcPr>
          <w:p w14:paraId="4A46F59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0.747997</w:t>
            </w:r>
          </w:p>
        </w:tc>
        <w:tc>
          <w:tcPr>
            <w:tcW w:w="1590" w:type="dxa"/>
            <w:tcBorders>
              <w:top w:val="nil"/>
              <w:left w:val="nil"/>
              <w:bottom w:val="nil"/>
              <w:right w:val="nil"/>
            </w:tcBorders>
            <w:shd w:val="clear" w:color="auto" w:fill="auto"/>
            <w:vAlign w:val="bottom"/>
          </w:tcPr>
          <w:p w14:paraId="1F49A69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0.127264</w:t>
            </w:r>
          </w:p>
        </w:tc>
      </w:tr>
      <w:tr w:rsidR="00337B74" w:rsidRPr="0017141C" w14:paraId="027E4EA7" w14:textId="77777777" w:rsidTr="0017141C">
        <w:trPr>
          <w:trHeight w:val="300"/>
        </w:trPr>
        <w:tc>
          <w:tcPr>
            <w:tcW w:w="2410" w:type="dxa"/>
            <w:tcBorders>
              <w:top w:val="nil"/>
              <w:left w:val="nil"/>
              <w:bottom w:val="nil"/>
              <w:right w:val="nil"/>
            </w:tcBorders>
            <w:shd w:val="clear" w:color="auto" w:fill="auto"/>
            <w:vAlign w:val="bottom"/>
          </w:tcPr>
          <w:p w14:paraId="7C0E137C" w14:textId="77777777" w:rsidR="00337B74" w:rsidRPr="0017141C" w:rsidRDefault="00337B74" w:rsidP="0017141C">
            <w:pPr>
              <w:rPr>
                <w:rFonts w:eastAsia="Liberation Serif"/>
                <w:color w:val="000000"/>
                <w:szCs w:val="24"/>
              </w:rPr>
            </w:pPr>
            <w:r w:rsidRPr="0017141C">
              <w:rPr>
                <w:rFonts w:eastAsia="Liberation Serif"/>
                <w:color w:val="000000"/>
                <w:szCs w:val="24"/>
              </w:rPr>
              <w:t>Andorra</w:t>
            </w:r>
          </w:p>
        </w:tc>
        <w:tc>
          <w:tcPr>
            <w:tcW w:w="2551" w:type="dxa"/>
            <w:tcBorders>
              <w:top w:val="nil"/>
              <w:left w:val="nil"/>
              <w:bottom w:val="nil"/>
              <w:right w:val="nil"/>
            </w:tcBorders>
            <w:shd w:val="clear" w:color="auto" w:fill="auto"/>
            <w:vAlign w:val="bottom"/>
          </w:tcPr>
          <w:p w14:paraId="430E6E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AND</w:t>
            </w:r>
          </w:p>
        </w:tc>
        <w:tc>
          <w:tcPr>
            <w:tcW w:w="1865" w:type="dxa"/>
            <w:tcBorders>
              <w:top w:val="nil"/>
              <w:left w:val="nil"/>
              <w:bottom w:val="nil"/>
              <w:right w:val="nil"/>
            </w:tcBorders>
            <w:shd w:val="clear" w:color="auto" w:fill="auto"/>
            <w:vAlign w:val="bottom"/>
          </w:tcPr>
          <w:p w14:paraId="1BC1CC0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1.359029</w:t>
            </w:r>
          </w:p>
        </w:tc>
        <w:tc>
          <w:tcPr>
            <w:tcW w:w="1590" w:type="dxa"/>
            <w:tcBorders>
              <w:top w:val="nil"/>
              <w:left w:val="nil"/>
              <w:bottom w:val="nil"/>
              <w:right w:val="nil"/>
            </w:tcBorders>
            <w:shd w:val="clear" w:color="auto" w:fill="auto"/>
            <w:vAlign w:val="bottom"/>
          </w:tcPr>
          <w:p w14:paraId="74BC9A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0.04054</w:t>
            </w:r>
          </w:p>
        </w:tc>
      </w:tr>
      <w:tr w:rsidR="00337B74" w:rsidRPr="0017141C" w14:paraId="64C6A162" w14:textId="77777777" w:rsidTr="0017141C">
        <w:trPr>
          <w:trHeight w:val="300"/>
        </w:trPr>
        <w:tc>
          <w:tcPr>
            <w:tcW w:w="2410" w:type="dxa"/>
            <w:tcBorders>
              <w:top w:val="nil"/>
              <w:left w:val="nil"/>
              <w:bottom w:val="nil"/>
              <w:right w:val="nil"/>
            </w:tcBorders>
            <w:shd w:val="clear" w:color="auto" w:fill="auto"/>
            <w:vAlign w:val="bottom"/>
          </w:tcPr>
          <w:p w14:paraId="429C0F8B" w14:textId="77777777" w:rsidR="00337B74" w:rsidRPr="0017141C" w:rsidRDefault="00337B74" w:rsidP="0017141C">
            <w:pPr>
              <w:rPr>
                <w:rFonts w:eastAsia="Liberation Serif"/>
                <w:color w:val="000000"/>
                <w:szCs w:val="24"/>
              </w:rPr>
            </w:pPr>
            <w:r w:rsidRPr="0017141C">
              <w:rPr>
                <w:rFonts w:eastAsia="Liberation Serif"/>
                <w:color w:val="000000"/>
                <w:szCs w:val="24"/>
              </w:rPr>
              <w:t>Angola</w:t>
            </w:r>
          </w:p>
        </w:tc>
        <w:tc>
          <w:tcPr>
            <w:tcW w:w="2551" w:type="dxa"/>
            <w:tcBorders>
              <w:top w:val="nil"/>
              <w:left w:val="nil"/>
              <w:bottom w:val="nil"/>
              <w:right w:val="nil"/>
            </w:tcBorders>
            <w:shd w:val="clear" w:color="auto" w:fill="auto"/>
            <w:vAlign w:val="bottom"/>
          </w:tcPr>
          <w:p w14:paraId="780D2E2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AGO</w:t>
            </w:r>
          </w:p>
        </w:tc>
        <w:tc>
          <w:tcPr>
            <w:tcW w:w="1865" w:type="dxa"/>
            <w:tcBorders>
              <w:top w:val="nil"/>
              <w:left w:val="nil"/>
              <w:bottom w:val="nil"/>
              <w:right w:val="nil"/>
            </w:tcBorders>
            <w:shd w:val="clear" w:color="auto" w:fill="auto"/>
            <w:vAlign w:val="bottom"/>
          </w:tcPr>
          <w:p w14:paraId="2CB052C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-1.16429</w:t>
            </w:r>
          </w:p>
        </w:tc>
        <w:tc>
          <w:tcPr>
            <w:tcW w:w="1590" w:type="dxa"/>
            <w:tcBorders>
              <w:top w:val="nil"/>
              <w:left w:val="nil"/>
              <w:bottom w:val="nil"/>
              <w:right w:val="nil"/>
            </w:tcBorders>
            <w:shd w:val="clear" w:color="auto" w:fill="auto"/>
            <w:vAlign w:val="bottom"/>
          </w:tcPr>
          <w:p w14:paraId="03656B0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0.217384</w:t>
            </w:r>
          </w:p>
        </w:tc>
      </w:tr>
      <w:tr w:rsidR="00337B74" w:rsidRPr="0017141C" w14:paraId="4D300A47" w14:textId="77777777" w:rsidTr="0017141C">
        <w:trPr>
          <w:trHeight w:val="300"/>
        </w:trPr>
        <w:tc>
          <w:tcPr>
            <w:tcW w:w="2410" w:type="dxa"/>
            <w:tcBorders>
              <w:top w:val="nil"/>
              <w:left w:val="nil"/>
              <w:bottom w:val="nil"/>
              <w:right w:val="nil"/>
            </w:tcBorders>
            <w:shd w:val="clear" w:color="auto" w:fill="auto"/>
            <w:vAlign w:val="bottom"/>
          </w:tcPr>
          <w:p w14:paraId="332A2A42" w14:textId="77777777" w:rsidR="00337B74" w:rsidRPr="0017141C" w:rsidRDefault="00337B74" w:rsidP="0017141C">
            <w:pPr>
              <w:rPr>
                <w:rFonts w:eastAsia="Liberation Serif"/>
                <w:color w:val="000000"/>
                <w:szCs w:val="24"/>
              </w:rPr>
            </w:pPr>
            <w:r w:rsidRPr="0017141C">
              <w:rPr>
                <w:rFonts w:eastAsia="Liberation Serif"/>
                <w:color w:val="000000"/>
                <w:szCs w:val="24"/>
              </w:rPr>
              <w:t>Anguilla</w:t>
            </w:r>
          </w:p>
        </w:tc>
        <w:tc>
          <w:tcPr>
            <w:tcW w:w="2551" w:type="dxa"/>
            <w:tcBorders>
              <w:top w:val="nil"/>
              <w:left w:val="nil"/>
              <w:bottom w:val="nil"/>
              <w:right w:val="nil"/>
            </w:tcBorders>
            <w:shd w:val="clear" w:color="auto" w:fill="auto"/>
            <w:vAlign w:val="bottom"/>
          </w:tcPr>
          <w:p w14:paraId="73A3F0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AIA</w:t>
            </w:r>
          </w:p>
        </w:tc>
        <w:tc>
          <w:tcPr>
            <w:tcW w:w="1865" w:type="dxa"/>
            <w:tcBorders>
              <w:top w:val="nil"/>
              <w:left w:val="nil"/>
              <w:bottom w:val="nil"/>
              <w:right w:val="nil"/>
            </w:tcBorders>
            <w:shd w:val="clear" w:color="auto" w:fill="auto"/>
            <w:vAlign w:val="bottom"/>
          </w:tcPr>
          <w:p w14:paraId="735DC05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1.138708</w:t>
            </w:r>
          </w:p>
        </w:tc>
        <w:tc>
          <w:tcPr>
            <w:tcW w:w="1590" w:type="dxa"/>
            <w:tcBorders>
              <w:top w:val="nil"/>
              <w:left w:val="nil"/>
              <w:bottom w:val="nil"/>
              <w:right w:val="nil"/>
            </w:tcBorders>
            <w:shd w:val="clear" w:color="auto" w:fill="auto"/>
            <w:vAlign w:val="bottom"/>
          </w:tcPr>
          <w:p w14:paraId="6EA864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0.225908</w:t>
            </w:r>
          </w:p>
        </w:tc>
      </w:tr>
      <w:tr w:rsidR="00337B74" w:rsidRPr="0017141C" w14:paraId="2098177A" w14:textId="77777777" w:rsidTr="0017141C">
        <w:trPr>
          <w:trHeight w:val="300"/>
        </w:trPr>
        <w:tc>
          <w:tcPr>
            <w:tcW w:w="2410" w:type="dxa"/>
            <w:tcBorders>
              <w:top w:val="nil"/>
              <w:left w:val="nil"/>
              <w:bottom w:val="nil"/>
              <w:right w:val="nil"/>
            </w:tcBorders>
            <w:shd w:val="clear" w:color="auto" w:fill="auto"/>
            <w:vAlign w:val="bottom"/>
          </w:tcPr>
          <w:p w14:paraId="47071EBC" w14:textId="77777777" w:rsidR="00337B74" w:rsidRPr="0017141C" w:rsidRDefault="00337B74" w:rsidP="0017141C">
            <w:pPr>
              <w:rPr>
                <w:rFonts w:eastAsia="Liberation Serif"/>
                <w:color w:val="000000"/>
                <w:szCs w:val="24"/>
              </w:rPr>
            </w:pPr>
            <w:r w:rsidRPr="0017141C">
              <w:rPr>
                <w:rFonts w:eastAsia="Liberation Serif"/>
                <w:color w:val="000000"/>
                <w:szCs w:val="24"/>
              </w:rPr>
              <w:t>Antigua and Barbuda</w:t>
            </w:r>
          </w:p>
        </w:tc>
        <w:tc>
          <w:tcPr>
            <w:tcW w:w="2551" w:type="dxa"/>
            <w:tcBorders>
              <w:top w:val="nil"/>
              <w:left w:val="nil"/>
              <w:bottom w:val="nil"/>
              <w:right w:val="nil"/>
            </w:tcBorders>
            <w:shd w:val="clear" w:color="auto" w:fill="auto"/>
            <w:vAlign w:val="bottom"/>
          </w:tcPr>
          <w:p w14:paraId="7732DD1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ATG</w:t>
            </w:r>
          </w:p>
        </w:tc>
        <w:tc>
          <w:tcPr>
            <w:tcW w:w="1865" w:type="dxa"/>
            <w:tcBorders>
              <w:top w:val="nil"/>
              <w:left w:val="nil"/>
              <w:bottom w:val="nil"/>
              <w:right w:val="nil"/>
            </w:tcBorders>
            <w:shd w:val="clear" w:color="auto" w:fill="auto"/>
            <w:vAlign w:val="bottom"/>
          </w:tcPr>
          <w:p w14:paraId="7558066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0.687351</w:t>
            </w:r>
          </w:p>
        </w:tc>
        <w:tc>
          <w:tcPr>
            <w:tcW w:w="1590" w:type="dxa"/>
            <w:tcBorders>
              <w:top w:val="nil"/>
              <w:left w:val="nil"/>
              <w:bottom w:val="nil"/>
              <w:right w:val="nil"/>
            </w:tcBorders>
            <w:shd w:val="clear" w:color="auto" w:fill="auto"/>
            <w:vAlign w:val="bottom"/>
          </w:tcPr>
          <w:p w14:paraId="4CF9A7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0.143042</w:t>
            </w:r>
          </w:p>
        </w:tc>
      </w:tr>
      <w:tr w:rsidR="00337B74" w:rsidRPr="0017141C" w14:paraId="54046422" w14:textId="77777777" w:rsidTr="0017141C">
        <w:trPr>
          <w:trHeight w:val="300"/>
        </w:trPr>
        <w:tc>
          <w:tcPr>
            <w:tcW w:w="2410" w:type="dxa"/>
            <w:tcBorders>
              <w:top w:val="nil"/>
              <w:left w:val="nil"/>
              <w:bottom w:val="nil"/>
              <w:right w:val="nil"/>
            </w:tcBorders>
            <w:shd w:val="clear" w:color="auto" w:fill="auto"/>
            <w:vAlign w:val="bottom"/>
          </w:tcPr>
          <w:p w14:paraId="05C95CDE" w14:textId="77777777" w:rsidR="00337B74" w:rsidRPr="0017141C" w:rsidRDefault="00337B74" w:rsidP="0017141C">
            <w:pPr>
              <w:rPr>
                <w:rFonts w:eastAsia="Liberation Serif"/>
                <w:color w:val="000000"/>
                <w:szCs w:val="24"/>
              </w:rPr>
            </w:pPr>
            <w:r w:rsidRPr="0017141C">
              <w:rPr>
                <w:rFonts w:eastAsia="Liberation Serif"/>
                <w:color w:val="000000"/>
                <w:szCs w:val="24"/>
              </w:rPr>
              <w:t>Argentina</w:t>
            </w:r>
          </w:p>
        </w:tc>
        <w:tc>
          <w:tcPr>
            <w:tcW w:w="2551" w:type="dxa"/>
            <w:tcBorders>
              <w:top w:val="nil"/>
              <w:left w:val="nil"/>
              <w:bottom w:val="nil"/>
              <w:right w:val="nil"/>
            </w:tcBorders>
            <w:shd w:val="clear" w:color="auto" w:fill="auto"/>
            <w:vAlign w:val="bottom"/>
          </w:tcPr>
          <w:p w14:paraId="18FC774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ARG</w:t>
            </w:r>
          </w:p>
        </w:tc>
        <w:tc>
          <w:tcPr>
            <w:tcW w:w="1865" w:type="dxa"/>
            <w:tcBorders>
              <w:top w:val="nil"/>
              <w:left w:val="nil"/>
              <w:bottom w:val="nil"/>
              <w:right w:val="nil"/>
            </w:tcBorders>
            <w:shd w:val="clear" w:color="auto" w:fill="auto"/>
            <w:vAlign w:val="bottom"/>
          </w:tcPr>
          <w:p w14:paraId="2879D03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-0.19472</w:t>
            </w:r>
          </w:p>
        </w:tc>
        <w:tc>
          <w:tcPr>
            <w:tcW w:w="1590" w:type="dxa"/>
            <w:tcBorders>
              <w:top w:val="nil"/>
              <w:left w:val="nil"/>
              <w:bottom w:val="nil"/>
              <w:right w:val="nil"/>
            </w:tcBorders>
            <w:shd w:val="clear" w:color="auto" w:fill="auto"/>
            <w:vAlign w:val="bottom"/>
          </w:tcPr>
          <w:p w14:paraId="6434AE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0.196541</w:t>
            </w:r>
          </w:p>
        </w:tc>
      </w:tr>
      <w:tr w:rsidR="00337B74" w:rsidRPr="0017141C" w14:paraId="254968AB" w14:textId="77777777" w:rsidTr="0017141C">
        <w:trPr>
          <w:trHeight w:val="300"/>
        </w:trPr>
        <w:tc>
          <w:tcPr>
            <w:tcW w:w="2410" w:type="dxa"/>
            <w:tcBorders>
              <w:top w:val="nil"/>
              <w:left w:val="nil"/>
              <w:bottom w:val="nil"/>
              <w:right w:val="nil"/>
            </w:tcBorders>
            <w:shd w:val="clear" w:color="auto" w:fill="auto"/>
            <w:vAlign w:val="bottom"/>
          </w:tcPr>
          <w:p w14:paraId="47824B49" w14:textId="77777777" w:rsidR="00337B74" w:rsidRPr="0017141C" w:rsidRDefault="00337B74" w:rsidP="0017141C">
            <w:pPr>
              <w:rPr>
                <w:rFonts w:eastAsia="Liberation Serif"/>
                <w:color w:val="000000"/>
                <w:szCs w:val="24"/>
              </w:rPr>
            </w:pPr>
            <w:r w:rsidRPr="0017141C">
              <w:rPr>
                <w:rFonts w:eastAsia="Liberation Serif"/>
                <w:color w:val="000000"/>
                <w:szCs w:val="24"/>
              </w:rPr>
              <w:t>Armenia</w:t>
            </w:r>
          </w:p>
        </w:tc>
        <w:tc>
          <w:tcPr>
            <w:tcW w:w="2551" w:type="dxa"/>
            <w:tcBorders>
              <w:top w:val="nil"/>
              <w:left w:val="nil"/>
              <w:bottom w:val="nil"/>
              <w:right w:val="nil"/>
            </w:tcBorders>
            <w:shd w:val="clear" w:color="auto" w:fill="auto"/>
            <w:vAlign w:val="bottom"/>
          </w:tcPr>
          <w:p w14:paraId="6C8F0EA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ARM</w:t>
            </w:r>
          </w:p>
        </w:tc>
        <w:tc>
          <w:tcPr>
            <w:tcW w:w="1865" w:type="dxa"/>
            <w:tcBorders>
              <w:top w:val="nil"/>
              <w:left w:val="nil"/>
              <w:bottom w:val="nil"/>
              <w:right w:val="nil"/>
            </w:tcBorders>
            <w:shd w:val="clear" w:color="auto" w:fill="auto"/>
            <w:vAlign w:val="bottom"/>
          </w:tcPr>
          <w:p w14:paraId="4732F6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-0.29545</w:t>
            </w:r>
          </w:p>
        </w:tc>
        <w:tc>
          <w:tcPr>
            <w:tcW w:w="1590" w:type="dxa"/>
            <w:tcBorders>
              <w:top w:val="nil"/>
              <w:left w:val="nil"/>
              <w:bottom w:val="nil"/>
              <w:right w:val="nil"/>
            </w:tcBorders>
            <w:shd w:val="clear" w:color="auto" w:fill="auto"/>
            <w:vAlign w:val="bottom"/>
          </w:tcPr>
          <w:p w14:paraId="0937306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0.091655</w:t>
            </w:r>
          </w:p>
        </w:tc>
      </w:tr>
      <w:tr w:rsidR="00337B74" w:rsidRPr="0017141C" w14:paraId="05B9C316" w14:textId="77777777" w:rsidTr="0017141C">
        <w:trPr>
          <w:trHeight w:val="300"/>
        </w:trPr>
        <w:tc>
          <w:tcPr>
            <w:tcW w:w="2410" w:type="dxa"/>
            <w:tcBorders>
              <w:top w:val="nil"/>
              <w:left w:val="nil"/>
              <w:bottom w:val="nil"/>
              <w:right w:val="nil"/>
            </w:tcBorders>
            <w:shd w:val="clear" w:color="auto" w:fill="auto"/>
            <w:vAlign w:val="bottom"/>
          </w:tcPr>
          <w:p w14:paraId="0C411BE6" w14:textId="77777777" w:rsidR="00337B74" w:rsidRPr="0017141C" w:rsidRDefault="00337B74" w:rsidP="0017141C">
            <w:pPr>
              <w:rPr>
                <w:rFonts w:eastAsia="Liberation Serif"/>
                <w:color w:val="000000"/>
                <w:szCs w:val="24"/>
              </w:rPr>
            </w:pPr>
            <w:r w:rsidRPr="0017141C">
              <w:rPr>
                <w:rFonts w:eastAsia="Liberation Serif"/>
                <w:color w:val="000000"/>
                <w:szCs w:val="24"/>
              </w:rPr>
              <w:t>Aruba</w:t>
            </w:r>
          </w:p>
        </w:tc>
        <w:tc>
          <w:tcPr>
            <w:tcW w:w="2551" w:type="dxa"/>
            <w:tcBorders>
              <w:top w:val="nil"/>
              <w:left w:val="nil"/>
              <w:bottom w:val="nil"/>
              <w:right w:val="nil"/>
            </w:tcBorders>
            <w:shd w:val="clear" w:color="auto" w:fill="auto"/>
            <w:vAlign w:val="bottom"/>
          </w:tcPr>
          <w:p w14:paraId="38D80DB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ABW</w:t>
            </w:r>
          </w:p>
        </w:tc>
        <w:tc>
          <w:tcPr>
            <w:tcW w:w="1865" w:type="dxa"/>
            <w:tcBorders>
              <w:top w:val="nil"/>
              <w:left w:val="nil"/>
              <w:bottom w:val="nil"/>
              <w:right w:val="nil"/>
            </w:tcBorders>
            <w:shd w:val="clear" w:color="auto" w:fill="auto"/>
            <w:vAlign w:val="bottom"/>
          </w:tcPr>
          <w:p w14:paraId="5393D49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1.181311</w:t>
            </w:r>
          </w:p>
        </w:tc>
        <w:tc>
          <w:tcPr>
            <w:tcW w:w="1590" w:type="dxa"/>
            <w:tcBorders>
              <w:top w:val="nil"/>
              <w:left w:val="nil"/>
              <w:bottom w:val="nil"/>
              <w:right w:val="nil"/>
            </w:tcBorders>
            <w:shd w:val="clear" w:color="auto" w:fill="auto"/>
            <w:vAlign w:val="bottom"/>
          </w:tcPr>
          <w:p w14:paraId="694E8E6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0.090913</w:t>
            </w:r>
          </w:p>
        </w:tc>
      </w:tr>
      <w:tr w:rsidR="00337B74" w:rsidRPr="0017141C" w14:paraId="550DD85C" w14:textId="77777777" w:rsidTr="0017141C">
        <w:trPr>
          <w:trHeight w:val="300"/>
        </w:trPr>
        <w:tc>
          <w:tcPr>
            <w:tcW w:w="2410" w:type="dxa"/>
            <w:tcBorders>
              <w:top w:val="nil"/>
              <w:left w:val="nil"/>
              <w:bottom w:val="nil"/>
              <w:right w:val="nil"/>
            </w:tcBorders>
            <w:shd w:val="clear" w:color="auto" w:fill="auto"/>
            <w:vAlign w:val="bottom"/>
          </w:tcPr>
          <w:p w14:paraId="427DE946" w14:textId="77777777" w:rsidR="00337B74" w:rsidRPr="0017141C" w:rsidRDefault="00337B74" w:rsidP="0017141C">
            <w:pPr>
              <w:rPr>
                <w:rFonts w:eastAsia="Liberation Serif"/>
                <w:color w:val="000000"/>
                <w:szCs w:val="24"/>
              </w:rPr>
            </w:pPr>
            <w:r w:rsidRPr="0017141C">
              <w:rPr>
                <w:rFonts w:eastAsia="Liberation Serif"/>
                <w:color w:val="000000"/>
                <w:szCs w:val="24"/>
              </w:rPr>
              <w:t>Australia</w:t>
            </w:r>
          </w:p>
        </w:tc>
        <w:tc>
          <w:tcPr>
            <w:tcW w:w="2551" w:type="dxa"/>
            <w:tcBorders>
              <w:top w:val="nil"/>
              <w:left w:val="nil"/>
              <w:bottom w:val="nil"/>
              <w:right w:val="nil"/>
            </w:tcBorders>
            <w:shd w:val="clear" w:color="auto" w:fill="auto"/>
            <w:vAlign w:val="bottom"/>
          </w:tcPr>
          <w:p w14:paraId="736B0A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AUS</w:t>
            </w:r>
          </w:p>
        </w:tc>
        <w:tc>
          <w:tcPr>
            <w:tcW w:w="1865" w:type="dxa"/>
            <w:tcBorders>
              <w:top w:val="nil"/>
              <w:left w:val="nil"/>
              <w:bottom w:val="nil"/>
              <w:right w:val="nil"/>
            </w:tcBorders>
            <w:shd w:val="clear" w:color="auto" w:fill="auto"/>
            <w:vAlign w:val="bottom"/>
          </w:tcPr>
          <w:p w14:paraId="6C8A5BA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1.591282</w:t>
            </w:r>
          </w:p>
        </w:tc>
        <w:tc>
          <w:tcPr>
            <w:tcW w:w="1590" w:type="dxa"/>
            <w:tcBorders>
              <w:top w:val="nil"/>
              <w:left w:val="nil"/>
              <w:bottom w:val="nil"/>
              <w:right w:val="nil"/>
            </w:tcBorders>
            <w:shd w:val="clear" w:color="auto" w:fill="auto"/>
            <w:vAlign w:val="bottom"/>
          </w:tcPr>
          <w:p w14:paraId="12EACED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0.033469</w:t>
            </w:r>
          </w:p>
        </w:tc>
      </w:tr>
      <w:tr w:rsidR="00337B74" w:rsidRPr="0017141C" w14:paraId="16F70B82" w14:textId="77777777" w:rsidTr="0017141C">
        <w:trPr>
          <w:trHeight w:val="300"/>
        </w:trPr>
        <w:tc>
          <w:tcPr>
            <w:tcW w:w="2410" w:type="dxa"/>
            <w:tcBorders>
              <w:top w:val="nil"/>
              <w:left w:val="nil"/>
              <w:bottom w:val="nil"/>
              <w:right w:val="nil"/>
            </w:tcBorders>
            <w:shd w:val="clear" w:color="auto" w:fill="auto"/>
            <w:vAlign w:val="bottom"/>
          </w:tcPr>
          <w:p w14:paraId="0F321B7D" w14:textId="77777777" w:rsidR="00337B74" w:rsidRPr="0017141C" w:rsidRDefault="00337B74" w:rsidP="0017141C">
            <w:pPr>
              <w:rPr>
                <w:rFonts w:eastAsia="Liberation Serif"/>
                <w:color w:val="000000"/>
                <w:szCs w:val="24"/>
              </w:rPr>
            </w:pPr>
            <w:r w:rsidRPr="0017141C">
              <w:rPr>
                <w:rFonts w:eastAsia="Liberation Serif"/>
                <w:color w:val="000000"/>
                <w:szCs w:val="24"/>
              </w:rPr>
              <w:t>Austria</w:t>
            </w:r>
          </w:p>
        </w:tc>
        <w:tc>
          <w:tcPr>
            <w:tcW w:w="2551" w:type="dxa"/>
            <w:tcBorders>
              <w:top w:val="nil"/>
              <w:left w:val="nil"/>
              <w:bottom w:val="nil"/>
              <w:right w:val="nil"/>
            </w:tcBorders>
            <w:shd w:val="clear" w:color="auto" w:fill="auto"/>
            <w:vAlign w:val="bottom"/>
          </w:tcPr>
          <w:p w14:paraId="10554AA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AUT</w:t>
            </w:r>
          </w:p>
        </w:tc>
        <w:tc>
          <w:tcPr>
            <w:tcW w:w="1865" w:type="dxa"/>
            <w:tcBorders>
              <w:top w:val="nil"/>
              <w:left w:val="nil"/>
              <w:bottom w:val="nil"/>
              <w:right w:val="nil"/>
            </w:tcBorders>
            <w:shd w:val="clear" w:color="auto" w:fill="auto"/>
            <w:vAlign w:val="bottom"/>
          </w:tcPr>
          <w:p w14:paraId="331CA92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1.559385</w:t>
            </w:r>
          </w:p>
        </w:tc>
        <w:tc>
          <w:tcPr>
            <w:tcW w:w="1590" w:type="dxa"/>
            <w:tcBorders>
              <w:top w:val="nil"/>
              <w:left w:val="nil"/>
              <w:bottom w:val="nil"/>
              <w:right w:val="nil"/>
            </w:tcBorders>
            <w:shd w:val="clear" w:color="auto" w:fill="auto"/>
            <w:vAlign w:val="bottom"/>
          </w:tcPr>
          <w:p w14:paraId="6D920C8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0.080972</w:t>
            </w:r>
          </w:p>
        </w:tc>
      </w:tr>
      <w:tr w:rsidR="00337B74" w:rsidRPr="0017141C" w14:paraId="5BBB808E" w14:textId="77777777" w:rsidTr="0017141C">
        <w:trPr>
          <w:trHeight w:val="300"/>
        </w:trPr>
        <w:tc>
          <w:tcPr>
            <w:tcW w:w="2410" w:type="dxa"/>
            <w:tcBorders>
              <w:top w:val="nil"/>
              <w:left w:val="nil"/>
              <w:bottom w:val="nil"/>
              <w:right w:val="nil"/>
            </w:tcBorders>
            <w:shd w:val="clear" w:color="auto" w:fill="auto"/>
            <w:vAlign w:val="bottom"/>
          </w:tcPr>
          <w:p w14:paraId="1E812EE7" w14:textId="77777777" w:rsidR="00337B74" w:rsidRPr="0017141C" w:rsidRDefault="00337B74" w:rsidP="0017141C">
            <w:pPr>
              <w:rPr>
                <w:rFonts w:eastAsia="Liberation Serif"/>
                <w:color w:val="000000"/>
                <w:szCs w:val="24"/>
              </w:rPr>
            </w:pPr>
            <w:r w:rsidRPr="0017141C">
              <w:rPr>
                <w:rFonts w:eastAsia="Liberation Serif"/>
                <w:color w:val="000000"/>
                <w:szCs w:val="24"/>
              </w:rPr>
              <w:t>Azerbaijan</w:t>
            </w:r>
          </w:p>
        </w:tc>
        <w:tc>
          <w:tcPr>
            <w:tcW w:w="2551" w:type="dxa"/>
            <w:tcBorders>
              <w:top w:val="nil"/>
              <w:left w:val="nil"/>
              <w:bottom w:val="nil"/>
              <w:right w:val="nil"/>
            </w:tcBorders>
            <w:shd w:val="clear" w:color="auto" w:fill="auto"/>
            <w:vAlign w:val="bottom"/>
          </w:tcPr>
          <w:p w14:paraId="5CF121F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AZE</w:t>
            </w:r>
          </w:p>
        </w:tc>
        <w:tc>
          <w:tcPr>
            <w:tcW w:w="1865" w:type="dxa"/>
            <w:tcBorders>
              <w:top w:val="nil"/>
              <w:left w:val="nil"/>
              <w:bottom w:val="nil"/>
              <w:right w:val="nil"/>
            </w:tcBorders>
            <w:shd w:val="clear" w:color="auto" w:fill="auto"/>
            <w:vAlign w:val="bottom"/>
          </w:tcPr>
          <w:p w14:paraId="29B1F1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-0.84662</w:t>
            </w:r>
          </w:p>
        </w:tc>
        <w:tc>
          <w:tcPr>
            <w:tcW w:w="1590" w:type="dxa"/>
            <w:tcBorders>
              <w:top w:val="nil"/>
              <w:left w:val="nil"/>
              <w:bottom w:val="nil"/>
              <w:right w:val="nil"/>
            </w:tcBorders>
            <w:shd w:val="clear" w:color="auto" w:fill="auto"/>
            <w:vAlign w:val="bottom"/>
          </w:tcPr>
          <w:p w14:paraId="2A88C35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0.123512</w:t>
            </w:r>
          </w:p>
        </w:tc>
      </w:tr>
      <w:tr w:rsidR="00337B74" w:rsidRPr="0017141C" w14:paraId="55CD4D2C" w14:textId="77777777" w:rsidTr="0017141C">
        <w:trPr>
          <w:trHeight w:val="300"/>
        </w:trPr>
        <w:tc>
          <w:tcPr>
            <w:tcW w:w="2410" w:type="dxa"/>
            <w:tcBorders>
              <w:top w:val="nil"/>
              <w:left w:val="nil"/>
              <w:bottom w:val="nil"/>
              <w:right w:val="nil"/>
            </w:tcBorders>
            <w:shd w:val="clear" w:color="auto" w:fill="auto"/>
            <w:vAlign w:val="bottom"/>
          </w:tcPr>
          <w:p w14:paraId="433FA326" w14:textId="77777777" w:rsidR="00337B74" w:rsidRPr="0017141C" w:rsidRDefault="00337B74" w:rsidP="0017141C">
            <w:pPr>
              <w:rPr>
                <w:rFonts w:eastAsia="Liberation Serif"/>
                <w:color w:val="000000"/>
                <w:szCs w:val="24"/>
              </w:rPr>
            </w:pPr>
            <w:r w:rsidRPr="0017141C">
              <w:rPr>
                <w:rFonts w:eastAsia="Liberation Serif"/>
                <w:color w:val="000000"/>
                <w:szCs w:val="24"/>
              </w:rPr>
              <w:t>Bahamas, The</w:t>
            </w:r>
          </w:p>
        </w:tc>
        <w:tc>
          <w:tcPr>
            <w:tcW w:w="2551" w:type="dxa"/>
            <w:tcBorders>
              <w:top w:val="nil"/>
              <w:left w:val="nil"/>
              <w:bottom w:val="nil"/>
              <w:right w:val="nil"/>
            </w:tcBorders>
            <w:shd w:val="clear" w:color="auto" w:fill="auto"/>
            <w:vAlign w:val="bottom"/>
          </w:tcPr>
          <w:p w14:paraId="7B62C14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BHS</w:t>
            </w:r>
          </w:p>
        </w:tc>
        <w:tc>
          <w:tcPr>
            <w:tcW w:w="1865" w:type="dxa"/>
            <w:tcBorders>
              <w:top w:val="nil"/>
              <w:left w:val="nil"/>
              <w:bottom w:val="nil"/>
              <w:right w:val="nil"/>
            </w:tcBorders>
            <w:shd w:val="clear" w:color="auto" w:fill="auto"/>
            <w:vAlign w:val="bottom"/>
          </w:tcPr>
          <w:p w14:paraId="169E47F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0.991142</w:t>
            </w:r>
          </w:p>
        </w:tc>
        <w:tc>
          <w:tcPr>
            <w:tcW w:w="1590" w:type="dxa"/>
            <w:tcBorders>
              <w:top w:val="nil"/>
              <w:left w:val="nil"/>
              <w:bottom w:val="nil"/>
              <w:right w:val="nil"/>
            </w:tcBorders>
            <w:shd w:val="clear" w:color="auto" w:fill="auto"/>
            <w:vAlign w:val="bottom"/>
          </w:tcPr>
          <w:p w14:paraId="513ABF6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0.212122</w:t>
            </w:r>
          </w:p>
        </w:tc>
      </w:tr>
      <w:tr w:rsidR="00337B74" w:rsidRPr="0017141C" w14:paraId="4B373DFB" w14:textId="77777777" w:rsidTr="0017141C">
        <w:trPr>
          <w:trHeight w:val="300"/>
        </w:trPr>
        <w:tc>
          <w:tcPr>
            <w:tcW w:w="2410" w:type="dxa"/>
            <w:tcBorders>
              <w:top w:val="nil"/>
              <w:left w:val="nil"/>
              <w:bottom w:val="nil"/>
              <w:right w:val="nil"/>
            </w:tcBorders>
            <w:shd w:val="clear" w:color="auto" w:fill="auto"/>
            <w:vAlign w:val="bottom"/>
          </w:tcPr>
          <w:p w14:paraId="401675C3" w14:textId="77777777" w:rsidR="00337B74" w:rsidRPr="0017141C" w:rsidRDefault="00337B74" w:rsidP="0017141C">
            <w:pPr>
              <w:rPr>
                <w:rFonts w:eastAsia="Liberation Serif"/>
                <w:color w:val="000000"/>
                <w:szCs w:val="24"/>
              </w:rPr>
            </w:pPr>
            <w:r w:rsidRPr="0017141C">
              <w:rPr>
                <w:rFonts w:eastAsia="Liberation Serif"/>
                <w:color w:val="000000"/>
                <w:szCs w:val="24"/>
              </w:rPr>
              <w:t>Bahrain</w:t>
            </w:r>
          </w:p>
        </w:tc>
        <w:tc>
          <w:tcPr>
            <w:tcW w:w="2551" w:type="dxa"/>
            <w:tcBorders>
              <w:top w:val="nil"/>
              <w:left w:val="nil"/>
              <w:bottom w:val="nil"/>
              <w:right w:val="nil"/>
            </w:tcBorders>
            <w:shd w:val="clear" w:color="auto" w:fill="auto"/>
            <w:vAlign w:val="bottom"/>
          </w:tcPr>
          <w:p w14:paraId="38B09F7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BHR</w:t>
            </w:r>
          </w:p>
        </w:tc>
        <w:tc>
          <w:tcPr>
            <w:tcW w:w="1865" w:type="dxa"/>
            <w:tcBorders>
              <w:top w:val="nil"/>
              <w:left w:val="nil"/>
              <w:bottom w:val="nil"/>
              <w:right w:val="nil"/>
            </w:tcBorders>
            <w:shd w:val="clear" w:color="auto" w:fill="auto"/>
            <w:vAlign w:val="bottom"/>
          </w:tcPr>
          <w:p w14:paraId="6AE1979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0.067606</w:t>
            </w:r>
          </w:p>
        </w:tc>
        <w:tc>
          <w:tcPr>
            <w:tcW w:w="1590" w:type="dxa"/>
            <w:tcBorders>
              <w:top w:val="nil"/>
              <w:left w:val="nil"/>
              <w:bottom w:val="nil"/>
              <w:right w:val="nil"/>
            </w:tcBorders>
            <w:shd w:val="clear" w:color="auto" w:fill="auto"/>
            <w:vAlign w:val="bottom"/>
          </w:tcPr>
          <w:p w14:paraId="6B80E75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0.189151</w:t>
            </w:r>
          </w:p>
        </w:tc>
      </w:tr>
      <w:tr w:rsidR="00337B74" w:rsidRPr="0017141C" w14:paraId="0396C04D" w14:textId="77777777" w:rsidTr="0017141C">
        <w:trPr>
          <w:trHeight w:val="300"/>
        </w:trPr>
        <w:tc>
          <w:tcPr>
            <w:tcW w:w="2410" w:type="dxa"/>
            <w:tcBorders>
              <w:top w:val="nil"/>
              <w:left w:val="nil"/>
              <w:right w:val="nil"/>
            </w:tcBorders>
            <w:shd w:val="clear" w:color="auto" w:fill="auto"/>
            <w:vAlign w:val="bottom"/>
          </w:tcPr>
          <w:p w14:paraId="2151B681" w14:textId="77777777" w:rsidR="00337B74" w:rsidRPr="0017141C" w:rsidRDefault="00337B74" w:rsidP="0017141C">
            <w:pPr>
              <w:rPr>
                <w:rFonts w:eastAsia="Liberation Serif"/>
                <w:color w:val="000000"/>
                <w:szCs w:val="24"/>
              </w:rPr>
            </w:pPr>
            <w:r w:rsidRPr="0017141C">
              <w:rPr>
                <w:rFonts w:eastAsia="Liberation Serif"/>
                <w:color w:val="000000"/>
                <w:szCs w:val="24"/>
              </w:rPr>
              <w:t>Bangladesh</w:t>
            </w:r>
          </w:p>
        </w:tc>
        <w:tc>
          <w:tcPr>
            <w:tcW w:w="2551" w:type="dxa"/>
            <w:tcBorders>
              <w:top w:val="nil"/>
              <w:left w:val="nil"/>
              <w:right w:val="nil"/>
            </w:tcBorders>
            <w:shd w:val="clear" w:color="auto" w:fill="auto"/>
            <w:vAlign w:val="bottom"/>
          </w:tcPr>
          <w:p w14:paraId="56D3310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BGD</w:t>
            </w:r>
          </w:p>
        </w:tc>
        <w:tc>
          <w:tcPr>
            <w:tcW w:w="1865" w:type="dxa"/>
            <w:tcBorders>
              <w:top w:val="nil"/>
              <w:left w:val="nil"/>
              <w:right w:val="nil"/>
            </w:tcBorders>
            <w:shd w:val="clear" w:color="auto" w:fill="auto"/>
            <w:vAlign w:val="bottom"/>
          </w:tcPr>
          <w:p w14:paraId="7F0DB6C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-0.8678</w:t>
            </w:r>
          </w:p>
        </w:tc>
        <w:tc>
          <w:tcPr>
            <w:tcW w:w="1590" w:type="dxa"/>
            <w:tcBorders>
              <w:top w:val="nil"/>
              <w:left w:val="nil"/>
              <w:right w:val="nil"/>
            </w:tcBorders>
            <w:shd w:val="clear" w:color="auto" w:fill="auto"/>
            <w:vAlign w:val="bottom"/>
          </w:tcPr>
          <w:p w14:paraId="4C2A08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0.131258</w:t>
            </w:r>
          </w:p>
        </w:tc>
      </w:tr>
      <w:tr w:rsidR="00337B74" w:rsidRPr="0017141C" w14:paraId="2A52A63B" w14:textId="77777777" w:rsidTr="0017141C">
        <w:trPr>
          <w:trHeight w:val="300"/>
        </w:trPr>
        <w:tc>
          <w:tcPr>
            <w:tcW w:w="2410" w:type="dxa"/>
            <w:tcBorders>
              <w:top w:val="nil"/>
              <w:left w:val="nil"/>
              <w:bottom w:val="single" w:sz="4" w:space="0" w:color="000000"/>
              <w:right w:val="nil"/>
            </w:tcBorders>
            <w:shd w:val="clear" w:color="auto" w:fill="auto"/>
            <w:vAlign w:val="bottom"/>
          </w:tcPr>
          <w:p w14:paraId="495BEA7E" w14:textId="77777777" w:rsidR="00337B74" w:rsidRPr="0017141C" w:rsidRDefault="00337B74" w:rsidP="0017141C">
            <w:pPr>
              <w:rPr>
                <w:rFonts w:eastAsia="Liberation Serif"/>
                <w:color w:val="000000"/>
                <w:szCs w:val="24"/>
              </w:rPr>
            </w:pPr>
            <w:r w:rsidRPr="0017141C">
              <w:rPr>
                <w:rFonts w:eastAsia="Liberation Serif"/>
                <w:color w:val="000000"/>
                <w:szCs w:val="24"/>
              </w:rPr>
              <w:t>Barbados</w:t>
            </w:r>
          </w:p>
        </w:tc>
        <w:tc>
          <w:tcPr>
            <w:tcW w:w="2551" w:type="dxa"/>
            <w:tcBorders>
              <w:top w:val="nil"/>
              <w:left w:val="nil"/>
              <w:bottom w:val="single" w:sz="4" w:space="0" w:color="000000"/>
              <w:right w:val="nil"/>
            </w:tcBorders>
            <w:shd w:val="clear" w:color="auto" w:fill="auto"/>
            <w:vAlign w:val="bottom"/>
          </w:tcPr>
          <w:p w14:paraId="663FB72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BRB</w:t>
            </w:r>
          </w:p>
        </w:tc>
        <w:tc>
          <w:tcPr>
            <w:tcW w:w="1865" w:type="dxa"/>
            <w:tcBorders>
              <w:top w:val="nil"/>
              <w:left w:val="nil"/>
              <w:bottom w:val="single" w:sz="4" w:space="0" w:color="000000"/>
              <w:right w:val="nil"/>
            </w:tcBorders>
            <w:shd w:val="clear" w:color="auto" w:fill="auto"/>
            <w:vAlign w:val="bottom"/>
          </w:tcPr>
          <w:p w14:paraId="3562CCD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1.154432</w:t>
            </w:r>
          </w:p>
        </w:tc>
        <w:tc>
          <w:tcPr>
            <w:tcW w:w="1590" w:type="dxa"/>
            <w:tcBorders>
              <w:top w:val="nil"/>
              <w:left w:val="nil"/>
              <w:bottom w:val="single" w:sz="4" w:space="0" w:color="000000"/>
              <w:right w:val="nil"/>
            </w:tcBorders>
            <w:shd w:val="clear" w:color="auto" w:fill="auto"/>
            <w:vAlign w:val="bottom"/>
          </w:tcPr>
          <w:p w14:paraId="2A58C3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0.145899</w:t>
            </w:r>
          </w:p>
        </w:tc>
      </w:tr>
    </w:tbl>
    <w:p w14:paraId="5EDBDBB2" w14:textId="38A540C2" w:rsidR="00337B74" w:rsidRPr="0017141C" w:rsidRDefault="00337B74" w:rsidP="0017141C">
      <w:pPr>
        <w:pStyle w:val="SMcaption"/>
        <w:rPr>
          <w:szCs w:val="24"/>
        </w:rPr>
      </w:pPr>
    </w:p>
    <w:p w14:paraId="387B7174" w14:textId="77777777" w:rsidR="00337B74" w:rsidRPr="0017141C" w:rsidRDefault="00337B74" w:rsidP="0017141C">
      <w:pPr>
        <w:rPr>
          <w:b/>
          <w:szCs w:val="24"/>
        </w:rPr>
      </w:pPr>
      <w:r w:rsidRPr="0017141C">
        <w:rPr>
          <w:b/>
          <w:szCs w:val="24"/>
        </w:rPr>
        <w:t>Table S3. Governance risk score table (see csv)</w:t>
      </w:r>
    </w:p>
    <w:p w14:paraId="72BC30B3" w14:textId="77777777" w:rsidR="00337B74" w:rsidRPr="0017141C" w:rsidRDefault="00337B74" w:rsidP="0017141C">
      <w:pPr>
        <w:rPr>
          <w:color w:val="1155CC"/>
          <w:szCs w:val="24"/>
          <w:u w:val="single"/>
        </w:rPr>
      </w:pPr>
      <w:r w:rsidRPr="0017141C">
        <w:rPr>
          <w:szCs w:val="24"/>
        </w:rPr>
        <w:t xml:space="preserve">(As an </w:t>
      </w:r>
      <w:proofErr w:type="gramStart"/>
      <w:r w:rsidRPr="0017141C">
        <w:rPr>
          <w:szCs w:val="24"/>
        </w:rPr>
        <w:t>example</w:t>
      </w:r>
      <w:proofErr w:type="gramEnd"/>
      <w:r w:rsidRPr="0017141C">
        <w:rPr>
          <w:szCs w:val="24"/>
        </w:rPr>
        <w:t xml:space="preserve"> Afghanistan – Barbados are included below)</w:t>
      </w:r>
      <w:r w:rsidRPr="0017141C">
        <w:rPr>
          <w:b/>
          <w:szCs w:val="24"/>
        </w:rPr>
        <w:br/>
      </w:r>
      <w:hyperlink r:id="rId28">
        <w:r w:rsidRPr="0017141C">
          <w:rPr>
            <w:color w:val="1155CC"/>
            <w:szCs w:val="24"/>
            <w:u w:val="single"/>
          </w:rPr>
          <w:t>https://drive.google.com/file/d/1g_LePBfCbphXzTiCOXCzQtNLSSYoV6me/view?usp=sharing</w:t>
        </w:r>
      </w:hyperlink>
    </w:p>
    <w:p w14:paraId="5B20B7D3" w14:textId="4F2C6D6C" w:rsidR="0017141C" w:rsidRDefault="00506C0D" w:rsidP="00506C0D">
      <w:pPr>
        <w:rPr>
          <w:szCs w:val="24"/>
        </w:rPr>
      </w:pPr>
      <w:r>
        <w:rPr>
          <w:szCs w:val="24"/>
        </w:rPr>
        <w:br w:type="page"/>
      </w:r>
    </w:p>
    <w:p w14:paraId="1138F1EC" w14:textId="77777777" w:rsidR="0017141C" w:rsidRPr="0017141C" w:rsidRDefault="0017141C" w:rsidP="0017141C">
      <w:pPr>
        <w:pStyle w:val="SMcaption"/>
        <w:rPr>
          <w:szCs w:val="24"/>
        </w:rPr>
      </w:pPr>
    </w:p>
    <w:p w14:paraId="0F7F12CA" w14:textId="12FE8307" w:rsidR="00337B74" w:rsidRPr="0017141C" w:rsidRDefault="00BD17DF" w:rsidP="0017141C">
      <w:pPr>
        <w:rPr>
          <w:b/>
          <w:szCs w:val="24"/>
        </w:rPr>
      </w:pPr>
      <w:r w:rsidRPr="0017141C">
        <w:rPr>
          <w:b/>
          <w:szCs w:val="24"/>
        </w:rPr>
        <w:t>Table S4.</w:t>
      </w: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337B74" w:rsidRPr="0017141C" w14:paraId="348766AC"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9008795"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45E1B72"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Definition</w:t>
            </w:r>
          </w:p>
          <w:p w14:paraId="694FC6B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Source: World Bank, 2020 (</w:t>
            </w:r>
            <w:hyperlink r:id="rId29">
              <w:r w:rsidRPr="0017141C">
                <w:rPr>
                  <w:rFonts w:eastAsia="Liberation Serif"/>
                  <w:color w:val="0000FF"/>
                  <w:szCs w:val="24"/>
                  <w:u w:val="single"/>
                </w:rPr>
                <w:t>https://datacatalog.worldbank.org/dataset/worldwide-governance-indicators</w:t>
              </w:r>
            </w:hyperlink>
            <w:r w:rsidRPr="0017141C">
              <w:rPr>
                <w:rFonts w:eastAsia="Liberation Serif"/>
                <w:color w:val="000000"/>
                <w:szCs w:val="24"/>
              </w:rPr>
              <w:t>)</w:t>
            </w:r>
          </w:p>
        </w:tc>
      </w:tr>
      <w:tr w:rsidR="00337B74" w:rsidRPr="0017141C" w14:paraId="1D99D97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497AA88E"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01A121C9"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 captures perceptions of the extent to which a country's citizens are able to participate in selecting their government, as well as freedom of expression, freedom of association, and a free media.”</w:t>
            </w:r>
          </w:p>
        </w:tc>
      </w:tr>
      <w:tr w:rsidR="00337B74" w:rsidRPr="0017141C" w14:paraId="46556832"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2385B9C"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71F498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Violence/Terrorism measures perceptions of the likelihood of political instability and/or politically-motivated violence, including terrorism.”</w:t>
            </w:r>
          </w:p>
        </w:tc>
      </w:tr>
      <w:tr w:rsidR="00337B74" w:rsidRPr="0017141C" w14:paraId="2BC6A84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558B30B6"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7D89B32"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37B74" w:rsidRPr="0017141C" w14:paraId="4D6B9A3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F3280D5"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F8571C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 captures perceptions of the ability of the government to formulate and implement sound policies and regulations that permit and promote private sector development.”</w:t>
            </w:r>
          </w:p>
        </w:tc>
      </w:tr>
      <w:tr w:rsidR="00337B74" w:rsidRPr="0017141C" w14:paraId="1C688A61"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4081A8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5EE921F"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337B74" w:rsidRPr="0017141C" w14:paraId="7FD38CB4"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19159EA"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0336C6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 captures perceptions of the extent to which public power is exercised for private gain, including both petty and grand forms of corruption, as well as "capture" of the state by elites and private interests.”</w:t>
            </w:r>
          </w:p>
        </w:tc>
      </w:tr>
      <w:tr w:rsidR="00337B74" w:rsidRPr="0017141C" w14:paraId="74DF743A"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B7AC2D7" w14:textId="77777777" w:rsidR="00337B74" w:rsidRPr="0017141C" w:rsidRDefault="00337B74" w:rsidP="0017141C">
            <w:pPr>
              <w:spacing w:after="120"/>
              <w:rPr>
                <w:rFonts w:eastAsia="Liberation Serif"/>
                <w:color w:val="000000"/>
                <w:szCs w:val="24"/>
              </w:rPr>
            </w:pPr>
          </w:p>
          <w:p w14:paraId="4A49F4FB" w14:textId="6F918FFD" w:rsidR="00337B74" w:rsidRPr="0017141C" w:rsidRDefault="00337B74" w:rsidP="0017141C">
            <w:pPr>
              <w:spacing w:after="120"/>
              <w:rPr>
                <w:rFonts w:eastAsia="Liberation Serif"/>
                <w:color w:val="000000"/>
                <w:szCs w:val="24"/>
              </w:rPr>
            </w:pPr>
            <w:commentRangeStart w:id="43"/>
            <w:r w:rsidRPr="0017141C">
              <w:rPr>
                <w:b/>
                <w:szCs w:val="24"/>
                <w:highlight w:val="yellow"/>
              </w:rPr>
              <w:t>Table S4.</w:t>
            </w:r>
            <w:commentRangeEnd w:id="43"/>
            <w:r w:rsidR="00BD17DF" w:rsidRPr="0017141C">
              <w:rPr>
                <w:rStyle w:val="CommentReference"/>
                <w:sz w:val="24"/>
                <w:szCs w:val="24"/>
              </w:rPr>
              <w:commentReference w:id="43"/>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24825D1" w14:textId="77777777" w:rsidR="00337B74" w:rsidRPr="0017141C" w:rsidRDefault="00337B74" w:rsidP="0017141C">
            <w:pPr>
              <w:spacing w:after="120"/>
              <w:rPr>
                <w:rFonts w:eastAsia="Liberation Serif"/>
                <w:color w:val="000000"/>
                <w:szCs w:val="24"/>
              </w:rPr>
            </w:pPr>
          </w:p>
        </w:tc>
      </w:tr>
    </w:tbl>
    <w:p w14:paraId="71C9C003" w14:textId="77777777" w:rsidR="00337B74" w:rsidRPr="0017141C" w:rsidRDefault="00337B74" w:rsidP="0017141C">
      <w:pPr>
        <w:rPr>
          <w:szCs w:val="24"/>
        </w:rPr>
        <w:sectPr w:rsidR="00337B74" w:rsidRPr="0017141C" w:rsidSect="0017141C">
          <w:pgSz w:w="12240" w:h="15840"/>
          <w:pgMar w:top="1134" w:right="1134" w:bottom="1134" w:left="1134" w:header="0" w:footer="0" w:gutter="0"/>
          <w:cols w:space="720"/>
          <w:docGrid w:linePitch="326"/>
        </w:sectPr>
      </w:pPr>
    </w:p>
    <w:p w14:paraId="2B6BCA94" w14:textId="350E36E4" w:rsidR="00C50C6D" w:rsidRPr="0017141C" w:rsidRDefault="00C50C6D" w:rsidP="0017141C">
      <w:pPr>
        <w:pStyle w:val="SMHeading"/>
        <w:rPr>
          <w:highlight w:val="yellow"/>
        </w:rPr>
      </w:pPr>
      <w:r w:rsidRPr="0017141C">
        <w:rPr>
          <w:highlight w:val="yellow"/>
        </w:rPr>
        <w:lastRenderedPageBreak/>
        <w:t>Data S1</w:t>
      </w:r>
      <w:r w:rsidR="008218C4" w:rsidRPr="0017141C">
        <w:rPr>
          <w:highlight w:val="yellow"/>
        </w:rPr>
        <w:t>.</w:t>
      </w:r>
      <w:r w:rsidRPr="0017141C">
        <w:rPr>
          <w:highlight w:val="yellow"/>
        </w:rPr>
        <w:t xml:space="preserve"> (</w:t>
      </w:r>
      <w:proofErr w:type="gramStart"/>
      <w:r w:rsidRPr="0017141C">
        <w:rPr>
          <w:highlight w:val="yellow"/>
        </w:rPr>
        <w:t>separate</w:t>
      </w:r>
      <w:proofErr w:type="gramEnd"/>
      <w:r w:rsidRPr="0017141C">
        <w:rPr>
          <w:highlight w:val="yellow"/>
        </w:rPr>
        <w:t xml:space="preserve"> file)</w:t>
      </w:r>
    </w:p>
    <w:p w14:paraId="31FABC11" w14:textId="5014EB9D" w:rsidR="00123A45" w:rsidRPr="0017141C" w:rsidRDefault="00C50C6D" w:rsidP="0017141C">
      <w:pPr>
        <w:pStyle w:val="SMcaption"/>
        <w:rPr>
          <w:szCs w:val="24"/>
        </w:rPr>
      </w:pPr>
      <w:r w:rsidRPr="0017141C">
        <w:rPr>
          <w:szCs w:val="24"/>
          <w:highlight w:val="yellow"/>
        </w:rPr>
        <w:t>Type or paste caption here.</w:t>
      </w:r>
      <w:r w:rsidR="00BC3E04" w:rsidRPr="0017141C">
        <w:rPr>
          <w:szCs w:val="24"/>
        </w:rPr>
        <w:t xml:space="preserve"> </w:t>
      </w:r>
    </w:p>
    <w:sectPr w:rsidR="00123A45" w:rsidRPr="0017141C" w:rsidSect="00E853D5">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llison Binley" w:date="2021-09-09T16:12:00Z" w:initials="AB">
    <w:p w14:paraId="1655C7DA" w14:textId="20C7D9F6" w:rsidR="0017141C" w:rsidRDefault="0017141C" w:rsidP="00A65C31">
      <w:pPr>
        <w:pStyle w:val="CommentText"/>
        <w:numPr>
          <w:ilvl w:val="0"/>
          <w:numId w:val="11"/>
        </w:numPr>
      </w:pPr>
      <w:r>
        <w:rPr>
          <w:rStyle w:val="CommentReference"/>
        </w:rPr>
        <w:annotationRef/>
      </w:r>
      <w:r>
        <w:t xml:space="preserve"> Pictures/figures are a bit large and may need to be reformatted</w:t>
      </w:r>
    </w:p>
    <w:p w14:paraId="13547F8D" w14:textId="12903424" w:rsidR="0017141C" w:rsidRDefault="0017141C" w:rsidP="00A65C31">
      <w:pPr>
        <w:pStyle w:val="CommentText"/>
        <w:numPr>
          <w:ilvl w:val="0"/>
          <w:numId w:val="11"/>
        </w:numPr>
      </w:pPr>
      <w:r>
        <w:t xml:space="preserve"> Some figure captions missing/brief – not sure how in-depth these need to be for supplemental but table S4 has no caption at all</w:t>
      </w:r>
    </w:p>
    <w:p w14:paraId="14E44A8D" w14:textId="64BEB2D9" w:rsidR="0017141C" w:rsidRDefault="0017141C" w:rsidP="00A65C31">
      <w:pPr>
        <w:pStyle w:val="CommentText"/>
        <w:numPr>
          <w:ilvl w:val="0"/>
          <w:numId w:val="11"/>
        </w:numPr>
      </w:pPr>
      <w:r>
        <w:t xml:space="preserve"> There’s a section for other data file captions (e.g. csv files). I’m assuming these would be similar to the example tables in text, but wasn’t sure if there are additional ones to include</w:t>
      </w:r>
    </w:p>
    <w:p w14:paraId="02E00B86" w14:textId="338F7A25" w:rsidR="0017141C" w:rsidRDefault="0017141C" w:rsidP="00A65C31">
      <w:pPr>
        <w:pStyle w:val="CommentText"/>
        <w:numPr>
          <w:ilvl w:val="0"/>
          <w:numId w:val="11"/>
        </w:numPr>
      </w:pPr>
      <w:r>
        <w:t xml:space="preserve"> I’ve left some of the instructions in so that the formatting is clear, in case things get moved or changed</w:t>
      </w:r>
    </w:p>
  </w:comment>
  <w:comment w:id="1" w:author="Allison Binley" w:date="2021-09-10T10:38:00Z" w:initials="AB">
    <w:p w14:paraId="140AFD7C" w14:textId="6EFB2E30" w:rsidR="007758A3" w:rsidRDefault="007758A3">
      <w:pPr>
        <w:pStyle w:val="CommentText"/>
      </w:pPr>
      <w:r>
        <w:rPr>
          <w:rStyle w:val="CommentReference"/>
        </w:rPr>
        <w:annotationRef/>
      </w:r>
      <w:r>
        <w:t xml:space="preserve">Figs S8 and S9 are no longer cited anywhere in the main manuscript or supplemental </w:t>
      </w:r>
    </w:p>
  </w:comment>
  <w:comment w:id="2" w:author="Allison Binley" w:date="2021-09-09T16:23:00Z" w:initials="AB">
    <w:p w14:paraId="3C8C7CF8" w14:textId="6463B539" w:rsidR="0017141C" w:rsidRDefault="0017141C">
      <w:pPr>
        <w:pStyle w:val="CommentText"/>
      </w:pPr>
      <w:r>
        <w:rPr>
          <w:rStyle w:val="CommentReference"/>
        </w:rPr>
        <w:annotationRef/>
      </w:r>
      <w:r>
        <w:t>Unclear whether they want these completely separate or not, but I think it should be fine including them in the table captions as currently done. Also not sure if there are other data files. If so, info will need to be added here</w:t>
      </w:r>
    </w:p>
  </w:comment>
  <w:comment w:id="24" w:author="Allison Binley" w:date="2021-09-07T11:33:00Z" w:initials="AB">
    <w:p w14:paraId="2C9C92FE" w14:textId="2CC85AAE" w:rsidR="0017141C" w:rsidRDefault="0017141C" w:rsidP="00337B74">
      <w:pPr>
        <w:pStyle w:val="CommentText"/>
      </w:pPr>
      <w:r>
        <w:rPr>
          <w:rStyle w:val="CommentReference"/>
        </w:rPr>
        <w:annotationRef/>
      </w:r>
      <w:r>
        <w:t xml:space="preserve">These aren’t defined </w:t>
      </w:r>
      <w:proofErr w:type="gramStart"/>
      <w:r>
        <w:t>anywhere</w:t>
      </w:r>
      <w:proofErr w:type="gramEnd"/>
      <w:r>
        <w:t xml:space="preserve"> and we don’t use them again, so the acronyms might be pointless</w:t>
      </w:r>
    </w:p>
  </w:comment>
  <w:comment w:id="26" w:author="Allison Binley" w:date="2021-09-07T11:16:00Z" w:initials="AB">
    <w:p w14:paraId="0DBFDFF6" w14:textId="77777777" w:rsidR="0017141C" w:rsidRDefault="0017141C" w:rsidP="00337B74">
      <w:pPr>
        <w:pBdr>
          <w:top w:val="nil"/>
          <w:left w:val="nil"/>
          <w:bottom w:val="nil"/>
          <w:right w:val="nil"/>
          <w:between w:val="nil"/>
        </w:pBdr>
      </w:pPr>
      <w:r>
        <w:rPr>
          <w:rStyle w:val="CommentReference"/>
        </w:rPr>
        <w:annotationRef/>
      </w:r>
      <w:r>
        <w:t xml:space="preserve">This originally cited: </w:t>
      </w:r>
    </w:p>
    <w:p w14:paraId="14FF9100" w14:textId="77777777" w:rsidR="0017141C" w:rsidRDefault="0017141C" w:rsidP="00337B74">
      <w:pPr>
        <w:pBdr>
          <w:top w:val="nil"/>
          <w:left w:val="nil"/>
          <w:bottom w:val="nil"/>
          <w:right w:val="nil"/>
          <w:between w:val="nil"/>
        </w:pBdr>
      </w:pPr>
    </w:p>
    <w:p w14:paraId="2B6A5C0E" w14:textId="77777777" w:rsidR="0017141C" w:rsidRDefault="0017141C" w:rsidP="00337B74">
      <w:pPr>
        <w:pBdr>
          <w:top w:val="nil"/>
          <w:left w:val="nil"/>
          <w:bottom w:val="nil"/>
          <w:right w:val="nil"/>
          <w:between w:val="nil"/>
        </w:pBdr>
        <w:rPr>
          <w:color w:val="000000"/>
        </w:rPr>
      </w:pPr>
      <w:r>
        <w:rPr>
          <w:color w:val="000000"/>
        </w:rPr>
        <w:t xml:space="preserve">Kuempel, C. D., Jones, K. R., Watson, J. E. M. &amp; Possingham, H. P. Quantifying biases in marine-protected-area placement relative to abatable threats. </w:t>
      </w:r>
      <w:proofErr w:type="spellStart"/>
      <w:r>
        <w:rPr>
          <w:i/>
          <w:color w:val="000000"/>
        </w:rPr>
        <w:t>Conserv</w:t>
      </w:r>
      <w:proofErr w:type="spellEnd"/>
      <w:r>
        <w:rPr>
          <w:i/>
          <w:color w:val="000000"/>
        </w:rPr>
        <w:t>. Biol.</w:t>
      </w:r>
      <w:r>
        <w:rPr>
          <w:color w:val="000000"/>
        </w:rPr>
        <w:t xml:space="preserve"> </w:t>
      </w:r>
      <w:r>
        <w:rPr>
          <w:b/>
          <w:color w:val="000000"/>
        </w:rPr>
        <w:t>33</w:t>
      </w:r>
      <w:r>
        <w:rPr>
          <w:color w:val="000000"/>
        </w:rPr>
        <w:t>, 1350–1359 (2019).</w:t>
      </w:r>
    </w:p>
    <w:p w14:paraId="2A5A61A0" w14:textId="77777777" w:rsidR="0017141C" w:rsidRDefault="0017141C" w:rsidP="00337B74">
      <w:pPr>
        <w:pBdr>
          <w:top w:val="nil"/>
          <w:left w:val="nil"/>
          <w:bottom w:val="nil"/>
          <w:right w:val="nil"/>
          <w:between w:val="nil"/>
        </w:pBdr>
        <w:rPr>
          <w:color w:val="000000"/>
        </w:rPr>
      </w:pPr>
    </w:p>
    <w:p w14:paraId="685FF71D" w14:textId="77777777" w:rsidR="0017141C" w:rsidRDefault="0017141C" w:rsidP="00337B74">
      <w:pPr>
        <w:pBdr>
          <w:top w:val="nil"/>
          <w:left w:val="nil"/>
          <w:bottom w:val="nil"/>
          <w:right w:val="nil"/>
          <w:between w:val="nil"/>
        </w:pBdr>
        <w:rPr>
          <w:color w:val="000000"/>
        </w:rPr>
      </w:pPr>
      <w:r>
        <w:rPr>
          <w:color w:val="000000"/>
        </w:rPr>
        <w:t xml:space="preserve">But that didn’t look right. Is it meant to actually be: </w:t>
      </w:r>
    </w:p>
    <w:p w14:paraId="4497F205" w14:textId="77777777" w:rsidR="0017141C" w:rsidRDefault="0017141C" w:rsidP="00337B74">
      <w:pPr>
        <w:pBdr>
          <w:top w:val="nil"/>
          <w:left w:val="nil"/>
          <w:bottom w:val="nil"/>
          <w:right w:val="nil"/>
          <w:between w:val="nil"/>
        </w:pBdr>
        <w:rPr>
          <w:color w:val="000000"/>
        </w:rPr>
      </w:pPr>
    </w:p>
    <w:p w14:paraId="142C8588" w14:textId="77777777" w:rsidR="0017141C" w:rsidRDefault="0017141C" w:rsidP="00337B74">
      <w:pPr>
        <w:pBdr>
          <w:top w:val="nil"/>
          <w:left w:val="nil"/>
          <w:bottom w:val="nil"/>
          <w:right w:val="nil"/>
          <w:between w:val="nil"/>
        </w:pBdr>
      </w:pPr>
      <w:r>
        <w:t xml:space="preserve">La Sorte, F.A., Johnston, A. &amp; Ault, T.R. Global trends in the frequency and duration of temperature extremes. </w:t>
      </w:r>
      <w:r>
        <w:rPr>
          <w:i/>
          <w:iCs/>
        </w:rPr>
        <w:t>Climatic Change</w:t>
      </w:r>
      <w:r>
        <w:t xml:space="preserve"> </w:t>
      </w:r>
      <w:r>
        <w:rPr>
          <w:b/>
          <w:bCs/>
        </w:rPr>
        <w:t xml:space="preserve">166, </w:t>
      </w:r>
      <w:r>
        <w:t xml:space="preserve">1 (2021). </w:t>
      </w:r>
      <w:hyperlink r:id="rId1" w:history="1">
        <w:r w:rsidRPr="000744A3">
          <w:rPr>
            <w:rStyle w:val="Hyperlink"/>
          </w:rPr>
          <w:t>https://doi.org/10.1007/s10584-021-03094-0</w:t>
        </w:r>
      </w:hyperlink>
    </w:p>
    <w:p w14:paraId="0B0B7279" w14:textId="77777777" w:rsidR="0017141C" w:rsidRDefault="0017141C" w:rsidP="00337B74">
      <w:pPr>
        <w:pBdr>
          <w:top w:val="nil"/>
          <w:left w:val="nil"/>
          <w:bottom w:val="nil"/>
          <w:right w:val="nil"/>
          <w:between w:val="nil"/>
        </w:pBdr>
      </w:pPr>
    </w:p>
    <w:p w14:paraId="51334B0C" w14:textId="77777777" w:rsidR="0017141C" w:rsidRDefault="0017141C" w:rsidP="00337B74">
      <w:pPr>
        <w:pBdr>
          <w:top w:val="nil"/>
          <w:left w:val="nil"/>
          <w:bottom w:val="nil"/>
          <w:right w:val="nil"/>
          <w:between w:val="nil"/>
        </w:pBdr>
      </w:pPr>
      <w:r>
        <w:t xml:space="preserve">? </w:t>
      </w:r>
    </w:p>
    <w:p w14:paraId="37D2E2F4" w14:textId="77777777" w:rsidR="0017141C" w:rsidRDefault="0017141C" w:rsidP="00337B74">
      <w:pPr>
        <w:pBdr>
          <w:top w:val="nil"/>
          <w:left w:val="nil"/>
          <w:bottom w:val="nil"/>
          <w:right w:val="nil"/>
          <w:between w:val="nil"/>
        </w:pBdr>
      </w:pPr>
    </w:p>
    <w:p w14:paraId="30596B15" w14:textId="77777777" w:rsidR="0017141C" w:rsidRDefault="0017141C" w:rsidP="00337B74">
      <w:pPr>
        <w:pBdr>
          <w:top w:val="nil"/>
          <w:left w:val="nil"/>
          <w:bottom w:val="nil"/>
          <w:right w:val="nil"/>
          <w:between w:val="nil"/>
        </w:pBdr>
        <w:rPr>
          <w:color w:val="000000"/>
        </w:rPr>
      </w:pPr>
      <w:r>
        <w:t>I’ve changed it to the La Sorte paper for now, but you should have another look</w:t>
      </w:r>
    </w:p>
    <w:p w14:paraId="716DC032" w14:textId="77777777" w:rsidR="0017141C" w:rsidRDefault="0017141C" w:rsidP="00337B74">
      <w:pPr>
        <w:pBdr>
          <w:top w:val="nil"/>
          <w:left w:val="nil"/>
          <w:bottom w:val="nil"/>
          <w:right w:val="nil"/>
          <w:between w:val="nil"/>
        </w:pBdr>
        <w:rPr>
          <w:color w:val="000000"/>
        </w:rPr>
      </w:pPr>
    </w:p>
    <w:p w14:paraId="1A732784" w14:textId="77777777" w:rsidR="0017141C" w:rsidRDefault="0017141C" w:rsidP="00337B74">
      <w:pPr>
        <w:pStyle w:val="CommentText"/>
      </w:pPr>
    </w:p>
  </w:comment>
  <w:comment w:id="27" w:author="Joe Bennett" w:date="2021-09-17T15:09:00Z" w:initials="JB">
    <w:p w14:paraId="3746A8AC" w14:textId="1389B412" w:rsidR="001B418B" w:rsidRDefault="001B418B">
      <w:pPr>
        <w:pStyle w:val="CommentText"/>
      </w:pPr>
      <w:r>
        <w:rPr>
          <w:rStyle w:val="CommentReference"/>
        </w:rPr>
        <w:annotationRef/>
      </w:r>
      <w:r>
        <w:t xml:space="preserve">This seems reasonable to me. </w:t>
      </w:r>
    </w:p>
  </w:comment>
  <w:comment w:id="30" w:author="Joe Bennett" w:date="2021-05-30T07:02:00Z" w:initials="">
    <w:p w14:paraId="2B9F81C5" w14:textId="77777777" w:rsidR="0017141C" w:rsidRDefault="0017141C" w:rsidP="00337B74">
      <w:pPr>
        <w:widowControl w:val="0"/>
        <w:pBdr>
          <w:top w:val="nil"/>
          <w:left w:val="nil"/>
          <w:bottom w:val="nil"/>
          <w:right w:val="nil"/>
          <w:between w:val="nil"/>
        </w:pBdr>
        <w:rPr>
          <w:rFonts w:ascii="Arial" w:eastAsia="Arial" w:hAnsi="Arial" w:cs="Arial"/>
          <w:color w:val="000000"/>
          <w:sz w:val="22"/>
          <w:szCs w:val="22"/>
        </w:rPr>
      </w:pPr>
      <w:proofErr w:type="gramStart"/>
      <w:r>
        <w:rPr>
          <w:rFonts w:ascii="Arial" w:eastAsia="Arial" w:hAnsi="Arial" w:cs="Arial"/>
          <w:color w:val="000000"/>
          <w:sz w:val="22"/>
          <w:szCs w:val="22"/>
        </w:rPr>
        <w:t>Basically</w:t>
      </w:r>
      <w:proofErr w:type="gramEnd"/>
      <w:r>
        <w:rPr>
          <w:rFonts w:ascii="Arial" w:eastAsia="Arial" w:hAnsi="Arial" w:cs="Arial"/>
          <w:color w:val="000000"/>
          <w:sz w:val="22"/>
          <w:szCs w:val="22"/>
        </w:rPr>
        <w:t xml:space="preserve"> cribbed from Jeff paper. Will have to edit.</w:t>
      </w:r>
    </w:p>
  </w:comment>
  <w:comment w:id="31" w:author="Joe Bennett" w:date="2021-08-12T14:13:00Z" w:initials="JB">
    <w:p w14:paraId="21422960" w14:textId="77777777" w:rsidR="0017141C" w:rsidRDefault="0017141C" w:rsidP="00337B74">
      <w:pPr>
        <w:pStyle w:val="CommentText"/>
      </w:pPr>
      <w:r>
        <w:rPr>
          <w:rStyle w:val="CommentReference"/>
        </w:rPr>
        <w:annotationRef/>
      </w:r>
      <w:r>
        <w:t xml:space="preserve">Is it edited enough to be reasonably different? Don’t want to be accused of plagiarizing Jeff’s paper. Maybe Jeff can look. </w:t>
      </w:r>
    </w:p>
  </w:comment>
  <w:comment w:id="34" w:author="Allison Binley" w:date="2021-09-09T15:39:00Z" w:initials="AB">
    <w:p w14:paraId="4666AD99" w14:textId="61F20AF4" w:rsidR="0017141C" w:rsidRDefault="0017141C">
      <w:pPr>
        <w:pStyle w:val="CommentText"/>
      </w:pPr>
      <w:r>
        <w:rPr>
          <w:rStyle w:val="CommentReference"/>
        </w:rPr>
        <w:annotationRef/>
      </w:r>
      <w:r>
        <w:t>I’m guessing we don’t have anything to put here, but thought I’d leave it in in case you were unaware we were allowed to include additional text, and things were cut that you could potentially reinsert here.</w:t>
      </w:r>
    </w:p>
  </w:comment>
  <w:comment w:id="41" w:author="Patrick Roehrdanz" w:date="2021-06-22T22:09:00Z" w:initials="">
    <w:p w14:paraId="53084000" w14:textId="77777777" w:rsidR="0017141C" w:rsidRDefault="0017141C" w:rsidP="00337B7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selected + existing PA?  Would be a cool map or figure to plot % country selected minus existing PA (so the gap to close) -- and bonus to relate that to remaining 'undeveloped' land.</w:t>
      </w:r>
    </w:p>
  </w:comment>
  <w:comment w:id="42" w:author="Joe Bennett" w:date="2021-08-12T14:14:00Z" w:initials="JB">
    <w:p w14:paraId="7E8C1F28" w14:textId="77777777" w:rsidR="0017141C" w:rsidRDefault="0017141C" w:rsidP="00337B74">
      <w:pPr>
        <w:pStyle w:val="CommentText"/>
      </w:pPr>
      <w:r>
        <w:rPr>
          <w:rStyle w:val="CommentReference"/>
        </w:rPr>
        <w:annotationRef/>
      </w:r>
      <w:r>
        <w:t>Not sure what remaining undeveloped land refers to. Maybe just clarify re addition or existing plus addition. I believe it is the latter.</w:t>
      </w:r>
    </w:p>
  </w:comment>
  <w:comment w:id="43" w:author="Allison Binley" w:date="2021-09-09T15:50:00Z" w:initials="AB">
    <w:p w14:paraId="12A7AADC" w14:textId="0EECD219" w:rsidR="0017141C" w:rsidRDefault="0017141C">
      <w:pPr>
        <w:pStyle w:val="CommentText"/>
      </w:pPr>
      <w:r>
        <w:rPr>
          <w:rStyle w:val="CommentReference"/>
        </w:rPr>
        <w:annotationRef/>
      </w:r>
      <w:r>
        <w:t>Caption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E00B86" w15:done="0"/>
  <w15:commentEx w15:paraId="140AFD7C" w15:done="0"/>
  <w15:commentEx w15:paraId="3C8C7CF8" w15:done="0"/>
  <w15:commentEx w15:paraId="2C9C92FE" w15:done="0"/>
  <w15:commentEx w15:paraId="1A732784" w15:done="0"/>
  <w15:commentEx w15:paraId="3746A8AC" w15:paraIdParent="1A732784" w15:done="0"/>
  <w15:commentEx w15:paraId="2B9F81C5" w15:done="0"/>
  <w15:commentEx w15:paraId="21422960" w15:paraIdParent="2B9F81C5" w15:done="0"/>
  <w15:commentEx w15:paraId="4666AD99" w15:done="0"/>
  <w15:commentEx w15:paraId="53084000" w15:done="0"/>
  <w15:commentEx w15:paraId="7E8C1F28" w15:paraIdParent="53084000" w15:done="0"/>
  <w15:commentEx w15:paraId="12A7AA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F2E22" w16cex:dateUtc="2021-09-17T19: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E00B86" w16cid:durableId="24EAB070"/>
  <w16cid:commentId w16cid:paraId="140AFD7C" w16cid:durableId="24EAB072"/>
  <w16cid:commentId w16cid:paraId="3C8C7CF8" w16cid:durableId="24EAB073"/>
  <w16cid:commentId w16cid:paraId="2C9C92FE" w16cid:durableId="24EAB077"/>
  <w16cid:commentId w16cid:paraId="1A732784" w16cid:durableId="24EAB078"/>
  <w16cid:commentId w16cid:paraId="3746A8AC" w16cid:durableId="24EF2E22"/>
  <w16cid:commentId w16cid:paraId="2B9F81C5" w16cid:durableId="24EAB07A"/>
  <w16cid:commentId w16cid:paraId="21422960" w16cid:durableId="24EAB07B"/>
  <w16cid:commentId w16cid:paraId="4666AD99" w16cid:durableId="24EAB07C"/>
  <w16cid:commentId w16cid:paraId="53084000" w16cid:durableId="24EAB07E"/>
  <w16cid:commentId w16cid:paraId="7E8C1F28" w16cid:durableId="24EAB07F"/>
  <w16cid:commentId w16cid:paraId="12A7AADC" w16cid:durableId="24EAB0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D6F27" w14:textId="77777777" w:rsidR="000030AD" w:rsidRDefault="000030AD">
      <w:r>
        <w:separator/>
      </w:r>
    </w:p>
  </w:endnote>
  <w:endnote w:type="continuationSeparator" w:id="0">
    <w:p w14:paraId="0EAFD378" w14:textId="77777777" w:rsidR="000030AD" w:rsidRDefault="00003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00000000"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974796"/>
      <w:docPartObj>
        <w:docPartGallery w:val="Page Numbers (Bottom of Page)"/>
        <w:docPartUnique/>
      </w:docPartObj>
    </w:sdtPr>
    <w:sdtEndPr>
      <w:rPr>
        <w:noProof/>
      </w:rPr>
    </w:sdtEndPr>
    <w:sdtContent>
      <w:p w14:paraId="3D8E98E3" w14:textId="752EE9C3" w:rsidR="0017141C" w:rsidRDefault="0017141C">
        <w:pPr>
          <w:pStyle w:val="Footer"/>
          <w:jc w:val="right"/>
        </w:pPr>
        <w:r>
          <w:fldChar w:fldCharType="begin"/>
        </w:r>
        <w:r>
          <w:instrText xml:space="preserve"> PAGE   \* MERGEFORMAT </w:instrText>
        </w:r>
        <w:r>
          <w:fldChar w:fldCharType="separate"/>
        </w:r>
        <w:r w:rsidR="00661153">
          <w:rPr>
            <w:noProof/>
          </w:rPr>
          <w:t>10</w:t>
        </w:r>
        <w:r>
          <w:rPr>
            <w:noProof/>
          </w:rPr>
          <w:fldChar w:fldCharType="end"/>
        </w:r>
      </w:p>
    </w:sdtContent>
  </w:sdt>
  <w:p w14:paraId="211F3547" w14:textId="77777777" w:rsidR="0017141C" w:rsidRDefault="00171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C60C0" w14:textId="77777777" w:rsidR="000030AD" w:rsidRDefault="000030AD">
      <w:r>
        <w:separator/>
      </w:r>
    </w:p>
  </w:footnote>
  <w:footnote w:type="continuationSeparator" w:id="0">
    <w:p w14:paraId="74EAEB83" w14:textId="77777777" w:rsidR="000030AD" w:rsidRDefault="000030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01F95" w14:textId="77777777" w:rsidR="0017141C" w:rsidRPr="005001AC" w:rsidRDefault="0017141C" w:rsidP="005001AC">
    <w:pPr>
      <w:jc w:val="right"/>
      <w:rPr>
        <w:sz w:val="20"/>
      </w:rPr>
    </w:pPr>
  </w:p>
  <w:p w14:paraId="3CD866EE" w14:textId="77777777" w:rsidR="0017141C" w:rsidRDefault="001714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6F986F62"/>
    <w:multiLevelType w:val="hybridMultilevel"/>
    <w:tmpl w:val="DA744DD4"/>
    <w:lvl w:ilvl="0" w:tplc="A27869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lison Binley">
    <w15:presenceInfo w15:providerId="AD" w15:userId="S-1-5-21-2116162364-2402217585-332461140-311617"/>
  </w15:person>
  <w15:person w15:author="Joe Bennett">
    <w15:presenceInfo w15:providerId="None" w15:userId="Joe Ben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30AD"/>
    <w:rsid w:val="00015F74"/>
    <w:rsid w:val="00065EBD"/>
    <w:rsid w:val="00083B44"/>
    <w:rsid w:val="000850DC"/>
    <w:rsid w:val="000C2771"/>
    <w:rsid w:val="000D46F4"/>
    <w:rsid w:val="000F0DCE"/>
    <w:rsid w:val="000F6BE3"/>
    <w:rsid w:val="00112C5B"/>
    <w:rsid w:val="00114193"/>
    <w:rsid w:val="00115A38"/>
    <w:rsid w:val="0011687B"/>
    <w:rsid w:val="00123A45"/>
    <w:rsid w:val="00124F82"/>
    <w:rsid w:val="00155B4A"/>
    <w:rsid w:val="0016337A"/>
    <w:rsid w:val="00164269"/>
    <w:rsid w:val="0017141C"/>
    <w:rsid w:val="001976A3"/>
    <w:rsid w:val="001A1BDE"/>
    <w:rsid w:val="001B418B"/>
    <w:rsid w:val="001B7F09"/>
    <w:rsid w:val="001F0876"/>
    <w:rsid w:val="001F167C"/>
    <w:rsid w:val="001F5E91"/>
    <w:rsid w:val="002077B9"/>
    <w:rsid w:val="00262D72"/>
    <w:rsid w:val="00294FBB"/>
    <w:rsid w:val="002C030F"/>
    <w:rsid w:val="00331D75"/>
    <w:rsid w:val="00337B74"/>
    <w:rsid w:val="00355362"/>
    <w:rsid w:val="00363E44"/>
    <w:rsid w:val="00380249"/>
    <w:rsid w:val="00395E86"/>
    <w:rsid w:val="003A2FD8"/>
    <w:rsid w:val="003B40E6"/>
    <w:rsid w:val="003E74FB"/>
    <w:rsid w:val="003F6E14"/>
    <w:rsid w:val="00405336"/>
    <w:rsid w:val="004571D5"/>
    <w:rsid w:val="00461D81"/>
    <w:rsid w:val="0046356B"/>
    <w:rsid w:val="00477182"/>
    <w:rsid w:val="004779CB"/>
    <w:rsid w:val="004E42D8"/>
    <w:rsid w:val="004E7BA2"/>
    <w:rsid w:val="004F7EDF"/>
    <w:rsid w:val="005001AC"/>
    <w:rsid w:val="00506C0D"/>
    <w:rsid w:val="00527D71"/>
    <w:rsid w:val="005520A8"/>
    <w:rsid w:val="005607DD"/>
    <w:rsid w:val="005A558C"/>
    <w:rsid w:val="005C20E4"/>
    <w:rsid w:val="005E28F8"/>
    <w:rsid w:val="005E6513"/>
    <w:rsid w:val="00614CCB"/>
    <w:rsid w:val="00640FCB"/>
    <w:rsid w:val="00651114"/>
    <w:rsid w:val="0065204B"/>
    <w:rsid w:val="00661153"/>
    <w:rsid w:val="00664560"/>
    <w:rsid w:val="00670299"/>
    <w:rsid w:val="00691985"/>
    <w:rsid w:val="006A1B64"/>
    <w:rsid w:val="007108F5"/>
    <w:rsid w:val="00713E5B"/>
    <w:rsid w:val="007402FC"/>
    <w:rsid w:val="007411A1"/>
    <w:rsid w:val="007758A3"/>
    <w:rsid w:val="00776B0C"/>
    <w:rsid w:val="00793072"/>
    <w:rsid w:val="00807D35"/>
    <w:rsid w:val="008218C4"/>
    <w:rsid w:val="00867A98"/>
    <w:rsid w:val="00870867"/>
    <w:rsid w:val="00885C9B"/>
    <w:rsid w:val="00886DF7"/>
    <w:rsid w:val="008D5D2A"/>
    <w:rsid w:val="00914B63"/>
    <w:rsid w:val="009354F3"/>
    <w:rsid w:val="009447DC"/>
    <w:rsid w:val="00961BA5"/>
    <w:rsid w:val="009743A9"/>
    <w:rsid w:val="009A5287"/>
    <w:rsid w:val="009B2AC5"/>
    <w:rsid w:val="009B7984"/>
    <w:rsid w:val="009F4BED"/>
    <w:rsid w:val="009F7D93"/>
    <w:rsid w:val="00A3403B"/>
    <w:rsid w:val="00A51A12"/>
    <w:rsid w:val="00A627D4"/>
    <w:rsid w:val="00A65C31"/>
    <w:rsid w:val="00A74DA2"/>
    <w:rsid w:val="00A76FB5"/>
    <w:rsid w:val="00AB399E"/>
    <w:rsid w:val="00AC59D0"/>
    <w:rsid w:val="00AD16B1"/>
    <w:rsid w:val="00AD499C"/>
    <w:rsid w:val="00B36869"/>
    <w:rsid w:val="00B43B31"/>
    <w:rsid w:val="00B47CFA"/>
    <w:rsid w:val="00B57F00"/>
    <w:rsid w:val="00B77B2A"/>
    <w:rsid w:val="00B82C22"/>
    <w:rsid w:val="00B93DBA"/>
    <w:rsid w:val="00B9440A"/>
    <w:rsid w:val="00BB2D2A"/>
    <w:rsid w:val="00BC3E04"/>
    <w:rsid w:val="00BD17DF"/>
    <w:rsid w:val="00BD58CF"/>
    <w:rsid w:val="00BF0C92"/>
    <w:rsid w:val="00C04CC1"/>
    <w:rsid w:val="00C4096C"/>
    <w:rsid w:val="00C50C6D"/>
    <w:rsid w:val="00C600D9"/>
    <w:rsid w:val="00C83F75"/>
    <w:rsid w:val="00C92B22"/>
    <w:rsid w:val="00CB21F2"/>
    <w:rsid w:val="00CC1384"/>
    <w:rsid w:val="00CD3720"/>
    <w:rsid w:val="00CF1848"/>
    <w:rsid w:val="00CF5C2F"/>
    <w:rsid w:val="00D04BCF"/>
    <w:rsid w:val="00D143D9"/>
    <w:rsid w:val="00D275A7"/>
    <w:rsid w:val="00D41920"/>
    <w:rsid w:val="00D5511B"/>
    <w:rsid w:val="00D66BC1"/>
    <w:rsid w:val="00D766F1"/>
    <w:rsid w:val="00DF4FAE"/>
    <w:rsid w:val="00E15DFD"/>
    <w:rsid w:val="00E257C8"/>
    <w:rsid w:val="00E41512"/>
    <w:rsid w:val="00E4519A"/>
    <w:rsid w:val="00E76014"/>
    <w:rsid w:val="00E853D5"/>
    <w:rsid w:val="00E9773B"/>
    <w:rsid w:val="00EA6F42"/>
    <w:rsid w:val="00EC13A3"/>
    <w:rsid w:val="00EC7C85"/>
    <w:rsid w:val="00F125EE"/>
    <w:rsid w:val="00F12E98"/>
    <w:rsid w:val="00F22029"/>
    <w:rsid w:val="00F515FB"/>
    <w:rsid w:val="00F630EA"/>
    <w:rsid w:val="00F7007E"/>
    <w:rsid w:val="00F73193"/>
    <w:rsid w:val="00F74F95"/>
    <w:rsid w:val="00F80705"/>
    <w:rsid w:val="00FA1481"/>
    <w:rsid w:val="00FC5244"/>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uiPriority w:val="99"/>
    <w:rsid w:val="007402FC"/>
    <w:rPr>
      <w:color w:val="0000FF"/>
      <w:u w:val="single"/>
    </w:rPr>
  </w:style>
  <w:style w:type="character" w:styleId="FollowedHyperlink">
    <w:name w:val="FollowedHyperlink"/>
    <w:semiHidden/>
    <w:unhideWhenUsed/>
    <w:rsid w:val="00793072"/>
    <w:rPr>
      <w:color w:val="800080"/>
      <w:u w:val="single"/>
    </w:rPr>
  </w:style>
  <w:style w:type="character" w:styleId="CommentReference">
    <w:name w:val="annotation reference"/>
    <w:uiPriority w:val="99"/>
    <w:unhideWhenUsed/>
    <w:rsid w:val="00793072"/>
    <w:rPr>
      <w:sz w:val="16"/>
      <w:szCs w:val="16"/>
    </w:rPr>
  </w:style>
  <w:style w:type="character" w:customStyle="1" w:styleId="UnresolvedMention1">
    <w:name w:val="Unresolved Mention1"/>
    <w:basedOn w:val="DefaultParagraphFont"/>
    <w:uiPriority w:val="99"/>
    <w:semiHidden/>
    <w:unhideWhenUsed/>
    <w:rsid w:val="008218C4"/>
    <w:rPr>
      <w:color w:val="808080"/>
      <w:shd w:val="clear" w:color="auto" w:fill="E6E6E6"/>
    </w:rPr>
  </w:style>
  <w:style w:type="paragraph" w:customStyle="1" w:styleId="AppendixSubhead">
    <w:name w:val="AppendixSubhead"/>
    <w:basedOn w:val="Normal"/>
    <w:rsid w:val="00337B74"/>
    <w:pPr>
      <w:keepNext/>
      <w:spacing w:before="240"/>
      <w:outlineLvl w:val="0"/>
    </w:pPr>
    <w:rPr>
      <w:b/>
      <w:bCs/>
      <w:kern w:val="28"/>
      <w:szCs w:val="24"/>
      <w:lang w:eastAsia="en-CA"/>
    </w:rPr>
  </w:style>
  <w:style w:type="paragraph" w:customStyle="1" w:styleId="Articletype">
    <w:name w:val="Article type"/>
    <w:basedOn w:val="Normal"/>
    <w:rsid w:val="00337B74"/>
    <w:pPr>
      <w:spacing w:before="120"/>
    </w:pPr>
    <w:rPr>
      <w:szCs w:val="24"/>
      <w:lang w:eastAsia="en-CA"/>
    </w:rPr>
  </w:style>
  <w:style w:type="character" w:styleId="LineNumber">
    <w:name w:val="line number"/>
    <w:basedOn w:val="DefaultParagraphFont"/>
    <w:semiHidden/>
    <w:unhideWhenUsed/>
    <w:rsid w:val="001B7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omments.xml.rels><?xml version="1.0" encoding="UTF-8" standalone="yes"?>
<Relationships xmlns="http://schemas.openxmlformats.org/package/2006/relationships"><Relationship Id="rId1" Type="http://schemas.openxmlformats.org/officeDocument/2006/relationships/hyperlink" Target="https://doi.org/10.1007/s10584-021-03094-0"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jpeg"/><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comments" Target="comment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datacatalog.worldbank.org/dataset/worldwide-governance-indicator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9.png"/><Relationship Id="rId28" Type="http://schemas.openxmlformats.org/officeDocument/2006/relationships/hyperlink" Target="https://drive.google.com/file/d/1g_LePBfCbphXzTiCOXCzQtNLSSYoV6me/view?usp=sharing" TargetMode="External"/><Relationship Id="rId10" Type="http://schemas.openxmlformats.org/officeDocument/2006/relationships/hyperlink" Target="http://www.sciencemag.org/authors/instructions-preparing-initial-manuscript" TargetMode="External"/><Relationship Id="rId19" Type="http://schemas.openxmlformats.org/officeDocument/2006/relationships/image" Target="media/image5.png"/><Relationship Id="rId3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mailto:richard.schuster@glel.carleton.ca" TargetMode="External"/><Relationship Id="rId22" Type="http://schemas.openxmlformats.org/officeDocument/2006/relationships/image" Target="media/image8.png"/><Relationship Id="rId27" Type="http://schemas.openxmlformats.org/officeDocument/2006/relationships/hyperlink" Target="https://drive.google.com/file/d/1eD4y4K8XG4nxnRL5fNtiTqzuqfIJ_DfB/view?usp=sharing"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22</Pages>
  <Words>3659</Words>
  <Characters>20860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24471</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Joe Bennett</cp:lastModifiedBy>
  <cp:revision>4</cp:revision>
  <cp:lastPrinted>2021-09-09T20:11:00Z</cp:lastPrinted>
  <dcterms:created xsi:type="dcterms:W3CDTF">2021-09-17T19:03:00Z</dcterms:created>
  <dcterms:modified xsi:type="dcterms:W3CDTF">2021-09-17T19:35:00Z</dcterms:modified>
</cp:coreProperties>
</file>