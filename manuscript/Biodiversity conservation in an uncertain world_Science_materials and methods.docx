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27931A11" w:rsidR="00355FC1" w:rsidRDefault="006B1440">
      <w:pPr>
        <w:spacing w:line="480" w:lineRule="auto"/>
        <w:rPr>
          <w:rFonts w:ascii="Times New Roman" w:eastAsia="Times New Roman" w:hAnsi="Times New Roman" w:cs="Times New Roman"/>
        </w:rPr>
      </w:pPr>
      <w:del w:id="0" w:author="Joe Bennett" w:date="2021-06-03T09:06:00Z">
        <w:r w:rsidDel="00407928">
          <w:rPr>
            <w:rFonts w:ascii="Times New Roman" w:eastAsia="Times New Roman" w:hAnsi="Times New Roman" w:cs="Times New Roman"/>
          </w:rPr>
          <w:delText xml:space="preserve">Title: </w:delText>
        </w:r>
      </w:del>
      <w:r>
        <w:rPr>
          <w:rFonts w:ascii="Times New Roman" w:eastAsia="Times New Roman" w:hAnsi="Times New Roman" w:cs="Times New Roman"/>
          <w:b/>
        </w:rPr>
        <w:t>Biodiversity conservation in an uncertain world</w:t>
      </w:r>
    </w:p>
    <w:p w14:paraId="7134A3F9" w14:textId="67A7B271" w:rsidR="00355FC1" w:rsidRPr="00407928" w:rsidRDefault="00407928">
      <w:pPr>
        <w:spacing w:line="480" w:lineRule="auto"/>
        <w:rPr>
          <w:rFonts w:ascii="Times New Roman" w:eastAsia="Times New Roman" w:hAnsi="Times New Roman" w:cs="Times New Roman"/>
          <w:b/>
          <w:bCs/>
          <w:rPrChange w:id="1" w:author="Joe Bennett" w:date="2021-06-03T09:07:00Z">
            <w:rPr>
              <w:rFonts w:ascii="Times New Roman" w:eastAsia="Times New Roman" w:hAnsi="Times New Roman" w:cs="Times New Roman"/>
            </w:rPr>
          </w:rPrChange>
        </w:rPr>
      </w:pPr>
      <w:ins w:id="2" w:author="Joe Bennett" w:date="2021-06-03T09:06:00Z">
        <w:r w:rsidRPr="00407928">
          <w:rPr>
            <w:rFonts w:ascii="Times New Roman" w:eastAsia="Times New Roman" w:hAnsi="Times New Roman" w:cs="Times New Roman"/>
            <w:b/>
            <w:bCs/>
            <w:rPrChange w:id="3" w:author="Joe Bennett" w:date="2021-06-03T09:07:00Z">
              <w:rPr>
                <w:rFonts w:ascii="Times New Roman" w:eastAsia="Times New Roman" w:hAnsi="Times New Roman" w:cs="Times New Roman"/>
              </w:rPr>
            </w:rPrChange>
          </w:rPr>
          <w:t>Materials and Metho</w:t>
        </w:r>
      </w:ins>
      <w:ins w:id="4" w:author="Joe Bennett" w:date="2021-06-03T09:07:00Z">
        <w:r w:rsidRPr="00407928">
          <w:rPr>
            <w:rFonts w:ascii="Times New Roman" w:eastAsia="Times New Roman" w:hAnsi="Times New Roman" w:cs="Times New Roman"/>
            <w:b/>
            <w:bCs/>
            <w:rPrChange w:id="5" w:author="Joe Bennett" w:date="2021-06-03T09:07:00Z">
              <w:rPr>
                <w:rFonts w:ascii="Times New Roman" w:eastAsia="Times New Roman" w:hAnsi="Times New Roman" w:cs="Times New Roman"/>
              </w:rPr>
            </w:rPrChange>
          </w:rPr>
          <w:t>ds</w:t>
        </w:r>
      </w:ins>
    </w:p>
    <w:p w14:paraId="48D7E1AB" w14:textId="1970A807" w:rsidR="00355FC1" w:rsidDel="00F43373" w:rsidRDefault="006B1440">
      <w:pPr>
        <w:spacing w:line="480" w:lineRule="auto"/>
        <w:rPr>
          <w:del w:id="6" w:author="Joe Bennett" w:date="2021-06-04T10:11:00Z"/>
          <w:rFonts w:ascii="Times New Roman" w:eastAsia="Times New Roman" w:hAnsi="Times New Roman" w:cs="Times New Roman"/>
        </w:rPr>
      </w:pPr>
      <w:del w:id="7" w:author="Joe Bennett" w:date="2021-06-04T10:11:00Z">
        <w:r w:rsidDel="00F43373">
          <w:rPr>
            <w:rFonts w:ascii="Times New Roman" w:eastAsia="Times New Roman" w:hAnsi="Times New Roman" w:cs="Times New Roman"/>
            <w:b/>
          </w:rPr>
          <w:delText>Methods</w:delText>
        </w:r>
      </w:del>
    </w:p>
    <w:p w14:paraId="1CF93204" w14:textId="3C16FE4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3668BB">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 xml:space="preserve">Our species list included all terrestrial vertebrate species from the IUCN Red List of threatened species, following </w:t>
      </w:r>
      <w:proofErr w:type="spellStart"/>
      <w:r>
        <w:rPr>
          <w:rFonts w:ascii="Times New Roman" w:eastAsia="Times New Roman" w:hAnsi="Times New Roman" w:cs="Times New Roman"/>
          <w:color w:val="000000"/>
        </w:rPr>
        <w:t>Pouzols</w:t>
      </w:r>
      <w:proofErr w:type="spellEnd"/>
      <w:r>
        <w:rPr>
          <w:rFonts w:ascii="Times New Roman" w:eastAsia="Times New Roman" w:hAnsi="Times New Roman" w:cs="Times New Roman"/>
          <w:color w:val="000000"/>
        </w:rPr>
        <w:t xml:space="preserve">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5">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xml:space="preserve">, accessed 2019-11-14) and for birds we used the </w:t>
      </w:r>
      <w:proofErr w:type="spellStart"/>
      <w:r>
        <w:rPr>
          <w:rFonts w:ascii="Times New Roman" w:eastAsia="Times New Roman" w:hAnsi="Times New Roman" w:cs="Times New Roman"/>
          <w:color w:val="000000"/>
        </w:rPr>
        <w:t>BirdLife</w:t>
      </w:r>
      <w:proofErr w:type="spellEnd"/>
      <w:r>
        <w:rPr>
          <w:rFonts w:ascii="Times New Roman" w:eastAsia="Times New Roman" w:hAnsi="Times New Roman" w:cs="Times New Roman"/>
          <w:color w:val="000000"/>
        </w:rPr>
        <w:t xml:space="preserve"> International data zone webpage (</w:t>
      </w:r>
      <w:hyperlink r:id="rId6">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6B1440">
      <w:pPr>
        <w:spacing w:line="480" w:lineRule="auto"/>
        <w:ind w:firstLine="720"/>
        <w:rPr>
          <w:rFonts w:ascii="Times New Roman" w:eastAsia="Times New Roman" w:hAnsi="Times New Roman" w:cs="Times New Roman"/>
        </w:rPr>
      </w:pPr>
      <w:bookmarkStart w:id="8" w:name="_gjdgxs" w:colFirst="0" w:colLast="0"/>
      <w:bookmarkEnd w:id="8"/>
      <w:r>
        <w:rPr>
          <w:rFonts w:ascii="Times New Roman" w:eastAsia="Times New Roman" w:hAnsi="Times New Roman" w:cs="Times New Roman"/>
          <w:color w:val="000000"/>
        </w:rPr>
        <w:t xml:space="preserve">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w:t>
      </w:r>
      <w:proofErr w:type="gramStart"/>
      <w:r>
        <w:rPr>
          <w:rFonts w:ascii="Times New Roman" w:eastAsia="Times New Roman" w:hAnsi="Times New Roman" w:cs="Times New Roman"/>
          <w:color w:val="000000"/>
        </w:rPr>
        <w:t>mammal</w:t>
      </w:r>
      <w:proofErr w:type="gramEnd"/>
      <w:r>
        <w:rPr>
          <w:rFonts w:ascii="Times New Roman" w:eastAsia="Times New Roman" w:hAnsi="Times New Roman" w:cs="Times New Roman"/>
          <w:color w:val="000000"/>
        </w:rPr>
        <w:t xml:space="preserve"> and reptile species ranges: </w:t>
      </w:r>
      <w:commentRangeStart w:id="9"/>
      <w:r>
        <w:rPr>
          <w:rFonts w:ascii="Times New Roman" w:eastAsia="Times New Roman" w:hAnsi="Times New Roman" w:cs="Times New Roman"/>
          <w:color w:val="000000"/>
        </w:rPr>
        <w:t>5660, 13375, 5442, and 6153, res</w:t>
      </w:r>
      <w:r>
        <w:rPr>
          <w:rFonts w:ascii="Times New Roman" w:eastAsia="Times New Roman" w:hAnsi="Times New Roman" w:cs="Times New Roman"/>
        </w:rPr>
        <w:t>pectively</w:t>
      </w:r>
      <w:commentRangeEnd w:id="9"/>
      <w:r w:rsidR="004C3B6F">
        <w:rPr>
          <w:rStyle w:val="CommentReference"/>
        </w:rPr>
        <w:commentReference w:id="9"/>
      </w:r>
      <w:commentRangeStart w:id="10"/>
      <w:r>
        <w:rPr>
          <w:rFonts w:ascii="Times New Roman" w:eastAsia="Times New Roman" w:hAnsi="Times New Roman" w:cs="Times New Roman"/>
          <w:color w:val="000000"/>
        </w:rPr>
        <w:t>.</w:t>
      </w:r>
      <w:commentRangeEnd w:id="10"/>
      <w:r w:rsidR="00E74F75">
        <w:rPr>
          <w:rStyle w:val="CommentReference"/>
        </w:rPr>
        <w:commentReference w:id="10"/>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National boundaries were derived from the Global Administrative Areas database (</w:t>
      </w:r>
      <w:hyperlink r:id="rId11">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2">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w:t>
      </w:r>
      <w:proofErr w:type="spellStart"/>
      <w:r>
        <w:rPr>
          <w:rFonts w:ascii="Times New Roman" w:eastAsia="Times New Roman" w:hAnsi="Times New Roman" w:cs="Times New Roman"/>
          <w:color w:val="000000"/>
        </w:rPr>
        <w:t>i</w:t>
      </w:r>
      <w:proofErr w:type="spellEnd"/>
      <w:r>
        <w:rPr>
          <w:rFonts w:ascii="Times New Roman" w:eastAsia="Times New Roman" w:hAnsi="Times New Roman" w:cs="Times New Roman"/>
          <w:color w:val="000000"/>
        </w:rPr>
        <w:t>)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5DFD2ABB" w14:textId="7C875845" w:rsidR="004C3B6F" w:rsidRDefault="006B1440">
      <w:pPr>
        <w:spacing w:line="480" w:lineRule="auto"/>
        <w:rPr>
          <w:ins w:id="11" w:author="Joe Bennett" w:date="2021-06-02T08:55:00Z"/>
          <w:rFonts w:ascii="Times New Roman" w:eastAsia="Times New Roman" w:hAnsi="Times New Roman" w:cs="Times New Roman"/>
        </w:rPr>
      </w:pPr>
      <w:r>
        <w:rPr>
          <w:rFonts w:ascii="Times New Roman" w:eastAsia="Times New Roman" w:hAnsi="Times New Roman" w:cs="Times New Roman"/>
        </w:rPr>
        <w:tab/>
      </w:r>
      <w:ins w:id="12" w:author="Joe Bennett" w:date="2021-06-02T11:35:00Z">
        <w:r w:rsidR="00AC57AB">
          <w:rPr>
            <w:rFonts w:ascii="Times New Roman" w:eastAsia="Times New Roman" w:hAnsi="Times New Roman" w:cs="Times New Roman"/>
          </w:rPr>
          <w:t xml:space="preserve">[Placeholder – Richard mentioned Patrick could provide. Would be one </w:t>
        </w:r>
      </w:ins>
      <w:ins w:id="13" w:author="Joe Bennett" w:date="2021-06-02T11:36:00Z">
        <w:r w:rsidR="00AC57AB">
          <w:rPr>
            <w:rFonts w:ascii="Times New Roman" w:eastAsia="Times New Roman" w:hAnsi="Times New Roman" w:cs="Times New Roman"/>
          </w:rPr>
          <w:t>small paragraph</w:t>
        </w:r>
      </w:ins>
      <w:ins w:id="14" w:author="Joe Bennett" w:date="2021-06-02T11:35:00Z">
        <w:r w:rsidR="00AC57AB">
          <w:rPr>
            <w:rFonts w:ascii="Times New Roman" w:eastAsia="Times New Roman" w:hAnsi="Times New Roman" w:cs="Times New Roman"/>
          </w:rPr>
          <w:t xml:space="preserve"> re why climate velocity imp</w:t>
        </w:r>
      </w:ins>
      <w:ins w:id="15" w:author="Joe Bennett" w:date="2021-06-02T11:36:00Z">
        <w:r w:rsidR="00AC57AB">
          <w:rPr>
            <w:rFonts w:ascii="Times New Roman" w:eastAsia="Times New Roman" w:hAnsi="Times New Roman" w:cs="Times New Roman"/>
          </w:rPr>
          <w:t>ortant, then one paragraph description of method.]</w:t>
        </w:r>
      </w:ins>
    </w:p>
    <w:p w14:paraId="77BED8D5" w14:textId="77777777" w:rsidR="004C3B6F" w:rsidRDefault="004C3B6F">
      <w:pPr>
        <w:spacing w:line="480" w:lineRule="auto"/>
        <w:rPr>
          <w:ins w:id="16" w:author="Joe Bennett" w:date="2021-06-02T08:55:00Z"/>
          <w:rFonts w:ascii="Times New Roman" w:eastAsia="Times New Roman" w:hAnsi="Times New Roman" w:cs="Times New Roman"/>
        </w:rPr>
      </w:pPr>
    </w:p>
    <w:p w14:paraId="77FB95B2" w14:textId="5D0A85E0" w:rsidR="00355FC1" w:rsidRDefault="004C3B6F">
      <w:pPr>
        <w:spacing w:line="480" w:lineRule="auto"/>
        <w:ind w:firstLine="720"/>
        <w:rPr>
          <w:rFonts w:ascii="Times New Roman" w:eastAsia="Times New Roman" w:hAnsi="Times New Roman" w:cs="Times New Roman"/>
        </w:rPr>
        <w:pPrChange w:id="17" w:author="Joe Bennett" w:date="2021-06-02T08:55:00Z">
          <w:pPr>
            <w:spacing w:line="480" w:lineRule="auto"/>
          </w:pPr>
        </w:pPrChange>
      </w:pPr>
      <w:ins w:id="18" w:author="Joe Bennett" w:date="2021-06-02T08:55:00Z">
        <w:r>
          <w:rPr>
            <w:rFonts w:ascii="Times New Roman" w:eastAsia="Times New Roman" w:hAnsi="Times New Roman" w:cs="Times New Roman"/>
          </w:rPr>
          <w:t xml:space="preserve">We also explored an alternative measure of climate risk: exposure to extreme events. </w:t>
        </w:r>
      </w:ins>
      <w:r w:rsidR="006B1440">
        <w:rPr>
          <w:rFonts w:ascii="Times New Roman" w:eastAsia="Times New Roman" w:hAnsi="Times New Roman" w:cs="Times New Roman"/>
        </w:rPr>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sidR="006B1440">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sidR="006B1440">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sidR="006B1440">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sidR="006B1440">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sidR="006B1440">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sidR="006B1440">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sidR="006B1440">
        <w:rPr>
          <w:rFonts w:ascii="Times New Roman" w:eastAsia="Times New Roman" w:hAnsi="Times New Roman" w:cs="Times New Roman"/>
        </w:rPr>
        <w:t xml:space="preserve">. There are a number of climate indices that have been used to estimate the occurrence of </w:t>
      </w:r>
      <w:r w:rsidR="006B1440">
        <w:rPr>
          <w:rFonts w:ascii="Times New Roman" w:eastAsia="Times New Roman" w:hAnsi="Times New Roman" w:cs="Times New Roman"/>
        </w:rPr>
        <w:lastRenderedPageBreak/>
        <w:t>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Extreme heat events were estimated using hourly air temperature at 2 m above the surface and gridded at a 31 km (0.28125° at the equator) spatial resolution (DOI: 10.24381/</w:t>
      </w:r>
      <w:proofErr w:type="gramStart"/>
      <w:r>
        <w:rPr>
          <w:rFonts w:ascii="Times New Roman" w:eastAsia="Times New Roman" w:hAnsi="Times New Roman" w:cs="Times New Roman"/>
        </w:rPr>
        <w:t>cds.adbb</w:t>
      </w:r>
      <w:proofErr w:type="gramEnd"/>
      <w:r>
        <w:rPr>
          <w:rFonts w:ascii="Times New Roman" w:eastAsia="Times New Roman" w:hAnsi="Times New Roman" w:cs="Times New Roman"/>
        </w:rPr>
        <w:t>2d47). The temperature data was acquired from the European Centre for Medium-Range Weather Forecasts (ECMWF) fifth generation atmospheric reanalysis of the 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xml:space="preserve">.  (Figure S3). See La </w:t>
      </w:r>
      <w:proofErr w:type="spellStart"/>
      <w:r>
        <w:rPr>
          <w:rFonts w:ascii="Times New Roman" w:eastAsia="Times New Roman" w:hAnsi="Times New Roman" w:cs="Times New Roman"/>
        </w:rPr>
        <w:t>Sorte</w:t>
      </w:r>
      <w:proofErr w:type="spellEnd"/>
      <w:r>
        <w:rPr>
          <w:rFonts w:ascii="Times New Roman" w:eastAsia="Times New Roman" w:hAnsi="Times New Roman" w:cs="Times New Roman"/>
        </w:rPr>
        <w:t xml:space="preserv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w:t>
      </w:r>
      <w:r>
        <w:rPr>
          <w:rFonts w:ascii="Times New Roman" w:eastAsia="Times New Roman" w:hAnsi="Times New Roman" w:cs="Times New Roman"/>
        </w:rPr>
        <w:lastRenderedPageBreak/>
        <w:t>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 xml:space="preserve">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00792D7C" w:rsidRPr="00792D7C">
        <w:rPr>
          <w:rFonts w:ascii="Times New Roman" w:eastAsia="Times New Roman" w:hAnsi="Times New Roman" w:cs="Times New Roman"/>
        </w:rPr>
        <w:t>i</w:t>
      </w:r>
      <w:proofErr w:type="spellEnd"/>
      <w:r w:rsidR="00792D7C" w:rsidRPr="00792D7C">
        <w:rPr>
          <w:rFonts w:ascii="Times New Roman" w:eastAsia="Times New Roman" w:hAnsi="Times New Roman" w:cs="Times New Roman"/>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proofErr w:type="spellStart"/>
      <w:r w:rsidRPr="00375129">
        <w:rPr>
          <w:rFonts w:ascii="Times New Roman" w:eastAsia="Times New Roman" w:hAnsi="Times New Roman" w:cs="Times New Roman"/>
          <w:u w:val="double"/>
        </w:rPr>
        <w:t>i</w:t>
      </w:r>
      <w:proofErr w:type="spellEnd"/>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 xml:space="preserve">indexed by j). To describe existing conservation efforts, let </w:t>
      </w:r>
      <w:proofErr w:type="spellStart"/>
      <w:r w:rsidRPr="00427228">
        <w:rPr>
          <w:rFonts w:ascii="Times New Roman" w:eastAsia="Times New Roman" w:hAnsi="Times New Roman" w:cs="Times New Roman"/>
        </w:rPr>
        <w:t>p</w:t>
      </w:r>
      <w:r w:rsidRPr="00375129">
        <w:rPr>
          <w:rFonts w:ascii="Times New Roman" w:eastAsia="Times New Roman" w:hAnsi="Times New Roman" w:cs="Times New Roman"/>
          <w:vertAlign w:val="subscript"/>
        </w:rPr>
        <w:t>j</w:t>
      </w:r>
      <w:proofErr w:type="spellEnd"/>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w:t>
      </w:r>
      <w:proofErr w:type="spellStart"/>
      <w:r w:rsidRPr="00427228">
        <w:rPr>
          <w:rFonts w:ascii="Times New Roman" w:eastAsia="Gungsuh" w:hAnsi="Times New Roman" w:cs="Times New Roman"/>
        </w:rPr>
        <w:t>A</w:t>
      </w:r>
      <w:r w:rsidRPr="00375129">
        <w:rPr>
          <w:rFonts w:ascii="Times New Roman" w:eastAsia="Gungsuh" w:hAnsi="Times New Roman" w:cs="Times New Roman"/>
          <w:vertAlign w:val="subscript"/>
        </w:rPr>
        <w:t>ij</w:t>
      </w:r>
      <w:proofErr w:type="spellEnd"/>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proofErr w:type="spellStart"/>
      <w:r w:rsidR="00A7246C">
        <w:rPr>
          <w:rFonts w:ascii="Times New Roman" w:eastAsia="Gungsuh" w:hAnsi="Times New Roman" w:cs="Times New Roman"/>
        </w:rPr>
        <w:t>t</w:t>
      </w:r>
      <w:r w:rsidRPr="00375129">
        <w:rPr>
          <w:rFonts w:ascii="Times New Roman" w:eastAsia="Gungsuh" w:hAnsi="Times New Roman" w:cs="Times New Roman"/>
          <w:vertAlign w:val="subscript"/>
        </w:rPr>
        <w:t>i</w:t>
      </w:r>
      <w:proofErr w:type="spellEnd"/>
      <w:r w:rsidRPr="00427228">
        <w:rPr>
          <w:rFonts w:ascii="Times New Roman" w:eastAsia="Gungsuh" w:hAnsi="Times New Roman" w:cs="Times New Roman"/>
        </w:rPr>
        <w:t xml:space="preserve"> denote the conservation target for each feature </w:t>
      </w:r>
      <w:proofErr w:type="spellStart"/>
      <w:r w:rsidRPr="00427228">
        <w:rPr>
          <w:rFonts w:ascii="Times New Roman" w:eastAsia="Gungsuh" w:hAnsi="Times New Roman" w:cs="Times New Roman"/>
        </w:rPr>
        <w:t>i</w:t>
      </w:r>
      <w:proofErr w:type="spellEnd"/>
      <w:r w:rsidRPr="00427228">
        <w:rPr>
          <w:rFonts w:ascii="Times New Roman" w:eastAsia="Gungsuh" w:hAnsi="Times New Roman" w:cs="Times New Roman"/>
        </w:rPr>
        <w:t xml:space="preserve">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w:t>
      </w:r>
      <w:r w:rsidRPr="00427228">
        <w:rPr>
          <w:rFonts w:ascii="Times New Roman" w:eastAsia="Gungsuh" w:hAnsi="Times New Roman" w:cs="Times New Roman"/>
        </w:rPr>
        <w:lastRenderedPageBreak/>
        <w:t xml:space="preserve">To describe the relative risk associated with each planning unit, let </w:t>
      </w:r>
      <w:proofErr w:type="spellStart"/>
      <w:r w:rsidRPr="00427228">
        <w:rPr>
          <w:rFonts w:ascii="Times New Roman" w:eastAsia="Gungsuh" w:hAnsi="Times New Roman" w:cs="Times New Roman"/>
        </w:rPr>
        <w:t>R</w:t>
      </w:r>
      <w:r w:rsidRPr="00375129">
        <w:rPr>
          <w:rFonts w:ascii="Times New Roman" w:eastAsia="Gungsuh" w:hAnsi="Times New Roman" w:cs="Times New Roman"/>
          <w:vertAlign w:val="subscript"/>
        </w:rPr>
        <w:t>dj</w:t>
      </w:r>
      <w:proofErr w:type="spellEnd"/>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 xml:space="preserve">The problem contains the binary decision variables </w:t>
      </w:r>
      <w:proofErr w:type="spellStart"/>
      <w:r w:rsidRPr="00427228">
        <w:rPr>
          <w:rFonts w:ascii="Times New Roman" w:eastAsia="Gungsuh" w:hAnsi="Times New Roman" w:cs="Times New Roman"/>
        </w:rPr>
        <w:t>x</w:t>
      </w:r>
      <w:r w:rsidRPr="00375129">
        <w:rPr>
          <w:rFonts w:ascii="Times New Roman" w:eastAsia="Gungsuh" w:hAnsi="Times New Roman" w:cs="Times New Roman"/>
          <w:vertAlign w:val="subscript"/>
        </w:rPr>
        <w:t>j</w:t>
      </w:r>
      <w:proofErr w:type="spellEnd"/>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 objective function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2a) is to </w:t>
      </w:r>
      <w:r w:rsidR="00F275B0">
        <w:rPr>
          <w:rFonts w:ascii="Times New Roman" w:eastAsia="Times New Roman" w:hAnsi="Times New Roman" w:cs="Times New Roman"/>
        </w:rPr>
        <w:t xml:space="preserve">hierarchically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2b) define each of these functions as the total risk encompassed by selected planning units given each risk dataset.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2c) ensure that the representation targets (</w:t>
      </w:r>
      <w:proofErr w:type="spellStart"/>
      <w:proofErr w:type="gramStart"/>
      <w:r w:rsidR="0031423C">
        <w:rPr>
          <w:rFonts w:ascii="Times New Roman" w:eastAsia="Times New Roman" w:hAnsi="Times New Roman" w:cs="Times New Roman"/>
        </w:rPr>
        <w:t>t</w:t>
      </w:r>
      <w:r>
        <w:rPr>
          <w:rFonts w:ascii="Times New Roman" w:eastAsia="Times New Roman" w:hAnsi="Times New Roman" w:cs="Times New Roman"/>
        </w:rPr>
        <w:t>i</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are met for all features.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w:t>
      </w:r>
      <w:proofErr w:type="spellStart"/>
      <w:r>
        <w:rPr>
          <w:rFonts w:ascii="Times New Roman" w:eastAsia="Times New Roman" w:hAnsi="Times New Roman" w:cs="Times New Roman"/>
        </w:rPr>
        <w:t>eqns</w:t>
      </w:r>
      <w:proofErr w:type="spellEnd"/>
      <w:r>
        <w:rPr>
          <w:rFonts w:ascii="Times New Roman" w:eastAsia="Times New Roman" w:hAnsi="Times New Roman" w:cs="Times New Roman"/>
        </w:rPr>
        <w:t xml:space="preserve"> 2e) ensure that the decision variables </w:t>
      </w:r>
      <w:proofErr w:type="spellStart"/>
      <w:r>
        <w:rPr>
          <w:rFonts w:ascii="Times New Roman" w:eastAsia="Times New Roman" w:hAnsi="Times New Roman" w:cs="Times New Roman"/>
        </w:rPr>
        <w:t>x</w:t>
      </w:r>
      <w:r w:rsidRPr="008A18EE">
        <w:rPr>
          <w:rFonts w:ascii="Times New Roman" w:eastAsia="Times New Roman" w:hAnsi="Times New Roman" w:cs="Times New Roman"/>
          <w:vertAlign w:val="subscript"/>
        </w:rPr>
        <w:t>j</w:t>
      </w:r>
      <w:proofErr w:type="spellEnd"/>
      <w:r>
        <w:rPr>
          <w:rFonts w:ascii="Times New Roman" w:eastAsia="Times New Roman" w:hAnsi="Times New Roman" w:cs="Times New Roman"/>
        </w:rPr>
        <w:t xml:space="preserve"> contain zeros or ones.</w:t>
      </w:r>
    </w:p>
    <w:p w14:paraId="0CEC7BA5" w14:textId="4E8EBF12" w:rsidR="00355FC1" w:rsidRPr="000B2466"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For all scenarios we locked in current protected areas and</w:t>
      </w:r>
      <w:ins w:id="19" w:author="Joe Bennett" w:date="2021-05-30T07:04:00Z">
        <w:r w:rsidR="00181D77">
          <w:rPr>
            <w:rFonts w:ascii="Times New Roman" w:eastAsia="Times New Roman" w:hAnsi="Times New Roman" w:cs="Times New Roman"/>
          </w:rPr>
          <w:t xml:space="preserve">, following Hanson et al.[cite], </w:t>
        </w:r>
      </w:ins>
      <w:del w:id="20" w:author="Joe Bennett" w:date="2021-05-30T07:04:00Z">
        <w:r w:rsidDel="00181D77">
          <w:rPr>
            <w:rFonts w:ascii="Times New Roman" w:eastAsia="Times New Roman" w:hAnsi="Times New Roman" w:cs="Times New Roman"/>
          </w:rPr>
          <w:delText xml:space="preserve"> </w:delText>
        </w:r>
      </w:del>
      <w:ins w:id="21" w:author="Joe Bennett" w:date="2021-05-30T07:04:00Z">
        <w:r w:rsidR="00181D77">
          <w:rPr>
            <w:rFonts w:ascii="Times New Roman" w:eastAsia="Times New Roman" w:hAnsi="Times New Roman" w:cs="Times New Roman"/>
          </w:rPr>
          <w:t xml:space="preserve">we </w:t>
        </w:r>
      </w:ins>
      <w:r>
        <w:rPr>
          <w:rFonts w:ascii="Times New Roman" w:eastAsia="Times New Roman" w:hAnsi="Times New Roman" w:cs="Times New Roman"/>
        </w:rPr>
        <w:t>used</w:t>
      </w:r>
      <w:ins w:id="22" w:author="Joe Bennett" w:date="2021-05-30T07:02:00Z">
        <w:r w:rsidR="00181D77">
          <w:rPr>
            <w:rFonts w:ascii="Times New Roman" w:eastAsia="Times New Roman" w:hAnsi="Times New Roman" w:cs="Times New Roman"/>
          </w:rPr>
          <w:t xml:space="preserve"> </w:t>
        </w:r>
      </w:ins>
      <w:ins w:id="23" w:author="Joe Bennett" w:date="2021-05-30T07:03:00Z">
        <w:r w:rsidR="00181D77">
          <w:rPr>
            <w:rFonts w:ascii="Times New Roman" w:eastAsia="Times New Roman" w:hAnsi="Times New Roman" w:cs="Times New Roman"/>
          </w:rPr>
          <w:t>flexible targets for suitable habitat based on species’ ranges. S</w:t>
        </w:r>
      </w:ins>
      <w:ins w:id="24" w:author="Joe Bennett" w:date="2021-05-30T07:01:00Z">
        <w:r w:rsidR="00181D77" w:rsidRPr="00181D77">
          <w:rPr>
            <w:rFonts w:ascii="Times New Roman" w:eastAsia="Times New Roman" w:hAnsi="Times New Roman" w:cs="Times New Roman"/>
          </w:rPr>
          <w:t xml:space="preserve">pecies with less than </w:t>
        </w:r>
        <w:commentRangeStart w:id="25"/>
        <w:r w:rsidR="00181D77" w:rsidRPr="00181D77">
          <w:rPr>
            <w:rFonts w:ascii="Times New Roman" w:eastAsia="Times New Roman" w:hAnsi="Times New Roman" w:cs="Times New Roman"/>
          </w:rPr>
          <w:t>1,000 km2 of suitable habitat were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assigned a 100% target for their unpartitioned map (1,802</w:t>
        </w:r>
      </w:ins>
      <w:ins w:id="26" w:author="Joe Bennett" w:date="2021-05-30T07:02:00Z">
        <w:r w:rsidR="00181D77">
          <w:rPr>
            <w:rFonts w:ascii="Times New Roman" w:eastAsia="Times New Roman" w:hAnsi="Times New Roman" w:cs="Times New Roman"/>
          </w:rPr>
          <w:t xml:space="preserve"> </w:t>
        </w:r>
      </w:ins>
      <w:ins w:id="27" w:author="Joe Bennett" w:date="2021-05-30T07:01:00Z">
        <w:r w:rsidR="00181D77" w:rsidRPr="00181D77">
          <w:rPr>
            <w:rFonts w:ascii="Times New Roman" w:eastAsia="Times New Roman" w:hAnsi="Times New Roman" w:cs="Times New Roman"/>
          </w:rPr>
          <w:t>amphibians,</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893 avian and 645 mammalian species), species with more than</w:t>
        </w:r>
      </w:ins>
      <w:ins w:id="28" w:author="Joe Bennett" w:date="2021-06-01T12:17:00Z">
        <w:r w:rsidR="00763D5B">
          <w:rPr>
            <w:rFonts w:ascii="Times New Roman" w:eastAsia="Times New Roman" w:hAnsi="Times New Roman" w:cs="Times New Roman"/>
          </w:rPr>
          <w:t xml:space="preserve"> </w:t>
        </w:r>
      </w:ins>
      <w:ins w:id="29" w:author="Joe Bennett" w:date="2021-05-30T07:01:00Z">
        <w:r w:rsidR="00181D77" w:rsidRPr="00181D77">
          <w:rPr>
            <w:rFonts w:ascii="Times New Roman" w:eastAsia="Times New Roman" w:hAnsi="Times New Roman" w:cs="Times New Roman"/>
          </w:rPr>
          <w:t xml:space="preserve">250,000 km2 of suitable </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habitat were assigned a 10% target for their</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unpartitioned map (712 amphibians, 4,518 avian and 1,868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and species with an intermediate amount of suitable habitat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were assigned a target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by log-linearly interpolating values between the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previous two thresholds (2,683 amphibians, 5,190 avian and 2,557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migratory bird species were assigned targets for each</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seasonal distribution separately). Additionally, to prevent species with</w:t>
        </w:r>
      </w:ins>
      <w:ins w:id="30" w:author="Joe Bennett" w:date="2021-05-30T07:02:00Z">
        <w:r w:rsidR="00181D77">
          <w:rPr>
            <w:rFonts w:ascii="Times New Roman" w:eastAsia="Times New Roman" w:hAnsi="Times New Roman" w:cs="Times New Roman"/>
          </w:rPr>
          <w:t xml:space="preserve"> </w:t>
        </w:r>
      </w:ins>
      <w:ins w:id="31" w:author="Joe Bennett" w:date="2021-05-30T07:01:00Z">
        <w:r w:rsidR="00181D77" w:rsidRPr="00181D77">
          <w:rPr>
            <w:rFonts w:ascii="Times New Roman" w:eastAsia="Times New Roman" w:hAnsi="Times New Roman" w:cs="Times New Roman"/>
          </w:rPr>
          <w:t>very large suitable habitats from requiring excessively large amounts</w:t>
        </w:r>
      </w:ins>
      <w:ins w:id="32" w:author="Joe Bennett" w:date="2021-05-30T07:02:00Z">
        <w:r w:rsidR="00181D77">
          <w:rPr>
            <w:rFonts w:ascii="Times New Roman" w:eastAsia="Times New Roman" w:hAnsi="Times New Roman" w:cs="Times New Roman"/>
          </w:rPr>
          <w:t xml:space="preserve"> </w:t>
        </w:r>
      </w:ins>
      <w:ins w:id="33" w:author="Joe Bennett" w:date="2021-05-30T07:01:00Z">
        <w:r w:rsidR="00181D77" w:rsidRPr="00181D77">
          <w:rPr>
            <w:rFonts w:ascii="Times New Roman" w:eastAsia="Times New Roman" w:hAnsi="Times New Roman" w:cs="Times New Roman"/>
          </w:rPr>
          <w:t>of area to be protected, the targets for species’ distributions larger</w:t>
        </w:r>
      </w:ins>
      <w:ins w:id="34" w:author="Joe Bennett" w:date="2021-05-30T07:02:00Z">
        <w:r w:rsidR="00181D77">
          <w:rPr>
            <w:rFonts w:ascii="Times New Roman" w:eastAsia="Times New Roman" w:hAnsi="Times New Roman" w:cs="Times New Roman"/>
          </w:rPr>
          <w:t xml:space="preserve"> </w:t>
        </w:r>
      </w:ins>
      <w:ins w:id="35" w:author="Joe Bennett" w:date="2021-05-30T07:01:00Z">
        <w:r w:rsidR="00181D77" w:rsidRPr="00181D77">
          <w:rPr>
            <w:rFonts w:ascii="Times New Roman" w:eastAsia="Times New Roman" w:hAnsi="Times New Roman" w:cs="Times New Roman"/>
          </w:rPr>
          <w:t>than 10,000,000 km2 were capped at 1,000,000 km2. This cap affected</w:t>
        </w:r>
      </w:ins>
      <w:ins w:id="36" w:author="Joe Bennett" w:date="2021-05-30T07:02:00Z">
        <w:r w:rsidR="00181D77">
          <w:rPr>
            <w:rFonts w:ascii="Times New Roman" w:eastAsia="Times New Roman" w:hAnsi="Times New Roman" w:cs="Times New Roman"/>
          </w:rPr>
          <w:t xml:space="preserve"> </w:t>
        </w:r>
      </w:ins>
      <w:ins w:id="37" w:author="Joe Bennett" w:date="2021-05-30T07:01:00Z">
        <w:r w:rsidR="00181D77" w:rsidRPr="00181D77">
          <w:rPr>
            <w:rFonts w:ascii="Times New Roman" w:eastAsia="Times New Roman" w:hAnsi="Times New Roman" w:cs="Times New Roman"/>
          </w:rPr>
          <w:t>only 206 (1%) species, and sensitivity analyses showed that it had little</w:t>
        </w:r>
      </w:ins>
      <w:ins w:id="38" w:author="Joe Bennett" w:date="2021-05-30T07:02:00Z">
        <w:r w:rsidR="00181D77">
          <w:rPr>
            <w:rFonts w:ascii="Times New Roman" w:eastAsia="Times New Roman" w:hAnsi="Times New Roman" w:cs="Times New Roman"/>
          </w:rPr>
          <w:t xml:space="preserve"> </w:t>
        </w:r>
      </w:ins>
      <w:ins w:id="39" w:author="Joe Bennett" w:date="2021-05-30T07:01:00Z">
        <w:r w:rsidR="00181D77" w:rsidRPr="00181D77">
          <w:rPr>
            <w:rFonts w:ascii="Times New Roman" w:eastAsia="Times New Roman" w:hAnsi="Times New Roman" w:cs="Times New Roman"/>
          </w:rPr>
          <w:t>effect on our results</w:t>
        </w:r>
      </w:ins>
      <w:del w:id="40" w:author="Joe Bennett" w:date="2021-05-30T07:01:00Z">
        <w:r w:rsidDel="00181D77">
          <w:rPr>
            <w:rFonts w:ascii="Times New Roman" w:eastAsia="Times New Roman" w:hAnsi="Times New Roman" w:cs="Times New Roman"/>
          </w:rPr>
          <w:delText xml:space="preserve"> </w:delText>
        </w:r>
      </w:del>
      <w:commentRangeEnd w:id="25"/>
      <w:r w:rsidR="00181D77">
        <w:rPr>
          <w:rStyle w:val="CommentReference"/>
        </w:rPr>
        <w:commentReference w:id="25"/>
      </w:r>
      <w:del w:id="41" w:author="Joe Bennett" w:date="2021-05-30T07:01:00Z">
        <w:r w:rsidDel="00181D77">
          <w:rPr>
            <w:rFonts w:ascii="Times New Roman" w:eastAsia="Times New Roman" w:hAnsi="Times New Roman" w:cs="Times New Roman"/>
          </w:rPr>
          <w:delText xml:space="preserve">the same feature set of 30,930 vertebrates. The </w:delText>
        </w:r>
        <w:commentRangeStart w:id="42"/>
        <w:r w:rsidDel="00181D77">
          <w:rPr>
            <w:rFonts w:ascii="Times New Roman" w:eastAsia="Times New Roman" w:hAnsi="Times New Roman" w:cs="Times New Roman"/>
          </w:rPr>
          <w:delText>target</w:delText>
        </w:r>
        <w:commentRangeEnd w:id="42"/>
        <w:r w:rsidR="006164E1" w:rsidDel="00181D77">
          <w:rPr>
            <w:rStyle w:val="CommentReference"/>
          </w:rPr>
          <w:commentReference w:id="42"/>
        </w:r>
        <w:r w:rsidDel="00181D77">
          <w:rPr>
            <w:rFonts w:ascii="Times New Roman" w:eastAsia="Times New Roman" w:hAnsi="Times New Roman" w:cs="Times New Roman"/>
          </w:rPr>
          <w:delText xml:space="preserve"> for each feature was set to 30% of their range. The optimality gap, which specifies how far from numerical optimality we would allow the solution to be, was 10% for each objective in the hierarchy. We chose a 10% optimality gap to allow for some flexibility in the result of each step in the hierarchy to avoid getting too restricted in the solution space</w:delText>
        </w:r>
      </w:del>
      <w:r>
        <w:rPr>
          <w:rFonts w:ascii="Times New Roman" w:eastAsia="Times New Roman" w:hAnsi="Times New Roman" w:cs="Times New Roman"/>
        </w:rPr>
        <w:t>.</w:t>
      </w:r>
      <w:ins w:id="43" w:author="Joe Bennett" w:date="2021-05-30T07:03:00Z">
        <w:r w:rsidR="00181D77">
          <w:rPr>
            <w:rFonts w:ascii="Times New Roman" w:eastAsia="Times New Roman" w:hAnsi="Times New Roman" w:cs="Times New Roman"/>
          </w:rPr>
          <w:t xml:space="preserve"> </w:t>
        </w:r>
      </w:ins>
      <w:commentRangeStart w:id="44"/>
      <w:ins w:id="45" w:author="Joe Bennett" w:date="2021-05-30T07:04:00Z">
        <w:r w:rsidR="00181D77">
          <w:rPr>
            <w:rFonts w:ascii="Times New Roman" w:eastAsia="Times New Roman" w:hAnsi="Times New Roman" w:cs="Times New Roman"/>
          </w:rPr>
          <w:t>We acknowledge that these targets are arbitrary; however,</w:t>
        </w:r>
      </w:ins>
      <w:ins w:id="46" w:author="Joe Bennett" w:date="2021-05-30T07:05:00Z">
        <w:r w:rsidR="00181D77">
          <w:rPr>
            <w:rFonts w:ascii="Times New Roman" w:eastAsia="Times New Roman" w:hAnsi="Times New Roman" w:cs="Times New Roman"/>
          </w:rPr>
          <w:t xml:space="preserve"> they are more precise than previous </w:t>
        </w:r>
      </w:ins>
      <w:ins w:id="47" w:author="Joe Bennett" w:date="2021-06-02T08:40:00Z">
        <w:r w:rsidR="00864439">
          <w:rPr>
            <w:rFonts w:ascii="Times New Roman" w:eastAsia="Times New Roman" w:hAnsi="Times New Roman" w:cs="Times New Roman"/>
          </w:rPr>
          <w:t>targets</w:t>
        </w:r>
      </w:ins>
      <w:ins w:id="48" w:author="Joe Bennett" w:date="2021-05-30T07:05:00Z">
        <w:r w:rsidR="00181D77">
          <w:rPr>
            <w:rFonts w:ascii="Times New Roman" w:eastAsia="Times New Roman" w:hAnsi="Times New Roman" w:cs="Times New Roman"/>
          </w:rPr>
          <w:t xml:space="preserve"> based on species’ ranges (which can contain a large amount of unsuitable habitat), an</w:t>
        </w:r>
      </w:ins>
      <w:ins w:id="49" w:author="Joe Bennett" w:date="2021-05-30T07:06:00Z">
        <w:r w:rsidR="00181D77">
          <w:rPr>
            <w:rFonts w:ascii="Times New Roman" w:eastAsia="Times New Roman" w:hAnsi="Times New Roman" w:cs="Times New Roman"/>
          </w:rPr>
          <w:t xml:space="preserve">d </w:t>
        </w:r>
      </w:ins>
      <w:ins w:id="50" w:author="Joe Bennett" w:date="2021-06-02T08:52:00Z">
        <w:r w:rsidR="001739A1">
          <w:rPr>
            <w:rFonts w:ascii="Times New Roman" w:eastAsia="Times New Roman" w:hAnsi="Times New Roman" w:cs="Times New Roman"/>
          </w:rPr>
          <w:t>accounts for the increased vulnerability of species with smaller ran</w:t>
        </w:r>
      </w:ins>
      <w:ins w:id="51" w:author="Joe Bennett" w:date="2021-06-02T08:53:00Z">
        <w:r w:rsidR="001739A1">
          <w:rPr>
            <w:rFonts w:ascii="Times New Roman" w:eastAsia="Times New Roman" w:hAnsi="Times New Roman" w:cs="Times New Roman"/>
          </w:rPr>
          <w:t xml:space="preserve">ge </w:t>
        </w:r>
        <w:commentRangeStart w:id="52"/>
        <w:r w:rsidR="001739A1">
          <w:rPr>
            <w:rFonts w:ascii="Times New Roman" w:eastAsia="Times New Roman" w:hAnsi="Times New Roman" w:cs="Times New Roman"/>
          </w:rPr>
          <w:t>sizes</w:t>
        </w:r>
        <w:commentRangeEnd w:id="52"/>
        <w:r w:rsidR="001739A1">
          <w:rPr>
            <w:rStyle w:val="CommentReference"/>
          </w:rPr>
          <w:commentReference w:id="52"/>
        </w:r>
        <w:r w:rsidR="001739A1">
          <w:rPr>
            <w:rFonts w:ascii="Times New Roman" w:eastAsia="Times New Roman" w:hAnsi="Times New Roman" w:cs="Times New Roman"/>
          </w:rPr>
          <w:t>, as well as the difficulty in conserving all habitat for species that occur over large areas</w:t>
        </w:r>
      </w:ins>
      <w:ins w:id="53" w:author="Joe Bennett" w:date="2021-05-30T07:06:00Z">
        <w:r w:rsidR="00181D77">
          <w:rPr>
            <w:rFonts w:ascii="Times New Roman" w:eastAsia="Times New Roman" w:hAnsi="Times New Roman" w:cs="Times New Roman"/>
          </w:rPr>
          <w:t xml:space="preserve">. </w:t>
        </w:r>
      </w:ins>
      <w:ins w:id="54" w:author="Joe Bennett" w:date="2021-05-30T07:04:00Z">
        <w:r w:rsidR="00181D77">
          <w:rPr>
            <w:rFonts w:ascii="Times New Roman" w:eastAsia="Times New Roman" w:hAnsi="Times New Roman" w:cs="Times New Roman"/>
          </w:rPr>
          <w:t xml:space="preserve"> </w:t>
        </w:r>
      </w:ins>
      <w:commentRangeEnd w:id="44"/>
      <w:ins w:id="55" w:author="Joe Bennett" w:date="2021-05-30T07:06:00Z">
        <w:r w:rsidR="00181D77">
          <w:rPr>
            <w:rStyle w:val="CommentReference"/>
          </w:rPr>
          <w:commentReference w:id="44"/>
        </w:r>
      </w:ins>
      <w:r>
        <w:br w:type="page"/>
      </w:r>
      <w:r>
        <w:lastRenderedPageBreak/>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15">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roofErr w:type="spellStart"/>
            <w:r w:rsidRPr="00EA54C3">
              <w:t>Åland</w:t>
            </w:r>
            <w:proofErr w:type="spellEnd"/>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Table S3. Governance risk score table (see csv)</w:t>
      </w:r>
      <w:r>
        <w:rPr>
          <w:rFonts w:ascii="Times New Roman" w:eastAsia="Times New Roman" w:hAnsi="Times New Roman" w:cs="Times New Roman"/>
          <w:b/>
        </w:rPr>
        <w:br/>
      </w:r>
      <w:hyperlink r:id="rId16">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7">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“Voice and accountability </w:t>
            </w:r>
            <w:proofErr w:type="gramStart"/>
            <w:r>
              <w:rPr>
                <w:rFonts w:ascii="Times New Roman" w:eastAsia="Times New Roman" w:hAnsi="Times New Roman" w:cs="Times New Roman"/>
              </w:rPr>
              <w:t>captures</w:t>
            </w:r>
            <w:proofErr w:type="gramEnd"/>
            <w:r>
              <w:rPr>
                <w:rFonts w:ascii="Times New Roman" w:eastAsia="Times New Roman" w:hAnsi="Times New Roman" w:cs="Times New Roman"/>
              </w:rPr>
              <w:t xml:space="preserve">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Figure S4: Scenario overlap. green = protected areas. Color gradient from yellow (one scenario) to </w:t>
      </w:r>
      <w:proofErr w:type="gramStart"/>
      <w:r>
        <w:rPr>
          <w:rFonts w:ascii="Times New Roman" w:eastAsia="Times New Roman" w:hAnsi="Times New Roman" w:cs="Times New Roman"/>
          <w:b/>
          <w:color w:val="000000"/>
        </w:rPr>
        <w:t>red  (</w:t>
      </w:r>
      <w:proofErr w:type="gramEnd"/>
      <w:r>
        <w:rPr>
          <w:rFonts w:ascii="Times New Roman" w:eastAsia="Times New Roman" w:hAnsi="Times New Roman" w:cs="Times New Roman"/>
          <w:b/>
          <w:color w:val="000000"/>
        </w:rPr>
        <w:t xml:space="preserve">15 scenarios) = </w:t>
      </w:r>
      <w:proofErr w:type="spellStart"/>
      <w:r>
        <w:rPr>
          <w:rFonts w:ascii="Times New Roman" w:eastAsia="Times New Roman" w:hAnsi="Times New Roman" w:cs="Times New Roman"/>
          <w:b/>
          <w:color w:val="000000"/>
        </w:rPr>
        <w:t>ovelap</w:t>
      </w:r>
      <w:proofErr w:type="spellEnd"/>
      <w:r>
        <w:rPr>
          <w:rFonts w:ascii="Times New Roman" w:eastAsia="Times New Roman" w:hAnsi="Times New Roman" w:cs="Times New Roman"/>
          <w:b/>
          <w:color w:val="000000"/>
        </w:rPr>
        <w:t>.</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7F096053">
            <wp:extent cx="5715011" cy="2286005"/>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11" cy="2286005"/>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Joe Bennett" w:date="2021-06-02T08:54:00Z" w:initials="JB">
    <w:p w14:paraId="70947345" w14:textId="1D715543" w:rsidR="004C3B6F" w:rsidRDefault="004C3B6F">
      <w:pPr>
        <w:pStyle w:val="CommentText"/>
      </w:pPr>
      <w:r>
        <w:rPr>
          <w:rStyle w:val="CommentReference"/>
        </w:rPr>
        <w:annotationRef/>
      </w:r>
      <w:r>
        <w:t xml:space="preserve">Are the #s the same now with habitat </w:t>
      </w:r>
      <w:proofErr w:type="gramStart"/>
      <w:r>
        <w:t>maps</w:t>
      </w:r>
      <w:proofErr w:type="gramEnd"/>
      <w:r>
        <w:t xml:space="preserve"> or no?</w:t>
      </w:r>
    </w:p>
  </w:comment>
  <w:comment w:id="10" w:author="Richard Schuster" w:date="2021-05-07T05:34:00Z" w:initials="RS">
    <w:p w14:paraId="310D5E45" w14:textId="19BE1BB3" w:rsidR="00E74F75" w:rsidRDefault="00E74F75">
      <w:pPr>
        <w:pStyle w:val="CommentText"/>
      </w:pPr>
      <w:r>
        <w:rPr>
          <w:rStyle w:val="CommentReference"/>
        </w:rPr>
        <w:annotationRef/>
      </w:r>
      <w:r>
        <w:t>Will need to add text on Area of Habitat maps.</w:t>
      </w:r>
    </w:p>
  </w:comment>
  <w:comment w:id="25" w:author="Joe Bennett" w:date="2021-05-30T07:02:00Z" w:initials="JB">
    <w:p w14:paraId="00554C57" w14:textId="00C30B35" w:rsidR="00181D77" w:rsidRDefault="00181D77">
      <w:pPr>
        <w:pStyle w:val="CommentText"/>
      </w:pPr>
      <w:r>
        <w:rPr>
          <w:rStyle w:val="CommentReference"/>
        </w:rPr>
        <w:annotationRef/>
      </w:r>
      <w:proofErr w:type="gramStart"/>
      <w:r w:rsidR="00864439">
        <w:t>Basically</w:t>
      </w:r>
      <w:proofErr w:type="gramEnd"/>
      <w:r w:rsidR="00864439">
        <w:t xml:space="preserve"> c</w:t>
      </w:r>
      <w:r>
        <w:t xml:space="preserve">ribbed from Jeff paper. Will have to edit. </w:t>
      </w:r>
    </w:p>
  </w:comment>
  <w:comment w:id="42" w:author="Richard Schuster" w:date="2021-05-07T05:35:00Z" w:initials="RS">
    <w:p w14:paraId="547E32F3" w14:textId="71CBA135" w:rsidR="006164E1" w:rsidRDefault="006164E1">
      <w:pPr>
        <w:pStyle w:val="CommentText"/>
      </w:pPr>
      <w:r>
        <w:rPr>
          <w:rStyle w:val="CommentReference"/>
        </w:rPr>
        <w:annotationRef/>
      </w:r>
      <w:r>
        <w:t>Target text needs updating</w:t>
      </w:r>
    </w:p>
  </w:comment>
  <w:comment w:id="52" w:author="Joe Bennett" w:date="2021-06-02T08:53:00Z" w:initials="JB">
    <w:p w14:paraId="2EAE71B6" w14:textId="2E01B442" w:rsidR="001739A1" w:rsidRDefault="001739A1">
      <w:pPr>
        <w:pStyle w:val="CommentText"/>
      </w:pPr>
      <w:r>
        <w:rPr>
          <w:rStyle w:val="CommentReference"/>
        </w:rPr>
        <w:annotationRef/>
      </w:r>
      <w:r>
        <w:rPr>
          <w:rFonts w:ascii="Arial" w:hAnsi="Arial" w:cs="Arial"/>
          <w:color w:val="222222"/>
          <w:shd w:val="clear" w:color="auto" w:fill="FFFFFF"/>
        </w:rPr>
        <w:t>Pimm, S.L. and Raven, P., 2000. Extinction by numbers. </w:t>
      </w:r>
      <w:r>
        <w:rPr>
          <w:rFonts w:ascii="Arial" w:hAnsi="Arial" w:cs="Arial"/>
          <w:i/>
          <w:iCs/>
          <w:color w:val="222222"/>
          <w:shd w:val="clear" w:color="auto" w:fill="FFFFFF"/>
        </w:rPr>
        <w:t>Nature</w:t>
      </w:r>
      <w:r>
        <w:rPr>
          <w:rFonts w:ascii="Arial" w:hAnsi="Arial" w:cs="Arial"/>
          <w:color w:val="222222"/>
          <w:shd w:val="clear" w:color="auto" w:fill="FFFFFF"/>
        </w:rPr>
        <w:t>, </w:t>
      </w:r>
      <w:r>
        <w:rPr>
          <w:rFonts w:ascii="Arial" w:hAnsi="Arial" w:cs="Arial"/>
          <w:i/>
          <w:iCs/>
          <w:color w:val="222222"/>
          <w:shd w:val="clear" w:color="auto" w:fill="FFFFFF"/>
        </w:rPr>
        <w:t>403</w:t>
      </w:r>
      <w:r>
        <w:rPr>
          <w:rFonts w:ascii="Arial" w:hAnsi="Arial" w:cs="Arial"/>
          <w:color w:val="222222"/>
          <w:shd w:val="clear" w:color="auto" w:fill="FFFFFF"/>
        </w:rPr>
        <w:t>(6772), pp.843-845.</w:t>
      </w:r>
    </w:p>
  </w:comment>
  <w:comment w:id="44" w:author="Joe Bennett" w:date="2021-05-30T07:06:00Z" w:initials="JB">
    <w:p w14:paraId="754512E7" w14:textId="77777777" w:rsidR="00181D77" w:rsidRDefault="00181D77">
      <w:pPr>
        <w:pStyle w:val="CommentText"/>
      </w:pPr>
      <w:r>
        <w:rPr>
          <w:rStyle w:val="CommentReference"/>
        </w:rPr>
        <w:annotationRef/>
      </w:r>
      <w:r>
        <w:t xml:space="preserve">I added, as a start. </w:t>
      </w:r>
    </w:p>
    <w:p w14:paraId="55BAB8E3" w14:textId="77777777" w:rsidR="00181D77" w:rsidRDefault="00181D77">
      <w:pPr>
        <w:pStyle w:val="CommentText"/>
      </w:pPr>
    </w:p>
    <w:p w14:paraId="3880574B" w14:textId="20B62DA0" w:rsidR="00181D77" w:rsidRDefault="00181D77">
      <w:pPr>
        <w:pStyle w:val="CommentText"/>
      </w:pPr>
      <w:r>
        <w:t xml:space="preserve">Do we need to acknolwedg4e how this might affect analyses – </w:t>
      </w:r>
      <w:proofErr w:type="gramStart"/>
      <w:r>
        <w:t>e.g.</w:t>
      </w:r>
      <w:proofErr w:type="gramEnd"/>
      <w:r>
        <w:t xml:space="preserve"> certain isolated areas with endemics or previously degraded habitats might be favoured?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947345" w15:done="0"/>
  <w15:commentEx w15:paraId="310D5E45" w15:done="0"/>
  <w15:commentEx w15:paraId="00554C57" w15:done="0"/>
  <w15:commentEx w15:paraId="547E32F3" w15:done="0"/>
  <w15:commentEx w15:paraId="2EAE71B6" w15:done="0"/>
  <w15:commentEx w15:paraId="388057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1C5C8" w16cex:dateUtc="2021-06-02T12:54:00Z"/>
  <w16cex:commentExtensible w16cex:durableId="243F4FE1" w16cex:dateUtc="2021-05-07T12:34:00Z"/>
  <w16cex:commentExtensible w16cex:durableId="245DB70C" w16cex:dateUtc="2021-05-30T11:02:00Z"/>
  <w16cex:commentExtensible w16cex:durableId="243F500B" w16cex:dateUtc="2021-05-07T12:35:00Z"/>
  <w16cex:commentExtensible w16cex:durableId="2461C572" w16cex:dateUtc="2021-06-02T12:53:00Z"/>
  <w16cex:commentExtensible w16cex:durableId="245DB80C" w16cex:dateUtc="2021-05-30T1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947345" w16cid:durableId="2461C5C8"/>
  <w16cid:commentId w16cid:paraId="310D5E45" w16cid:durableId="243F4FE1"/>
  <w16cid:commentId w16cid:paraId="00554C57" w16cid:durableId="245DB70C"/>
  <w16cid:commentId w16cid:paraId="547E32F3" w16cid:durableId="243F500B"/>
  <w16cid:commentId w16cid:paraId="2EAE71B6" w16cid:durableId="2461C572"/>
  <w16cid:commentId w16cid:paraId="3880574B" w16cid:durableId="245DB80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Bennett">
    <w15:presenceInfo w15:providerId="None" w15:userId="Joe Bennett"/>
  </w15:person>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21D18"/>
    <w:rsid w:val="00047604"/>
    <w:rsid w:val="0005094E"/>
    <w:rsid w:val="000A4DB4"/>
    <w:rsid w:val="000B2466"/>
    <w:rsid w:val="000E2543"/>
    <w:rsid w:val="00130B7F"/>
    <w:rsid w:val="00147AE4"/>
    <w:rsid w:val="00162418"/>
    <w:rsid w:val="001739A1"/>
    <w:rsid w:val="00181D77"/>
    <w:rsid w:val="001A6C7F"/>
    <w:rsid w:val="001B1481"/>
    <w:rsid w:val="0020169E"/>
    <w:rsid w:val="00215AED"/>
    <w:rsid w:val="00227F55"/>
    <w:rsid w:val="002403C5"/>
    <w:rsid w:val="0027208B"/>
    <w:rsid w:val="002A43E2"/>
    <w:rsid w:val="002B1DDF"/>
    <w:rsid w:val="002C709C"/>
    <w:rsid w:val="002E6F31"/>
    <w:rsid w:val="00306AB2"/>
    <w:rsid w:val="0031423C"/>
    <w:rsid w:val="00347F03"/>
    <w:rsid w:val="00355FC1"/>
    <w:rsid w:val="00363249"/>
    <w:rsid w:val="003668BB"/>
    <w:rsid w:val="00375129"/>
    <w:rsid w:val="003B0D03"/>
    <w:rsid w:val="00407928"/>
    <w:rsid w:val="00407F46"/>
    <w:rsid w:val="00427228"/>
    <w:rsid w:val="00454A87"/>
    <w:rsid w:val="00456973"/>
    <w:rsid w:val="00485FCA"/>
    <w:rsid w:val="004974F5"/>
    <w:rsid w:val="004C3B6F"/>
    <w:rsid w:val="004C5011"/>
    <w:rsid w:val="004D3537"/>
    <w:rsid w:val="00515D3A"/>
    <w:rsid w:val="00527A63"/>
    <w:rsid w:val="00533554"/>
    <w:rsid w:val="00565F8B"/>
    <w:rsid w:val="00566B7E"/>
    <w:rsid w:val="00577929"/>
    <w:rsid w:val="00592ABC"/>
    <w:rsid w:val="005A1349"/>
    <w:rsid w:val="005B74A9"/>
    <w:rsid w:val="005D36E4"/>
    <w:rsid w:val="005F4730"/>
    <w:rsid w:val="006164E1"/>
    <w:rsid w:val="0062225F"/>
    <w:rsid w:val="00624D59"/>
    <w:rsid w:val="00691194"/>
    <w:rsid w:val="006B1440"/>
    <w:rsid w:val="006C5330"/>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A038B"/>
    <w:rsid w:val="009B3780"/>
    <w:rsid w:val="009C6E13"/>
    <w:rsid w:val="009D38C6"/>
    <w:rsid w:val="009E53B7"/>
    <w:rsid w:val="00A06674"/>
    <w:rsid w:val="00A372A5"/>
    <w:rsid w:val="00A407B8"/>
    <w:rsid w:val="00A7246C"/>
    <w:rsid w:val="00AA2CD9"/>
    <w:rsid w:val="00AB2431"/>
    <w:rsid w:val="00AC43AF"/>
    <w:rsid w:val="00AC57AB"/>
    <w:rsid w:val="00AC5FD9"/>
    <w:rsid w:val="00AF7756"/>
    <w:rsid w:val="00B13A62"/>
    <w:rsid w:val="00B33711"/>
    <w:rsid w:val="00B4567B"/>
    <w:rsid w:val="00B53BF1"/>
    <w:rsid w:val="00B62B9A"/>
    <w:rsid w:val="00B90CD2"/>
    <w:rsid w:val="00B90EB0"/>
    <w:rsid w:val="00B979D6"/>
    <w:rsid w:val="00BA7432"/>
    <w:rsid w:val="00BD0E5C"/>
    <w:rsid w:val="00BD2532"/>
    <w:rsid w:val="00BD3054"/>
    <w:rsid w:val="00BD481B"/>
    <w:rsid w:val="00BD5909"/>
    <w:rsid w:val="00BE17DB"/>
    <w:rsid w:val="00C023EE"/>
    <w:rsid w:val="00C0689B"/>
    <w:rsid w:val="00C32F19"/>
    <w:rsid w:val="00C564B4"/>
    <w:rsid w:val="00C661C3"/>
    <w:rsid w:val="00C85176"/>
    <w:rsid w:val="00D01E10"/>
    <w:rsid w:val="00D10416"/>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4A29"/>
    <w:rsid w:val="00E570A0"/>
    <w:rsid w:val="00E71605"/>
    <w:rsid w:val="00E74F75"/>
    <w:rsid w:val="00E75D67"/>
    <w:rsid w:val="00E9280A"/>
    <w:rsid w:val="00E9588C"/>
    <w:rsid w:val="00EA1E9B"/>
    <w:rsid w:val="00F275B0"/>
    <w:rsid w:val="00F41B59"/>
    <w:rsid w:val="00F43373"/>
    <w:rsid w:val="00F61B8D"/>
    <w:rsid w:val="00F80186"/>
    <w:rsid w:val="00F877C8"/>
    <w:rsid w:val="00F90F9F"/>
    <w:rsid w:val="00F91A90"/>
    <w:rsid w:val="00F9269F"/>
    <w:rsid w:val="00FA6DC3"/>
    <w:rsid w:val="00FB1D19"/>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comments" Target="comments.xml"/><Relationship Id="rId12" Type="http://schemas.openxmlformats.org/officeDocument/2006/relationships/hyperlink" Target="https://www.protectedplanet.net/" TargetMode="External"/><Relationship Id="rId17" Type="http://schemas.openxmlformats.org/officeDocument/2006/relationships/hyperlink" Target="https://datacatalog.worldbank.org/dataset/worldwide-governance-indicators" TargetMode="Externa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drive.google.com/file/d/1g_LePBfCbphXzTiCOXCzQtNLSSYoV6me/view?usp=sharing"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http://www.birdlife.org/datazone/home" TargetMode="External"/><Relationship Id="rId11" Type="http://schemas.openxmlformats.org/officeDocument/2006/relationships/hyperlink" Target="http://gadm.org/" TargetMode="External"/><Relationship Id="rId24" Type="http://schemas.openxmlformats.org/officeDocument/2006/relationships/fontTable" Target="fontTable.xml"/><Relationship Id="rId5" Type="http://schemas.openxmlformats.org/officeDocument/2006/relationships/hyperlink" Target="http://www.iucnredlist.org/" TargetMode="External"/><Relationship Id="rId15" Type="http://schemas.openxmlformats.org/officeDocument/2006/relationships/hyperlink" Target="https://drive.google.com/file/d/1eD4y4K8XG4nxnRL5fNtiTqzuqfIJ_DfB/view?usp=sharing" TargetMode="External"/><Relationship Id="rId23" Type="http://schemas.openxmlformats.org/officeDocument/2006/relationships/image" Target="media/image8.png"/><Relationship Id="rId10" Type="http://schemas.microsoft.com/office/2018/08/relationships/commentsExtensible" Target="commentsExtensible.xml"/><Relationship Id="rId19" Type="http://schemas.openxmlformats.org/officeDocument/2006/relationships/image" Target="media/image4.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18783</Words>
  <Characters>96735</Characters>
  <Application>Microsoft Office Word</Application>
  <DocSecurity>0</DocSecurity>
  <Lines>1511</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2</cp:revision>
  <cp:lastPrinted>2021-01-18T21:23:00Z</cp:lastPrinted>
  <dcterms:created xsi:type="dcterms:W3CDTF">2021-06-07T11:39:00Z</dcterms:created>
  <dcterms:modified xsi:type="dcterms:W3CDTF">2021-06-07T11:39:00Z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